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387E47" w14:textId="77777777" w:rsidR="001F6FD4" w:rsidRDefault="001F6FD4" w:rsidP="001F6FD4">
      <w:pPr>
        <w:jc w:val="center"/>
      </w:pPr>
    </w:p>
    <w:p w14:paraId="2F512E47" w14:textId="77777777" w:rsidR="001F6FD4" w:rsidRDefault="001F6FD4" w:rsidP="001F6FD4">
      <w:pPr>
        <w:jc w:val="center"/>
      </w:pPr>
      <w:r>
        <w:rPr>
          <w:b/>
          <w:bCs/>
          <w:noProof/>
          <w:color w:val="000000"/>
          <w:sz w:val="18"/>
          <w:szCs w:val="18"/>
          <w:bdr w:val="none" w:sz="0" w:space="0" w:color="auto" w:frame="1"/>
        </w:rPr>
        <w:drawing>
          <wp:inline distT="0" distB="0" distL="0" distR="0" wp14:anchorId="6A1BDDB7" wp14:editId="4A15B0E3">
            <wp:extent cx="4762500" cy="1623060"/>
            <wp:effectExtent l="0" t="0" r="0" b="0"/>
            <wp:docPr id="1839408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
                      <a:extLst>
                        <a:ext uri="{28A0092B-C50C-407E-A947-70E740481C1C}">
                          <a14:useLocalDpi xmlns:a14="http://schemas.microsoft.com/office/drawing/2010/main" val="0"/>
                        </a:ext>
                      </a:extLst>
                    </a:blip>
                    <a:srcRect t="30448" b="35417"/>
                    <a:stretch/>
                  </pic:blipFill>
                  <pic:spPr bwMode="auto">
                    <a:xfrm>
                      <a:off x="0" y="0"/>
                      <a:ext cx="476250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58693461" w14:textId="77777777" w:rsidR="001F6FD4" w:rsidRDefault="001F6FD4" w:rsidP="001F6FD4">
      <w:pPr>
        <w:jc w:val="center"/>
        <w:rPr>
          <w:rFonts w:cs="Times New Roman"/>
          <w:b/>
          <w:bCs/>
          <w:sz w:val="36"/>
          <w:szCs w:val="36"/>
        </w:rPr>
      </w:pPr>
    </w:p>
    <w:p w14:paraId="0D179864" w14:textId="77777777" w:rsidR="00491CC0" w:rsidRPr="0089655B" w:rsidRDefault="00491CC0" w:rsidP="00491CC0">
      <w:pPr>
        <w:jc w:val="center"/>
        <w:rPr>
          <w:rFonts w:cs="Times New Roman"/>
          <w:b/>
          <w:bCs/>
          <w:sz w:val="32"/>
          <w:szCs w:val="32"/>
        </w:rPr>
      </w:pPr>
      <w:bookmarkStart w:id="1" w:name="_Hlk198979717"/>
      <w:r w:rsidRPr="0089655B">
        <w:rPr>
          <w:rFonts w:cs="Times New Roman"/>
          <w:b/>
          <w:bCs/>
          <w:sz w:val="32"/>
          <w:szCs w:val="32"/>
        </w:rPr>
        <w:t>FACULTY OF COMPUTING AND INFORMATICS</w:t>
      </w:r>
    </w:p>
    <w:p w14:paraId="5D3DF271" w14:textId="77777777" w:rsidR="00491CC0" w:rsidRPr="0089655B" w:rsidRDefault="00491CC0" w:rsidP="00491CC0">
      <w:pPr>
        <w:jc w:val="center"/>
        <w:rPr>
          <w:rFonts w:cs="Times New Roman"/>
          <w:b/>
          <w:bCs/>
          <w:sz w:val="32"/>
          <w:szCs w:val="32"/>
        </w:rPr>
      </w:pPr>
    </w:p>
    <w:p w14:paraId="2C8AC925" w14:textId="77777777" w:rsidR="00491CC0" w:rsidRPr="0089655B" w:rsidRDefault="00491CC0" w:rsidP="00491CC0">
      <w:pPr>
        <w:jc w:val="center"/>
        <w:rPr>
          <w:rFonts w:cs="Times New Roman"/>
          <w:b/>
          <w:bCs/>
          <w:sz w:val="32"/>
          <w:szCs w:val="32"/>
        </w:rPr>
      </w:pPr>
      <w:r w:rsidRPr="0089655B">
        <w:rPr>
          <w:rFonts w:cs="Times New Roman"/>
          <w:b/>
          <w:bCs/>
          <w:sz w:val="32"/>
          <w:szCs w:val="32"/>
        </w:rPr>
        <w:t>CSE6224 – SOFTWARE REQUIREMENTS ENG</w:t>
      </w:r>
    </w:p>
    <w:p w14:paraId="63536017" w14:textId="77777777" w:rsidR="00491CC0" w:rsidRPr="0089655B" w:rsidRDefault="00491CC0" w:rsidP="00491CC0">
      <w:pPr>
        <w:jc w:val="center"/>
        <w:rPr>
          <w:rFonts w:cs="Times New Roman"/>
          <w:b/>
          <w:bCs/>
          <w:sz w:val="32"/>
          <w:szCs w:val="32"/>
        </w:rPr>
      </w:pPr>
    </w:p>
    <w:p w14:paraId="109A2F6B" w14:textId="77777777" w:rsidR="00491CC0" w:rsidRPr="0089655B" w:rsidRDefault="00491CC0" w:rsidP="00491CC0">
      <w:pPr>
        <w:jc w:val="center"/>
        <w:rPr>
          <w:rFonts w:cs="Times New Roman"/>
          <w:b/>
          <w:bCs/>
          <w:sz w:val="32"/>
          <w:szCs w:val="32"/>
        </w:rPr>
      </w:pPr>
      <w:r w:rsidRPr="0089655B">
        <w:rPr>
          <w:rFonts w:cs="Times New Roman"/>
          <w:b/>
          <w:bCs/>
          <w:sz w:val="32"/>
          <w:szCs w:val="32"/>
        </w:rPr>
        <w:t>GROUP: G07</w:t>
      </w:r>
    </w:p>
    <w:p w14:paraId="0619E647" w14:textId="77777777" w:rsidR="00491CC0" w:rsidRPr="0089655B" w:rsidRDefault="00491CC0" w:rsidP="00491CC0">
      <w:pPr>
        <w:jc w:val="center"/>
        <w:rPr>
          <w:rFonts w:cs="Times New Roman"/>
          <w:b/>
          <w:bCs/>
          <w:sz w:val="32"/>
          <w:szCs w:val="32"/>
        </w:rPr>
      </w:pPr>
      <w:r w:rsidRPr="0089655B">
        <w:rPr>
          <w:rFonts w:cs="Times New Roman"/>
          <w:b/>
          <w:bCs/>
          <w:sz w:val="32"/>
          <w:szCs w:val="32"/>
        </w:rPr>
        <w:t>SESSION: TT4L</w:t>
      </w:r>
    </w:p>
    <w:p w14:paraId="2AA3F36F" w14:textId="77777777" w:rsidR="00491CC0" w:rsidRPr="0089655B" w:rsidRDefault="00491CC0" w:rsidP="00491CC0">
      <w:pPr>
        <w:jc w:val="center"/>
        <w:rPr>
          <w:rFonts w:cs="Times New Roman"/>
          <w:b/>
          <w:bCs/>
          <w:sz w:val="32"/>
          <w:szCs w:val="32"/>
        </w:rPr>
      </w:pPr>
    </w:p>
    <w:p w14:paraId="6EBEA14B" w14:textId="77777777" w:rsidR="00491CC0" w:rsidRPr="0089655B" w:rsidRDefault="00491CC0" w:rsidP="00491CC0">
      <w:pPr>
        <w:jc w:val="center"/>
        <w:rPr>
          <w:rFonts w:cs="Times New Roman"/>
          <w:b/>
          <w:bCs/>
          <w:sz w:val="32"/>
          <w:szCs w:val="32"/>
        </w:rPr>
      </w:pPr>
      <w:r w:rsidRPr="0089655B">
        <w:rPr>
          <w:rFonts w:cs="Times New Roman"/>
          <w:b/>
          <w:bCs/>
          <w:sz w:val="32"/>
          <w:szCs w:val="32"/>
        </w:rPr>
        <w:t>PROJECT TITLE: University Communication and</w:t>
      </w:r>
    </w:p>
    <w:p w14:paraId="223EAE63" w14:textId="77777777" w:rsidR="00491CC0" w:rsidRPr="0089655B" w:rsidRDefault="00491CC0" w:rsidP="00491CC0">
      <w:pPr>
        <w:jc w:val="center"/>
        <w:rPr>
          <w:rFonts w:cs="Times New Roman"/>
          <w:b/>
          <w:bCs/>
          <w:sz w:val="32"/>
          <w:szCs w:val="32"/>
        </w:rPr>
      </w:pPr>
      <w:r w:rsidRPr="0089655B">
        <w:rPr>
          <w:rFonts w:cs="Times New Roman"/>
          <w:b/>
          <w:bCs/>
          <w:sz w:val="32"/>
          <w:szCs w:val="32"/>
        </w:rPr>
        <w:t>Services Portal with Campus Management System and SMS Gateway Integration</w:t>
      </w:r>
    </w:p>
    <w:p w14:paraId="59B4D46B" w14:textId="77777777" w:rsidR="00491CC0" w:rsidRPr="0089655B" w:rsidRDefault="00491CC0" w:rsidP="00491CC0">
      <w:pPr>
        <w:jc w:val="center"/>
        <w:rPr>
          <w:rFonts w:cs="Times New Roman"/>
          <w:b/>
          <w:bCs/>
          <w:sz w:val="36"/>
          <w:szCs w:val="36"/>
          <w:lang w:val="en-US"/>
        </w:rPr>
      </w:pPr>
    </w:p>
    <w:tbl>
      <w:tblPr>
        <w:tblStyle w:val="TableGrid"/>
        <w:tblW w:w="0" w:type="auto"/>
        <w:tblLook w:val="04A0" w:firstRow="1" w:lastRow="0" w:firstColumn="1" w:lastColumn="0" w:noHBand="0" w:noVBand="1"/>
      </w:tblPr>
      <w:tblGrid>
        <w:gridCol w:w="4508"/>
        <w:gridCol w:w="4508"/>
      </w:tblGrid>
      <w:tr w:rsidR="00491CC0" w14:paraId="7DDFF994" w14:textId="77777777" w:rsidTr="005468DA">
        <w:trPr>
          <w:trHeight w:val="395"/>
        </w:trPr>
        <w:tc>
          <w:tcPr>
            <w:tcW w:w="4508" w:type="dxa"/>
          </w:tcPr>
          <w:p w14:paraId="0945FF84" w14:textId="77777777" w:rsidR="00491CC0" w:rsidRPr="00E97CF2" w:rsidRDefault="00491CC0" w:rsidP="005468DA">
            <w:pPr>
              <w:jc w:val="center"/>
              <w:rPr>
                <w:rFonts w:cs="Times New Roman"/>
                <w:b/>
                <w:bCs/>
              </w:rPr>
            </w:pPr>
            <w:r w:rsidRPr="00E97CF2">
              <w:rPr>
                <w:rFonts w:cs="Times New Roman"/>
                <w:b/>
                <w:bCs/>
              </w:rPr>
              <w:t>Student Name</w:t>
            </w:r>
          </w:p>
        </w:tc>
        <w:tc>
          <w:tcPr>
            <w:tcW w:w="4508" w:type="dxa"/>
          </w:tcPr>
          <w:p w14:paraId="5D681AFB" w14:textId="77777777" w:rsidR="00491CC0" w:rsidRPr="00E97CF2" w:rsidRDefault="00491CC0" w:rsidP="005468DA">
            <w:pPr>
              <w:jc w:val="center"/>
              <w:rPr>
                <w:rFonts w:cs="Times New Roman"/>
                <w:b/>
                <w:bCs/>
              </w:rPr>
            </w:pPr>
            <w:r w:rsidRPr="00E97CF2">
              <w:rPr>
                <w:rFonts w:cs="Times New Roman"/>
                <w:b/>
                <w:bCs/>
              </w:rPr>
              <w:t>Student ID</w:t>
            </w:r>
          </w:p>
        </w:tc>
      </w:tr>
      <w:tr w:rsidR="00491CC0" w14:paraId="6A6F9566" w14:textId="77777777" w:rsidTr="005468DA">
        <w:trPr>
          <w:trHeight w:val="341"/>
        </w:trPr>
        <w:tc>
          <w:tcPr>
            <w:tcW w:w="4508" w:type="dxa"/>
          </w:tcPr>
          <w:p w14:paraId="1476A046" w14:textId="77777777" w:rsidR="00491CC0" w:rsidRPr="00E97CF2" w:rsidRDefault="00491CC0" w:rsidP="005468DA">
            <w:pPr>
              <w:jc w:val="center"/>
              <w:rPr>
                <w:rFonts w:cs="Times New Roman"/>
              </w:rPr>
            </w:pPr>
            <w:r>
              <w:rPr>
                <w:rFonts w:cs="Times New Roman"/>
              </w:rPr>
              <w:t>Yang Jia En</w:t>
            </w:r>
          </w:p>
        </w:tc>
        <w:tc>
          <w:tcPr>
            <w:tcW w:w="4508" w:type="dxa"/>
          </w:tcPr>
          <w:p w14:paraId="25EF5A80" w14:textId="77777777" w:rsidR="00491CC0" w:rsidRPr="00E97CF2" w:rsidRDefault="00491CC0" w:rsidP="005468DA">
            <w:pPr>
              <w:jc w:val="center"/>
              <w:rPr>
                <w:rFonts w:cs="Times New Roman"/>
              </w:rPr>
            </w:pPr>
            <w:r>
              <w:rPr>
                <w:rFonts w:cs="Times New Roman"/>
              </w:rPr>
              <w:t>242UC2451Q</w:t>
            </w:r>
          </w:p>
        </w:tc>
      </w:tr>
      <w:tr w:rsidR="00491CC0" w14:paraId="03AE6357" w14:textId="77777777" w:rsidTr="005468DA">
        <w:trPr>
          <w:trHeight w:val="359"/>
        </w:trPr>
        <w:tc>
          <w:tcPr>
            <w:tcW w:w="4508" w:type="dxa"/>
          </w:tcPr>
          <w:p w14:paraId="55C34D09" w14:textId="77777777" w:rsidR="00491CC0" w:rsidRPr="00E97CF2" w:rsidRDefault="00491CC0" w:rsidP="005468DA">
            <w:pPr>
              <w:jc w:val="center"/>
              <w:rPr>
                <w:rFonts w:cs="Times New Roman"/>
              </w:rPr>
            </w:pPr>
            <w:r>
              <w:rPr>
                <w:rFonts w:cs="Times New Roman"/>
              </w:rPr>
              <w:t xml:space="preserve">Teoh Xuan </w:t>
            </w:r>
            <w:proofErr w:type="spellStart"/>
            <w:r>
              <w:rPr>
                <w:rFonts w:cs="Times New Roman"/>
              </w:rPr>
              <w:t>Xuan</w:t>
            </w:r>
            <w:proofErr w:type="spellEnd"/>
          </w:p>
        </w:tc>
        <w:tc>
          <w:tcPr>
            <w:tcW w:w="4508" w:type="dxa"/>
          </w:tcPr>
          <w:p w14:paraId="406F2A16" w14:textId="77777777" w:rsidR="00491CC0" w:rsidRPr="00E97CF2" w:rsidRDefault="00491CC0" w:rsidP="005468DA">
            <w:pPr>
              <w:jc w:val="center"/>
              <w:rPr>
                <w:rFonts w:cs="Times New Roman"/>
              </w:rPr>
            </w:pPr>
            <w:r>
              <w:rPr>
                <w:rFonts w:cs="Times New Roman"/>
              </w:rPr>
              <w:t>242UC2451P</w:t>
            </w:r>
          </w:p>
        </w:tc>
      </w:tr>
      <w:tr w:rsidR="00491CC0" w14:paraId="745FDE97" w14:textId="77777777" w:rsidTr="005468DA">
        <w:trPr>
          <w:trHeight w:val="341"/>
        </w:trPr>
        <w:tc>
          <w:tcPr>
            <w:tcW w:w="4508" w:type="dxa"/>
          </w:tcPr>
          <w:p w14:paraId="5425AFCF" w14:textId="77777777" w:rsidR="00491CC0" w:rsidRPr="00E97CF2" w:rsidRDefault="00491CC0" w:rsidP="005468DA">
            <w:pPr>
              <w:jc w:val="center"/>
              <w:rPr>
                <w:rFonts w:cs="Times New Roman"/>
              </w:rPr>
            </w:pPr>
            <w:r>
              <w:rPr>
                <w:rFonts w:cs="Times New Roman"/>
              </w:rPr>
              <w:t>Tey Jun Cheng</w:t>
            </w:r>
          </w:p>
        </w:tc>
        <w:tc>
          <w:tcPr>
            <w:tcW w:w="4508" w:type="dxa"/>
          </w:tcPr>
          <w:p w14:paraId="44D682AC" w14:textId="77777777" w:rsidR="00491CC0" w:rsidRPr="00E97CF2" w:rsidRDefault="00491CC0" w:rsidP="005468DA">
            <w:pPr>
              <w:jc w:val="center"/>
              <w:rPr>
                <w:rFonts w:cs="Times New Roman"/>
              </w:rPr>
            </w:pPr>
            <w:r>
              <w:rPr>
                <w:rFonts w:cs="Times New Roman"/>
              </w:rPr>
              <w:t>242UC2452Z</w:t>
            </w:r>
          </w:p>
        </w:tc>
      </w:tr>
    </w:tbl>
    <w:p w14:paraId="1CEB4C75" w14:textId="77777777" w:rsidR="00491CC0" w:rsidRDefault="00491CC0" w:rsidP="00491CC0">
      <w:pPr>
        <w:rPr>
          <w:rFonts w:cs="Times New Roman"/>
          <w:b/>
          <w:bCs/>
          <w:sz w:val="36"/>
          <w:szCs w:val="36"/>
        </w:rPr>
      </w:pPr>
    </w:p>
    <w:p w14:paraId="09E0D2E3" w14:textId="77777777" w:rsidR="00491CC0" w:rsidRPr="0089655B" w:rsidRDefault="00491CC0" w:rsidP="00491CC0">
      <w:pPr>
        <w:jc w:val="center"/>
        <w:rPr>
          <w:rFonts w:cs="Times New Roman"/>
          <w:sz w:val="28"/>
          <w:szCs w:val="28"/>
        </w:rPr>
      </w:pPr>
      <w:r w:rsidRPr="0089655B">
        <w:rPr>
          <w:rFonts w:cs="Times New Roman"/>
          <w:sz w:val="28"/>
          <w:szCs w:val="28"/>
        </w:rPr>
        <w:t xml:space="preserve">Submitted to: Dr. Zarina binti Che </w:t>
      </w:r>
      <w:proofErr w:type="spellStart"/>
      <w:r w:rsidRPr="0089655B">
        <w:rPr>
          <w:rFonts w:cs="Times New Roman"/>
          <w:sz w:val="28"/>
          <w:szCs w:val="28"/>
        </w:rPr>
        <w:t>Embi</w:t>
      </w:r>
      <w:proofErr w:type="spellEnd"/>
    </w:p>
    <w:p w14:paraId="110712A7" w14:textId="77777777" w:rsidR="00491CC0" w:rsidRPr="0089655B" w:rsidRDefault="00491CC0" w:rsidP="00491CC0">
      <w:pPr>
        <w:jc w:val="center"/>
        <w:rPr>
          <w:rFonts w:cs="Times New Roman"/>
          <w:sz w:val="28"/>
          <w:szCs w:val="28"/>
        </w:rPr>
      </w:pPr>
      <w:r w:rsidRPr="0089655B">
        <w:rPr>
          <w:rFonts w:cs="Times New Roman"/>
          <w:sz w:val="28"/>
          <w:szCs w:val="28"/>
        </w:rPr>
        <w:t>Date: 25 May 2025</w:t>
      </w:r>
    </w:p>
    <w:bookmarkEnd w:id="1"/>
    <w:p w14:paraId="643452A4" w14:textId="77777777" w:rsidR="001F6FD4" w:rsidRDefault="001F6FD4" w:rsidP="001F6FD4">
      <w:pPr>
        <w:rPr>
          <w:rFonts w:cs="Times New Roman"/>
          <w:b/>
          <w:bCs/>
          <w:sz w:val="36"/>
          <w:szCs w:val="36"/>
        </w:rPr>
      </w:pPr>
    </w:p>
    <w:p w14:paraId="4653492D" w14:textId="77777777" w:rsidR="001F6FD4" w:rsidRPr="008C1A3F" w:rsidRDefault="001F6FD4" w:rsidP="008C1A3F">
      <w:pPr>
        <w:rPr>
          <w:b/>
          <w:bCs/>
          <w:sz w:val="32"/>
          <w:szCs w:val="32"/>
        </w:rPr>
      </w:pPr>
      <w:r w:rsidRPr="008C1A3F">
        <w:rPr>
          <w:b/>
          <w:bCs/>
          <w:sz w:val="32"/>
          <w:szCs w:val="32"/>
        </w:rPr>
        <w:lastRenderedPageBreak/>
        <w:t>Table of Contents</w:t>
      </w:r>
    </w:p>
    <w:sdt>
      <w:sdtPr>
        <w:rPr>
          <w:rFonts w:ascii="Times New Roman" w:eastAsiaTheme="minorEastAsia" w:hAnsi="Times New Roman" w:cstheme="minorBidi"/>
          <w:color w:val="auto"/>
          <w:kern w:val="2"/>
          <w:sz w:val="24"/>
          <w:szCs w:val="24"/>
          <w:lang w:val="en-MY" w:eastAsia="zh-CN"/>
          <w14:ligatures w14:val="standardContextual"/>
        </w:rPr>
        <w:id w:val="-1255970749"/>
        <w:docPartObj>
          <w:docPartGallery w:val="Table of Contents"/>
          <w:docPartUnique/>
        </w:docPartObj>
      </w:sdtPr>
      <w:sdtEndPr>
        <w:rPr>
          <w:b/>
          <w:bCs/>
          <w:noProof/>
        </w:rPr>
      </w:sdtEndPr>
      <w:sdtContent>
        <w:p w14:paraId="03D32F72" w14:textId="04180E98" w:rsidR="00BF4F02" w:rsidRDefault="00BF4F02">
          <w:pPr>
            <w:pStyle w:val="TOCHeading"/>
          </w:pPr>
        </w:p>
        <w:p w14:paraId="4FB0F4DC" w14:textId="1982E301" w:rsidR="007014AE" w:rsidRDefault="00BF4F02">
          <w:pPr>
            <w:pStyle w:val="TOC1"/>
            <w:tabs>
              <w:tab w:val="right" w:leader="dot" w:pos="9016"/>
            </w:tabs>
            <w:rPr>
              <w:rFonts w:asciiTheme="minorHAnsi" w:hAnsiTheme="minorHAnsi"/>
              <w:noProof/>
            </w:rPr>
          </w:pPr>
          <w:r>
            <w:fldChar w:fldCharType="begin"/>
          </w:r>
          <w:r>
            <w:instrText xml:space="preserve"> TOC \o "1-3" \h \z \u </w:instrText>
          </w:r>
          <w:r>
            <w:fldChar w:fldCharType="separate"/>
          </w:r>
          <w:hyperlink w:anchor="_Toc199027644" w:history="1">
            <w:r w:rsidR="007014AE" w:rsidRPr="0062496D">
              <w:rPr>
                <w:rStyle w:val="Hyperlink"/>
                <w:noProof/>
              </w:rPr>
              <w:t>1.0 Introduction</w:t>
            </w:r>
            <w:r w:rsidR="007014AE">
              <w:rPr>
                <w:noProof/>
                <w:webHidden/>
              </w:rPr>
              <w:tab/>
            </w:r>
            <w:r w:rsidR="007014AE">
              <w:rPr>
                <w:noProof/>
                <w:webHidden/>
              </w:rPr>
              <w:fldChar w:fldCharType="begin"/>
            </w:r>
            <w:r w:rsidR="007014AE">
              <w:rPr>
                <w:noProof/>
                <w:webHidden/>
              </w:rPr>
              <w:instrText xml:space="preserve"> PAGEREF _Toc199027644 \h </w:instrText>
            </w:r>
            <w:r w:rsidR="007014AE">
              <w:rPr>
                <w:noProof/>
                <w:webHidden/>
              </w:rPr>
            </w:r>
            <w:r w:rsidR="007014AE">
              <w:rPr>
                <w:noProof/>
                <w:webHidden/>
              </w:rPr>
              <w:fldChar w:fldCharType="separate"/>
            </w:r>
            <w:r w:rsidR="007014AE">
              <w:rPr>
                <w:noProof/>
                <w:webHidden/>
              </w:rPr>
              <w:t>4</w:t>
            </w:r>
            <w:r w:rsidR="007014AE">
              <w:rPr>
                <w:noProof/>
                <w:webHidden/>
              </w:rPr>
              <w:fldChar w:fldCharType="end"/>
            </w:r>
          </w:hyperlink>
        </w:p>
        <w:p w14:paraId="52AE789B" w14:textId="17CB9C8E" w:rsidR="007014AE" w:rsidRDefault="007014AE">
          <w:pPr>
            <w:pStyle w:val="TOC2"/>
            <w:tabs>
              <w:tab w:val="right" w:leader="dot" w:pos="9016"/>
            </w:tabs>
            <w:rPr>
              <w:rFonts w:asciiTheme="minorHAnsi" w:hAnsiTheme="minorHAnsi"/>
              <w:noProof/>
            </w:rPr>
          </w:pPr>
          <w:hyperlink w:anchor="_Toc199027645" w:history="1">
            <w:r w:rsidRPr="0062496D">
              <w:rPr>
                <w:rStyle w:val="Hyperlink"/>
                <w:noProof/>
              </w:rPr>
              <w:t>1.1 Purpose</w:t>
            </w:r>
            <w:r>
              <w:rPr>
                <w:noProof/>
                <w:webHidden/>
              </w:rPr>
              <w:tab/>
            </w:r>
            <w:r>
              <w:rPr>
                <w:noProof/>
                <w:webHidden/>
              </w:rPr>
              <w:fldChar w:fldCharType="begin"/>
            </w:r>
            <w:r>
              <w:rPr>
                <w:noProof/>
                <w:webHidden/>
              </w:rPr>
              <w:instrText xml:space="preserve"> PAGEREF _Toc199027645 \h </w:instrText>
            </w:r>
            <w:r>
              <w:rPr>
                <w:noProof/>
                <w:webHidden/>
              </w:rPr>
            </w:r>
            <w:r>
              <w:rPr>
                <w:noProof/>
                <w:webHidden/>
              </w:rPr>
              <w:fldChar w:fldCharType="separate"/>
            </w:r>
            <w:r>
              <w:rPr>
                <w:noProof/>
                <w:webHidden/>
              </w:rPr>
              <w:t>4</w:t>
            </w:r>
            <w:r>
              <w:rPr>
                <w:noProof/>
                <w:webHidden/>
              </w:rPr>
              <w:fldChar w:fldCharType="end"/>
            </w:r>
          </w:hyperlink>
        </w:p>
        <w:p w14:paraId="0A55C69A" w14:textId="5C0E26D6" w:rsidR="007014AE" w:rsidRDefault="007014AE">
          <w:pPr>
            <w:pStyle w:val="TOC2"/>
            <w:tabs>
              <w:tab w:val="right" w:leader="dot" w:pos="9016"/>
            </w:tabs>
            <w:rPr>
              <w:rFonts w:asciiTheme="minorHAnsi" w:hAnsiTheme="minorHAnsi"/>
              <w:noProof/>
            </w:rPr>
          </w:pPr>
          <w:hyperlink w:anchor="_Toc199027646" w:history="1">
            <w:r w:rsidRPr="0062496D">
              <w:rPr>
                <w:rStyle w:val="Hyperlink"/>
                <w:noProof/>
              </w:rPr>
              <w:t>1.2 Scope</w:t>
            </w:r>
            <w:r>
              <w:rPr>
                <w:noProof/>
                <w:webHidden/>
              </w:rPr>
              <w:tab/>
            </w:r>
            <w:r>
              <w:rPr>
                <w:noProof/>
                <w:webHidden/>
              </w:rPr>
              <w:fldChar w:fldCharType="begin"/>
            </w:r>
            <w:r>
              <w:rPr>
                <w:noProof/>
                <w:webHidden/>
              </w:rPr>
              <w:instrText xml:space="preserve"> PAGEREF _Toc199027646 \h </w:instrText>
            </w:r>
            <w:r>
              <w:rPr>
                <w:noProof/>
                <w:webHidden/>
              </w:rPr>
            </w:r>
            <w:r>
              <w:rPr>
                <w:noProof/>
                <w:webHidden/>
              </w:rPr>
              <w:fldChar w:fldCharType="separate"/>
            </w:r>
            <w:r>
              <w:rPr>
                <w:noProof/>
                <w:webHidden/>
              </w:rPr>
              <w:t>4</w:t>
            </w:r>
            <w:r>
              <w:rPr>
                <w:noProof/>
                <w:webHidden/>
              </w:rPr>
              <w:fldChar w:fldCharType="end"/>
            </w:r>
          </w:hyperlink>
        </w:p>
        <w:p w14:paraId="17B0B1D4" w14:textId="7FB02DB9" w:rsidR="007014AE" w:rsidRDefault="007014AE">
          <w:pPr>
            <w:pStyle w:val="TOC2"/>
            <w:tabs>
              <w:tab w:val="right" w:leader="dot" w:pos="9016"/>
            </w:tabs>
            <w:rPr>
              <w:rFonts w:asciiTheme="minorHAnsi" w:hAnsiTheme="minorHAnsi"/>
              <w:noProof/>
            </w:rPr>
          </w:pPr>
          <w:hyperlink w:anchor="_Toc199027647" w:history="1">
            <w:r w:rsidRPr="0062496D">
              <w:rPr>
                <w:rStyle w:val="Hyperlink"/>
                <w:noProof/>
              </w:rPr>
              <w:t>1.3 Product Overview</w:t>
            </w:r>
            <w:r>
              <w:rPr>
                <w:noProof/>
                <w:webHidden/>
              </w:rPr>
              <w:tab/>
            </w:r>
            <w:r>
              <w:rPr>
                <w:noProof/>
                <w:webHidden/>
              </w:rPr>
              <w:fldChar w:fldCharType="begin"/>
            </w:r>
            <w:r>
              <w:rPr>
                <w:noProof/>
                <w:webHidden/>
              </w:rPr>
              <w:instrText xml:space="preserve"> PAGEREF _Toc199027647 \h </w:instrText>
            </w:r>
            <w:r>
              <w:rPr>
                <w:noProof/>
                <w:webHidden/>
              </w:rPr>
            </w:r>
            <w:r>
              <w:rPr>
                <w:noProof/>
                <w:webHidden/>
              </w:rPr>
              <w:fldChar w:fldCharType="separate"/>
            </w:r>
            <w:r>
              <w:rPr>
                <w:noProof/>
                <w:webHidden/>
              </w:rPr>
              <w:t>4</w:t>
            </w:r>
            <w:r>
              <w:rPr>
                <w:noProof/>
                <w:webHidden/>
              </w:rPr>
              <w:fldChar w:fldCharType="end"/>
            </w:r>
          </w:hyperlink>
        </w:p>
        <w:p w14:paraId="70A2C81C" w14:textId="15D5126F" w:rsidR="007014AE" w:rsidRDefault="007014AE">
          <w:pPr>
            <w:pStyle w:val="TOC1"/>
            <w:tabs>
              <w:tab w:val="right" w:leader="dot" w:pos="9016"/>
            </w:tabs>
            <w:rPr>
              <w:rFonts w:asciiTheme="minorHAnsi" w:hAnsiTheme="minorHAnsi"/>
              <w:noProof/>
            </w:rPr>
          </w:pPr>
          <w:hyperlink w:anchor="_Toc199027648" w:history="1">
            <w:r w:rsidRPr="0062496D">
              <w:rPr>
                <w:rStyle w:val="Hyperlink"/>
                <w:bCs/>
                <w:noProof/>
              </w:rPr>
              <w:t>1.3.1 Product Perspective</w:t>
            </w:r>
            <w:r>
              <w:rPr>
                <w:noProof/>
                <w:webHidden/>
              </w:rPr>
              <w:tab/>
            </w:r>
            <w:r>
              <w:rPr>
                <w:noProof/>
                <w:webHidden/>
              </w:rPr>
              <w:fldChar w:fldCharType="begin"/>
            </w:r>
            <w:r>
              <w:rPr>
                <w:noProof/>
                <w:webHidden/>
              </w:rPr>
              <w:instrText xml:space="preserve"> PAGEREF _Toc199027648 \h </w:instrText>
            </w:r>
            <w:r>
              <w:rPr>
                <w:noProof/>
                <w:webHidden/>
              </w:rPr>
            </w:r>
            <w:r>
              <w:rPr>
                <w:noProof/>
                <w:webHidden/>
              </w:rPr>
              <w:fldChar w:fldCharType="separate"/>
            </w:r>
            <w:r>
              <w:rPr>
                <w:noProof/>
                <w:webHidden/>
              </w:rPr>
              <w:t>4</w:t>
            </w:r>
            <w:r>
              <w:rPr>
                <w:noProof/>
                <w:webHidden/>
              </w:rPr>
              <w:fldChar w:fldCharType="end"/>
            </w:r>
          </w:hyperlink>
        </w:p>
        <w:p w14:paraId="2FE3DFEC" w14:textId="703EAE0F" w:rsidR="007014AE" w:rsidRDefault="007014AE">
          <w:pPr>
            <w:pStyle w:val="TOC1"/>
            <w:tabs>
              <w:tab w:val="right" w:leader="dot" w:pos="9016"/>
            </w:tabs>
            <w:rPr>
              <w:rFonts w:asciiTheme="minorHAnsi" w:hAnsiTheme="minorHAnsi"/>
              <w:noProof/>
            </w:rPr>
          </w:pPr>
          <w:hyperlink w:anchor="_Toc199027649" w:history="1">
            <w:r w:rsidRPr="0062496D">
              <w:rPr>
                <w:rStyle w:val="Hyperlink"/>
                <w:bCs/>
                <w:noProof/>
              </w:rPr>
              <w:t>1.3.2 Product Function</w:t>
            </w:r>
            <w:r>
              <w:rPr>
                <w:noProof/>
                <w:webHidden/>
              </w:rPr>
              <w:tab/>
            </w:r>
            <w:r>
              <w:rPr>
                <w:noProof/>
                <w:webHidden/>
              </w:rPr>
              <w:fldChar w:fldCharType="begin"/>
            </w:r>
            <w:r>
              <w:rPr>
                <w:noProof/>
                <w:webHidden/>
              </w:rPr>
              <w:instrText xml:space="preserve"> PAGEREF _Toc199027649 \h </w:instrText>
            </w:r>
            <w:r>
              <w:rPr>
                <w:noProof/>
                <w:webHidden/>
              </w:rPr>
            </w:r>
            <w:r>
              <w:rPr>
                <w:noProof/>
                <w:webHidden/>
              </w:rPr>
              <w:fldChar w:fldCharType="separate"/>
            </w:r>
            <w:r>
              <w:rPr>
                <w:noProof/>
                <w:webHidden/>
              </w:rPr>
              <w:t>4</w:t>
            </w:r>
            <w:r>
              <w:rPr>
                <w:noProof/>
                <w:webHidden/>
              </w:rPr>
              <w:fldChar w:fldCharType="end"/>
            </w:r>
          </w:hyperlink>
        </w:p>
        <w:p w14:paraId="54121D0D" w14:textId="50C7D3C4" w:rsidR="007014AE" w:rsidRDefault="007014AE">
          <w:pPr>
            <w:pStyle w:val="TOC1"/>
            <w:tabs>
              <w:tab w:val="right" w:leader="dot" w:pos="9016"/>
            </w:tabs>
            <w:rPr>
              <w:rFonts w:asciiTheme="minorHAnsi" w:hAnsiTheme="minorHAnsi"/>
              <w:noProof/>
            </w:rPr>
          </w:pPr>
          <w:hyperlink w:anchor="_Toc199027650" w:history="1">
            <w:r w:rsidRPr="0062496D">
              <w:rPr>
                <w:rStyle w:val="Hyperlink"/>
                <w:bCs/>
                <w:noProof/>
              </w:rPr>
              <w:t>1.3.3 User Characteristics</w:t>
            </w:r>
            <w:r>
              <w:rPr>
                <w:noProof/>
                <w:webHidden/>
              </w:rPr>
              <w:tab/>
            </w:r>
            <w:r>
              <w:rPr>
                <w:noProof/>
                <w:webHidden/>
              </w:rPr>
              <w:fldChar w:fldCharType="begin"/>
            </w:r>
            <w:r>
              <w:rPr>
                <w:noProof/>
                <w:webHidden/>
              </w:rPr>
              <w:instrText xml:space="preserve"> PAGEREF _Toc199027650 \h </w:instrText>
            </w:r>
            <w:r>
              <w:rPr>
                <w:noProof/>
                <w:webHidden/>
              </w:rPr>
            </w:r>
            <w:r>
              <w:rPr>
                <w:noProof/>
                <w:webHidden/>
              </w:rPr>
              <w:fldChar w:fldCharType="separate"/>
            </w:r>
            <w:r>
              <w:rPr>
                <w:noProof/>
                <w:webHidden/>
              </w:rPr>
              <w:t>4</w:t>
            </w:r>
            <w:r>
              <w:rPr>
                <w:noProof/>
                <w:webHidden/>
              </w:rPr>
              <w:fldChar w:fldCharType="end"/>
            </w:r>
          </w:hyperlink>
        </w:p>
        <w:p w14:paraId="55F15E07" w14:textId="0E4F2BBD" w:rsidR="007014AE" w:rsidRDefault="007014AE">
          <w:pPr>
            <w:pStyle w:val="TOC3"/>
            <w:tabs>
              <w:tab w:val="right" w:leader="dot" w:pos="9016"/>
            </w:tabs>
            <w:rPr>
              <w:rFonts w:asciiTheme="minorHAnsi" w:hAnsiTheme="minorHAnsi"/>
              <w:noProof/>
            </w:rPr>
          </w:pPr>
          <w:hyperlink w:anchor="_Toc199027651" w:history="1">
            <w:r w:rsidRPr="0062496D">
              <w:rPr>
                <w:rStyle w:val="Hyperlink"/>
                <w:noProof/>
              </w:rPr>
              <w:t>1.3.4 Limitation</w:t>
            </w:r>
            <w:r>
              <w:rPr>
                <w:noProof/>
                <w:webHidden/>
              </w:rPr>
              <w:tab/>
            </w:r>
            <w:r>
              <w:rPr>
                <w:noProof/>
                <w:webHidden/>
              </w:rPr>
              <w:fldChar w:fldCharType="begin"/>
            </w:r>
            <w:r>
              <w:rPr>
                <w:noProof/>
                <w:webHidden/>
              </w:rPr>
              <w:instrText xml:space="preserve"> PAGEREF _Toc199027651 \h </w:instrText>
            </w:r>
            <w:r>
              <w:rPr>
                <w:noProof/>
                <w:webHidden/>
              </w:rPr>
            </w:r>
            <w:r>
              <w:rPr>
                <w:noProof/>
                <w:webHidden/>
              </w:rPr>
              <w:fldChar w:fldCharType="separate"/>
            </w:r>
            <w:r>
              <w:rPr>
                <w:noProof/>
                <w:webHidden/>
              </w:rPr>
              <w:t>4</w:t>
            </w:r>
            <w:r>
              <w:rPr>
                <w:noProof/>
                <w:webHidden/>
              </w:rPr>
              <w:fldChar w:fldCharType="end"/>
            </w:r>
          </w:hyperlink>
        </w:p>
        <w:p w14:paraId="27B1185F" w14:textId="2FAA1B6A" w:rsidR="007014AE" w:rsidRDefault="007014AE">
          <w:pPr>
            <w:pStyle w:val="TOC3"/>
            <w:tabs>
              <w:tab w:val="left" w:pos="960"/>
              <w:tab w:val="right" w:leader="dot" w:pos="9016"/>
            </w:tabs>
            <w:rPr>
              <w:rFonts w:asciiTheme="minorHAnsi" w:hAnsiTheme="minorHAnsi"/>
              <w:noProof/>
            </w:rPr>
          </w:pPr>
          <w:hyperlink w:anchor="_Toc199027652" w:history="1">
            <w:r>
              <w:rPr>
                <w:rFonts w:asciiTheme="minorHAnsi" w:hAnsiTheme="minorHAnsi"/>
                <w:noProof/>
              </w:rPr>
              <w:tab/>
            </w:r>
            <w:r w:rsidRPr="0062496D">
              <w:rPr>
                <w:rStyle w:val="Hyperlink"/>
                <w:noProof/>
              </w:rPr>
              <w:t>1.3.5 Apportioning of Requirements</w:t>
            </w:r>
            <w:r>
              <w:rPr>
                <w:noProof/>
                <w:webHidden/>
              </w:rPr>
              <w:tab/>
            </w:r>
            <w:r>
              <w:rPr>
                <w:noProof/>
                <w:webHidden/>
              </w:rPr>
              <w:fldChar w:fldCharType="begin"/>
            </w:r>
            <w:r>
              <w:rPr>
                <w:noProof/>
                <w:webHidden/>
              </w:rPr>
              <w:instrText xml:space="preserve"> PAGEREF _Toc199027652 \h </w:instrText>
            </w:r>
            <w:r>
              <w:rPr>
                <w:noProof/>
                <w:webHidden/>
              </w:rPr>
            </w:r>
            <w:r>
              <w:rPr>
                <w:noProof/>
                <w:webHidden/>
              </w:rPr>
              <w:fldChar w:fldCharType="separate"/>
            </w:r>
            <w:r>
              <w:rPr>
                <w:noProof/>
                <w:webHidden/>
              </w:rPr>
              <w:t>4</w:t>
            </w:r>
            <w:r>
              <w:rPr>
                <w:noProof/>
                <w:webHidden/>
              </w:rPr>
              <w:fldChar w:fldCharType="end"/>
            </w:r>
          </w:hyperlink>
        </w:p>
        <w:p w14:paraId="5000C895" w14:textId="4A5980EE" w:rsidR="007014AE" w:rsidRDefault="007014AE">
          <w:pPr>
            <w:pStyle w:val="TOC2"/>
            <w:tabs>
              <w:tab w:val="right" w:leader="dot" w:pos="9016"/>
            </w:tabs>
            <w:rPr>
              <w:rFonts w:asciiTheme="minorHAnsi" w:hAnsiTheme="minorHAnsi"/>
              <w:noProof/>
            </w:rPr>
          </w:pPr>
          <w:hyperlink w:anchor="_Toc199027653" w:history="1">
            <w:r w:rsidRPr="0062496D">
              <w:rPr>
                <w:rStyle w:val="Hyperlink"/>
                <w:noProof/>
              </w:rPr>
              <w:t>1.4 Definition</w:t>
            </w:r>
            <w:r>
              <w:rPr>
                <w:noProof/>
                <w:webHidden/>
              </w:rPr>
              <w:tab/>
            </w:r>
            <w:r>
              <w:rPr>
                <w:noProof/>
                <w:webHidden/>
              </w:rPr>
              <w:fldChar w:fldCharType="begin"/>
            </w:r>
            <w:r>
              <w:rPr>
                <w:noProof/>
                <w:webHidden/>
              </w:rPr>
              <w:instrText xml:space="preserve"> PAGEREF _Toc199027653 \h </w:instrText>
            </w:r>
            <w:r>
              <w:rPr>
                <w:noProof/>
                <w:webHidden/>
              </w:rPr>
            </w:r>
            <w:r>
              <w:rPr>
                <w:noProof/>
                <w:webHidden/>
              </w:rPr>
              <w:fldChar w:fldCharType="separate"/>
            </w:r>
            <w:r>
              <w:rPr>
                <w:noProof/>
                <w:webHidden/>
              </w:rPr>
              <w:t>4</w:t>
            </w:r>
            <w:r>
              <w:rPr>
                <w:noProof/>
                <w:webHidden/>
              </w:rPr>
              <w:fldChar w:fldCharType="end"/>
            </w:r>
          </w:hyperlink>
        </w:p>
        <w:p w14:paraId="491BCE53" w14:textId="0512303A" w:rsidR="007014AE" w:rsidRDefault="007014AE">
          <w:pPr>
            <w:pStyle w:val="TOC1"/>
            <w:tabs>
              <w:tab w:val="right" w:leader="dot" w:pos="9016"/>
            </w:tabs>
            <w:rPr>
              <w:rFonts w:asciiTheme="minorHAnsi" w:hAnsiTheme="minorHAnsi"/>
              <w:noProof/>
            </w:rPr>
          </w:pPr>
          <w:hyperlink w:anchor="_Toc199027654" w:history="1">
            <w:r w:rsidRPr="0062496D">
              <w:rPr>
                <w:rStyle w:val="Hyperlink"/>
                <w:noProof/>
              </w:rPr>
              <w:t>2.0 Reference</w:t>
            </w:r>
            <w:r>
              <w:rPr>
                <w:noProof/>
                <w:webHidden/>
              </w:rPr>
              <w:tab/>
            </w:r>
            <w:r>
              <w:rPr>
                <w:noProof/>
                <w:webHidden/>
              </w:rPr>
              <w:fldChar w:fldCharType="begin"/>
            </w:r>
            <w:r>
              <w:rPr>
                <w:noProof/>
                <w:webHidden/>
              </w:rPr>
              <w:instrText xml:space="preserve"> PAGEREF _Toc199027654 \h </w:instrText>
            </w:r>
            <w:r>
              <w:rPr>
                <w:noProof/>
                <w:webHidden/>
              </w:rPr>
            </w:r>
            <w:r>
              <w:rPr>
                <w:noProof/>
                <w:webHidden/>
              </w:rPr>
              <w:fldChar w:fldCharType="separate"/>
            </w:r>
            <w:r>
              <w:rPr>
                <w:noProof/>
                <w:webHidden/>
              </w:rPr>
              <w:t>5</w:t>
            </w:r>
            <w:r>
              <w:rPr>
                <w:noProof/>
                <w:webHidden/>
              </w:rPr>
              <w:fldChar w:fldCharType="end"/>
            </w:r>
          </w:hyperlink>
        </w:p>
        <w:p w14:paraId="4AC729F5" w14:textId="66E8BF32" w:rsidR="007014AE" w:rsidRDefault="007014AE">
          <w:pPr>
            <w:pStyle w:val="TOC1"/>
            <w:tabs>
              <w:tab w:val="right" w:leader="dot" w:pos="9016"/>
            </w:tabs>
            <w:rPr>
              <w:rFonts w:asciiTheme="minorHAnsi" w:hAnsiTheme="minorHAnsi"/>
              <w:noProof/>
            </w:rPr>
          </w:pPr>
          <w:hyperlink w:anchor="_Toc199027655" w:history="1">
            <w:r w:rsidRPr="0062496D">
              <w:rPr>
                <w:rStyle w:val="Hyperlink"/>
                <w:noProof/>
              </w:rPr>
              <w:t>3.0 Requirement</w:t>
            </w:r>
            <w:r>
              <w:rPr>
                <w:noProof/>
                <w:webHidden/>
              </w:rPr>
              <w:tab/>
            </w:r>
            <w:r>
              <w:rPr>
                <w:noProof/>
                <w:webHidden/>
              </w:rPr>
              <w:fldChar w:fldCharType="begin"/>
            </w:r>
            <w:r>
              <w:rPr>
                <w:noProof/>
                <w:webHidden/>
              </w:rPr>
              <w:instrText xml:space="preserve"> PAGEREF _Toc199027655 \h </w:instrText>
            </w:r>
            <w:r>
              <w:rPr>
                <w:noProof/>
                <w:webHidden/>
              </w:rPr>
            </w:r>
            <w:r>
              <w:rPr>
                <w:noProof/>
                <w:webHidden/>
              </w:rPr>
              <w:fldChar w:fldCharType="separate"/>
            </w:r>
            <w:r>
              <w:rPr>
                <w:noProof/>
                <w:webHidden/>
              </w:rPr>
              <w:t>6</w:t>
            </w:r>
            <w:r>
              <w:rPr>
                <w:noProof/>
                <w:webHidden/>
              </w:rPr>
              <w:fldChar w:fldCharType="end"/>
            </w:r>
          </w:hyperlink>
        </w:p>
        <w:p w14:paraId="55A173BE" w14:textId="530456A6" w:rsidR="007014AE" w:rsidRDefault="007014AE">
          <w:pPr>
            <w:pStyle w:val="TOC1"/>
            <w:tabs>
              <w:tab w:val="right" w:leader="dot" w:pos="9016"/>
            </w:tabs>
            <w:rPr>
              <w:rFonts w:asciiTheme="minorHAnsi" w:hAnsiTheme="minorHAnsi"/>
              <w:noProof/>
            </w:rPr>
          </w:pPr>
          <w:hyperlink w:anchor="_Toc199027656" w:history="1">
            <w:r w:rsidRPr="0062496D">
              <w:rPr>
                <w:rStyle w:val="Hyperlink"/>
                <w:bCs/>
                <w:noProof/>
              </w:rPr>
              <w:t>3.1 External Interface</w:t>
            </w:r>
            <w:r>
              <w:rPr>
                <w:noProof/>
                <w:webHidden/>
              </w:rPr>
              <w:tab/>
            </w:r>
            <w:r>
              <w:rPr>
                <w:noProof/>
                <w:webHidden/>
              </w:rPr>
              <w:fldChar w:fldCharType="begin"/>
            </w:r>
            <w:r>
              <w:rPr>
                <w:noProof/>
                <w:webHidden/>
              </w:rPr>
              <w:instrText xml:space="preserve"> PAGEREF _Toc199027656 \h </w:instrText>
            </w:r>
            <w:r>
              <w:rPr>
                <w:noProof/>
                <w:webHidden/>
              </w:rPr>
            </w:r>
            <w:r>
              <w:rPr>
                <w:noProof/>
                <w:webHidden/>
              </w:rPr>
              <w:fldChar w:fldCharType="separate"/>
            </w:r>
            <w:r>
              <w:rPr>
                <w:noProof/>
                <w:webHidden/>
              </w:rPr>
              <w:t>6</w:t>
            </w:r>
            <w:r>
              <w:rPr>
                <w:noProof/>
                <w:webHidden/>
              </w:rPr>
              <w:fldChar w:fldCharType="end"/>
            </w:r>
          </w:hyperlink>
        </w:p>
        <w:p w14:paraId="2DE234C3" w14:textId="7BF3EACB" w:rsidR="007014AE" w:rsidRDefault="007014AE">
          <w:pPr>
            <w:pStyle w:val="TOC3"/>
            <w:tabs>
              <w:tab w:val="right" w:leader="dot" w:pos="9016"/>
            </w:tabs>
            <w:rPr>
              <w:rFonts w:asciiTheme="minorHAnsi" w:hAnsiTheme="minorHAnsi"/>
              <w:noProof/>
            </w:rPr>
          </w:pPr>
          <w:hyperlink w:anchor="_Toc199027657" w:history="1">
            <w:r w:rsidRPr="0062496D">
              <w:rPr>
                <w:rStyle w:val="Hyperlink"/>
                <w:noProof/>
              </w:rPr>
              <w:t>3.1.1</w:t>
            </w:r>
            <w:r>
              <w:rPr>
                <w:noProof/>
                <w:webHidden/>
              </w:rPr>
              <w:tab/>
            </w:r>
            <w:r>
              <w:rPr>
                <w:noProof/>
                <w:webHidden/>
              </w:rPr>
              <w:fldChar w:fldCharType="begin"/>
            </w:r>
            <w:r>
              <w:rPr>
                <w:noProof/>
                <w:webHidden/>
              </w:rPr>
              <w:instrText xml:space="preserve"> PAGEREF _Toc199027657 \h </w:instrText>
            </w:r>
            <w:r>
              <w:rPr>
                <w:noProof/>
                <w:webHidden/>
              </w:rPr>
            </w:r>
            <w:r>
              <w:rPr>
                <w:noProof/>
                <w:webHidden/>
              </w:rPr>
              <w:fldChar w:fldCharType="separate"/>
            </w:r>
            <w:r>
              <w:rPr>
                <w:noProof/>
                <w:webHidden/>
              </w:rPr>
              <w:t>6</w:t>
            </w:r>
            <w:r>
              <w:rPr>
                <w:noProof/>
                <w:webHidden/>
              </w:rPr>
              <w:fldChar w:fldCharType="end"/>
            </w:r>
          </w:hyperlink>
        </w:p>
        <w:p w14:paraId="5A0EF687" w14:textId="10AC09FF" w:rsidR="007014AE" w:rsidRDefault="007014AE">
          <w:pPr>
            <w:pStyle w:val="TOC3"/>
            <w:tabs>
              <w:tab w:val="right" w:leader="dot" w:pos="9016"/>
            </w:tabs>
            <w:rPr>
              <w:rFonts w:asciiTheme="minorHAnsi" w:hAnsiTheme="minorHAnsi"/>
              <w:noProof/>
            </w:rPr>
          </w:pPr>
          <w:hyperlink w:anchor="_Toc199027658" w:history="1">
            <w:r w:rsidRPr="0062496D">
              <w:rPr>
                <w:rStyle w:val="Hyperlink"/>
                <w:noProof/>
              </w:rPr>
              <w:t>3.1.2</w:t>
            </w:r>
            <w:r>
              <w:rPr>
                <w:noProof/>
                <w:webHidden/>
              </w:rPr>
              <w:tab/>
            </w:r>
            <w:r>
              <w:rPr>
                <w:noProof/>
                <w:webHidden/>
              </w:rPr>
              <w:fldChar w:fldCharType="begin"/>
            </w:r>
            <w:r>
              <w:rPr>
                <w:noProof/>
                <w:webHidden/>
              </w:rPr>
              <w:instrText xml:space="preserve"> PAGEREF _Toc199027658 \h </w:instrText>
            </w:r>
            <w:r>
              <w:rPr>
                <w:noProof/>
                <w:webHidden/>
              </w:rPr>
            </w:r>
            <w:r>
              <w:rPr>
                <w:noProof/>
                <w:webHidden/>
              </w:rPr>
              <w:fldChar w:fldCharType="separate"/>
            </w:r>
            <w:r>
              <w:rPr>
                <w:noProof/>
                <w:webHidden/>
              </w:rPr>
              <w:t>6</w:t>
            </w:r>
            <w:r>
              <w:rPr>
                <w:noProof/>
                <w:webHidden/>
              </w:rPr>
              <w:fldChar w:fldCharType="end"/>
            </w:r>
          </w:hyperlink>
        </w:p>
        <w:p w14:paraId="0B148325" w14:textId="7BBE6A3F" w:rsidR="007014AE" w:rsidRDefault="007014AE">
          <w:pPr>
            <w:pStyle w:val="TOC1"/>
            <w:tabs>
              <w:tab w:val="right" w:leader="dot" w:pos="9016"/>
            </w:tabs>
            <w:rPr>
              <w:rFonts w:asciiTheme="minorHAnsi" w:hAnsiTheme="minorHAnsi"/>
              <w:noProof/>
            </w:rPr>
          </w:pPr>
          <w:hyperlink w:anchor="_Toc199027659" w:history="1">
            <w:r w:rsidRPr="0062496D">
              <w:rPr>
                <w:rStyle w:val="Hyperlink"/>
                <w:bCs/>
                <w:noProof/>
              </w:rPr>
              <w:t>3.2 Functions</w:t>
            </w:r>
            <w:r>
              <w:rPr>
                <w:noProof/>
                <w:webHidden/>
              </w:rPr>
              <w:tab/>
            </w:r>
            <w:r>
              <w:rPr>
                <w:noProof/>
                <w:webHidden/>
              </w:rPr>
              <w:fldChar w:fldCharType="begin"/>
            </w:r>
            <w:r>
              <w:rPr>
                <w:noProof/>
                <w:webHidden/>
              </w:rPr>
              <w:instrText xml:space="preserve"> PAGEREF _Toc199027659 \h </w:instrText>
            </w:r>
            <w:r>
              <w:rPr>
                <w:noProof/>
                <w:webHidden/>
              </w:rPr>
            </w:r>
            <w:r>
              <w:rPr>
                <w:noProof/>
                <w:webHidden/>
              </w:rPr>
              <w:fldChar w:fldCharType="separate"/>
            </w:r>
            <w:r>
              <w:rPr>
                <w:noProof/>
                <w:webHidden/>
              </w:rPr>
              <w:t>6</w:t>
            </w:r>
            <w:r>
              <w:rPr>
                <w:noProof/>
                <w:webHidden/>
              </w:rPr>
              <w:fldChar w:fldCharType="end"/>
            </w:r>
          </w:hyperlink>
        </w:p>
        <w:p w14:paraId="2CF7DDB6" w14:textId="39E20099" w:rsidR="007014AE" w:rsidRDefault="007014AE">
          <w:pPr>
            <w:pStyle w:val="TOC1"/>
            <w:tabs>
              <w:tab w:val="right" w:leader="dot" w:pos="9016"/>
            </w:tabs>
            <w:rPr>
              <w:rFonts w:asciiTheme="minorHAnsi" w:hAnsiTheme="minorHAnsi"/>
              <w:noProof/>
            </w:rPr>
          </w:pPr>
          <w:hyperlink w:anchor="_Toc199027660" w:history="1">
            <w:r w:rsidRPr="0062496D">
              <w:rPr>
                <w:rStyle w:val="Hyperlink"/>
                <w:bCs/>
                <w:noProof/>
              </w:rPr>
              <w:t>3.2.1 Sequence Diagram</w:t>
            </w:r>
            <w:r>
              <w:rPr>
                <w:noProof/>
                <w:webHidden/>
              </w:rPr>
              <w:tab/>
            </w:r>
            <w:r>
              <w:rPr>
                <w:noProof/>
                <w:webHidden/>
              </w:rPr>
              <w:fldChar w:fldCharType="begin"/>
            </w:r>
            <w:r>
              <w:rPr>
                <w:noProof/>
                <w:webHidden/>
              </w:rPr>
              <w:instrText xml:space="preserve"> PAGEREF _Toc199027660 \h </w:instrText>
            </w:r>
            <w:r>
              <w:rPr>
                <w:noProof/>
                <w:webHidden/>
              </w:rPr>
            </w:r>
            <w:r>
              <w:rPr>
                <w:noProof/>
                <w:webHidden/>
              </w:rPr>
              <w:fldChar w:fldCharType="separate"/>
            </w:r>
            <w:r>
              <w:rPr>
                <w:noProof/>
                <w:webHidden/>
              </w:rPr>
              <w:t>6</w:t>
            </w:r>
            <w:r>
              <w:rPr>
                <w:noProof/>
                <w:webHidden/>
              </w:rPr>
              <w:fldChar w:fldCharType="end"/>
            </w:r>
          </w:hyperlink>
        </w:p>
        <w:p w14:paraId="3C015C98" w14:textId="6B628B41" w:rsidR="007014AE" w:rsidRDefault="007014AE">
          <w:pPr>
            <w:pStyle w:val="TOC1"/>
            <w:tabs>
              <w:tab w:val="right" w:leader="dot" w:pos="9016"/>
            </w:tabs>
            <w:rPr>
              <w:rFonts w:asciiTheme="minorHAnsi" w:hAnsiTheme="minorHAnsi"/>
              <w:noProof/>
            </w:rPr>
          </w:pPr>
          <w:hyperlink w:anchor="_Toc199027661" w:history="1">
            <w:r w:rsidRPr="0062496D">
              <w:rPr>
                <w:rStyle w:val="Hyperlink"/>
                <w:bCs/>
                <w:noProof/>
              </w:rPr>
              <w:t>3.2.2 State Diagram</w:t>
            </w:r>
            <w:r>
              <w:rPr>
                <w:noProof/>
                <w:webHidden/>
              </w:rPr>
              <w:tab/>
            </w:r>
            <w:r>
              <w:rPr>
                <w:noProof/>
                <w:webHidden/>
              </w:rPr>
              <w:fldChar w:fldCharType="begin"/>
            </w:r>
            <w:r>
              <w:rPr>
                <w:noProof/>
                <w:webHidden/>
              </w:rPr>
              <w:instrText xml:space="preserve"> PAGEREF _Toc199027661 \h </w:instrText>
            </w:r>
            <w:r>
              <w:rPr>
                <w:noProof/>
                <w:webHidden/>
              </w:rPr>
            </w:r>
            <w:r>
              <w:rPr>
                <w:noProof/>
                <w:webHidden/>
              </w:rPr>
              <w:fldChar w:fldCharType="separate"/>
            </w:r>
            <w:r>
              <w:rPr>
                <w:noProof/>
                <w:webHidden/>
              </w:rPr>
              <w:t>6</w:t>
            </w:r>
            <w:r>
              <w:rPr>
                <w:noProof/>
                <w:webHidden/>
              </w:rPr>
              <w:fldChar w:fldCharType="end"/>
            </w:r>
          </w:hyperlink>
        </w:p>
        <w:p w14:paraId="1B4A0604" w14:textId="6E8635A2" w:rsidR="007014AE" w:rsidRDefault="007014AE">
          <w:pPr>
            <w:pStyle w:val="TOC2"/>
            <w:tabs>
              <w:tab w:val="right" w:leader="dot" w:pos="9016"/>
            </w:tabs>
            <w:rPr>
              <w:rFonts w:asciiTheme="minorHAnsi" w:hAnsiTheme="minorHAnsi"/>
              <w:noProof/>
            </w:rPr>
          </w:pPr>
          <w:hyperlink w:anchor="_Toc199027662" w:history="1">
            <w:r w:rsidRPr="0062496D">
              <w:rPr>
                <w:rStyle w:val="Hyperlink"/>
                <w:noProof/>
              </w:rPr>
              <w:t>3.3 Functional Requirements</w:t>
            </w:r>
            <w:r>
              <w:rPr>
                <w:noProof/>
                <w:webHidden/>
              </w:rPr>
              <w:tab/>
            </w:r>
            <w:r>
              <w:rPr>
                <w:noProof/>
                <w:webHidden/>
              </w:rPr>
              <w:fldChar w:fldCharType="begin"/>
            </w:r>
            <w:r>
              <w:rPr>
                <w:noProof/>
                <w:webHidden/>
              </w:rPr>
              <w:instrText xml:space="preserve"> PAGEREF _Toc199027662 \h </w:instrText>
            </w:r>
            <w:r>
              <w:rPr>
                <w:noProof/>
                <w:webHidden/>
              </w:rPr>
            </w:r>
            <w:r>
              <w:rPr>
                <w:noProof/>
                <w:webHidden/>
              </w:rPr>
              <w:fldChar w:fldCharType="separate"/>
            </w:r>
            <w:r>
              <w:rPr>
                <w:noProof/>
                <w:webHidden/>
              </w:rPr>
              <w:t>6</w:t>
            </w:r>
            <w:r>
              <w:rPr>
                <w:noProof/>
                <w:webHidden/>
              </w:rPr>
              <w:fldChar w:fldCharType="end"/>
            </w:r>
          </w:hyperlink>
        </w:p>
        <w:p w14:paraId="01D59648" w14:textId="6B484452" w:rsidR="007014AE" w:rsidRDefault="007014AE">
          <w:pPr>
            <w:pStyle w:val="TOC2"/>
            <w:tabs>
              <w:tab w:val="right" w:leader="dot" w:pos="9016"/>
            </w:tabs>
            <w:rPr>
              <w:rFonts w:asciiTheme="minorHAnsi" w:hAnsiTheme="minorHAnsi"/>
              <w:noProof/>
            </w:rPr>
          </w:pPr>
          <w:hyperlink w:anchor="_Toc199027663" w:history="1">
            <w:r w:rsidRPr="0062496D">
              <w:rPr>
                <w:rStyle w:val="Hyperlink"/>
                <w:noProof/>
              </w:rPr>
              <w:t>3.4 Performance Requirements</w:t>
            </w:r>
            <w:r>
              <w:rPr>
                <w:noProof/>
                <w:webHidden/>
              </w:rPr>
              <w:tab/>
            </w:r>
            <w:r>
              <w:rPr>
                <w:noProof/>
                <w:webHidden/>
              </w:rPr>
              <w:fldChar w:fldCharType="begin"/>
            </w:r>
            <w:r>
              <w:rPr>
                <w:noProof/>
                <w:webHidden/>
              </w:rPr>
              <w:instrText xml:space="preserve"> PAGEREF _Toc199027663 \h </w:instrText>
            </w:r>
            <w:r>
              <w:rPr>
                <w:noProof/>
                <w:webHidden/>
              </w:rPr>
            </w:r>
            <w:r>
              <w:rPr>
                <w:noProof/>
                <w:webHidden/>
              </w:rPr>
              <w:fldChar w:fldCharType="separate"/>
            </w:r>
            <w:r>
              <w:rPr>
                <w:noProof/>
                <w:webHidden/>
              </w:rPr>
              <w:t>6</w:t>
            </w:r>
            <w:r>
              <w:rPr>
                <w:noProof/>
                <w:webHidden/>
              </w:rPr>
              <w:fldChar w:fldCharType="end"/>
            </w:r>
          </w:hyperlink>
        </w:p>
        <w:p w14:paraId="79F2FEED" w14:textId="0A777B1D" w:rsidR="007014AE" w:rsidRDefault="007014AE">
          <w:pPr>
            <w:pStyle w:val="TOC2"/>
            <w:tabs>
              <w:tab w:val="right" w:leader="dot" w:pos="9016"/>
            </w:tabs>
            <w:rPr>
              <w:rFonts w:asciiTheme="minorHAnsi" w:hAnsiTheme="minorHAnsi"/>
              <w:noProof/>
            </w:rPr>
          </w:pPr>
          <w:hyperlink w:anchor="_Toc199027664" w:history="1">
            <w:r w:rsidRPr="0062496D">
              <w:rPr>
                <w:rStyle w:val="Hyperlink"/>
                <w:noProof/>
              </w:rPr>
              <w:t>3.5 Usability Requirements</w:t>
            </w:r>
            <w:r>
              <w:rPr>
                <w:noProof/>
                <w:webHidden/>
              </w:rPr>
              <w:tab/>
            </w:r>
            <w:r>
              <w:rPr>
                <w:noProof/>
                <w:webHidden/>
              </w:rPr>
              <w:fldChar w:fldCharType="begin"/>
            </w:r>
            <w:r>
              <w:rPr>
                <w:noProof/>
                <w:webHidden/>
              </w:rPr>
              <w:instrText xml:space="preserve"> PAGEREF _Toc199027664 \h </w:instrText>
            </w:r>
            <w:r>
              <w:rPr>
                <w:noProof/>
                <w:webHidden/>
              </w:rPr>
            </w:r>
            <w:r>
              <w:rPr>
                <w:noProof/>
                <w:webHidden/>
              </w:rPr>
              <w:fldChar w:fldCharType="separate"/>
            </w:r>
            <w:r>
              <w:rPr>
                <w:noProof/>
                <w:webHidden/>
              </w:rPr>
              <w:t>6</w:t>
            </w:r>
            <w:r>
              <w:rPr>
                <w:noProof/>
                <w:webHidden/>
              </w:rPr>
              <w:fldChar w:fldCharType="end"/>
            </w:r>
          </w:hyperlink>
        </w:p>
        <w:p w14:paraId="7A2AC1D5" w14:textId="2C4E0FE4" w:rsidR="007014AE" w:rsidRDefault="007014AE">
          <w:pPr>
            <w:pStyle w:val="TOC2"/>
            <w:tabs>
              <w:tab w:val="right" w:leader="dot" w:pos="9016"/>
            </w:tabs>
            <w:rPr>
              <w:rFonts w:asciiTheme="minorHAnsi" w:hAnsiTheme="minorHAnsi"/>
              <w:noProof/>
            </w:rPr>
          </w:pPr>
          <w:hyperlink w:anchor="_Toc199027665" w:history="1">
            <w:r w:rsidRPr="0062496D">
              <w:rPr>
                <w:rStyle w:val="Hyperlink"/>
                <w:noProof/>
              </w:rPr>
              <w:t>3.6 Interface Requirements</w:t>
            </w:r>
            <w:r>
              <w:rPr>
                <w:noProof/>
                <w:webHidden/>
              </w:rPr>
              <w:tab/>
            </w:r>
            <w:r>
              <w:rPr>
                <w:noProof/>
                <w:webHidden/>
              </w:rPr>
              <w:fldChar w:fldCharType="begin"/>
            </w:r>
            <w:r>
              <w:rPr>
                <w:noProof/>
                <w:webHidden/>
              </w:rPr>
              <w:instrText xml:space="preserve"> PAGEREF _Toc199027665 \h </w:instrText>
            </w:r>
            <w:r>
              <w:rPr>
                <w:noProof/>
                <w:webHidden/>
              </w:rPr>
            </w:r>
            <w:r>
              <w:rPr>
                <w:noProof/>
                <w:webHidden/>
              </w:rPr>
              <w:fldChar w:fldCharType="separate"/>
            </w:r>
            <w:r>
              <w:rPr>
                <w:noProof/>
                <w:webHidden/>
              </w:rPr>
              <w:t>6</w:t>
            </w:r>
            <w:r>
              <w:rPr>
                <w:noProof/>
                <w:webHidden/>
              </w:rPr>
              <w:fldChar w:fldCharType="end"/>
            </w:r>
          </w:hyperlink>
        </w:p>
        <w:p w14:paraId="555B0356" w14:textId="5F572D5E" w:rsidR="007014AE" w:rsidRDefault="007014AE">
          <w:pPr>
            <w:pStyle w:val="TOC3"/>
            <w:tabs>
              <w:tab w:val="right" w:leader="dot" w:pos="9016"/>
            </w:tabs>
            <w:rPr>
              <w:rFonts w:asciiTheme="minorHAnsi" w:hAnsiTheme="minorHAnsi"/>
              <w:noProof/>
            </w:rPr>
          </w:pPr>
          <w:hyperlink w:anchor="_Toc199027666" w:history="1">
            <w:r w:rsidRPr="0062496D">
              <w:rPr>
                <w:rStyle w:val="Hyperlink"/>
                <w:noProof/>
              </w:rPr>
              <w:t>3.6.1 System Interface</w:t>
            </w:r>
            <w:r>
              <w:rPr>
                <w:noProof/>
                <w:webHidden/>
              </w:rPr>
              <w:tab/>
            </w:r>
            <w:r>
              <w:rPr>
                <w:noProof/>
                <w:webHidden/>
              </w:rPr>
              <w:fldChar w:fldCharType="begin"/>
            </w:r>
            <w:r>
              <w:rPr>
                <w:noProof/>
                <w:webHidden/>
              </w:rPr>
              <w:instrText xml:space="preserve"> PAGEREF _Toc199027666 \h </w:instrText>
            </w:r>
            <w:r>
              <w:rPr>
                <w:noProof/>
                <w:webHidden/>
              </w:rPr>
            </w:r>
            <w:r>
              <w:rPr>
                <w:noProof/>
                <w:webHidden/>
              </w:rPr>
              <w:fldChar w:fldCharType="separate"/>
            </w:r>
            <w:r>
              <w:rPr>
                <w:noProof/>
                <w:webHidden/>
              </w:rPr>
              <w:t>6</w:t>
            </w:r>
            <w:r>
              <w:rPr>
                <w:noProof/>
                <w:webHidden/>
              </w:rPr>
              <w:fldChar w:fldCharType="end"/>
            </w:r>
          </w:hyperlink>
        </w:p>
        <w:p w14:paraId="1F9BD6EE" w14:textId="12956CA6" w:rsidR="007014AE" w:rsidRDefault="007014AE">
          <w:pPr>
            <w:pStyle w:val="TOC3"/>
            <w:tabs>
              <w:tab w:val="right" w:leader="dot" w:pos="9016"/>
            </w:tabs>
            <w:rPr>
              <w:rFonts w:asciiTheme="minorHAnsi" w:hAnsiTheme="minorHAnsi"/>
              <w:noProof/>
            </w:rPr>
          </w:pPr>
          <w:hyperlink w:anchor="_Toc199027667" w:history="1">
            <w:r w:rsidRPr="0062496D">
              <w:rPr>
                <w:rStyle w:val="Hyperlink"/>
                <w:noProof/>
              </w:rPr>
              <w:t>3.6.2 User Interface</w:t>
            </w:r>
            <w:r>
              <w:rPr>
                <w:noProof/>
                <w:webHidden/>
              </w:rPr>
              <w:tab/>
            </w:r>
            <w:r>
              <w:rPr>
                <w:noProof/>
                <w:webHidden/>
              </w:rPr>
              <w:fldChar w:fldCharType="begin"/>
            </w:r>
            <w:r>
              <w:rPr>
                <w:noProof/>
                <w:webHidden/>
              </w:rPr>
              <w:instrText xml:space="preserve"> PAGEREF _Toc199027667 \h </w:instrText>
            </w:r>
            <w:r>
              <w:rPr>
                <w:noProof/>
                <w:webHidden/>
              </w:rPr>
            </w:r>
            <w:r>
              <w:rPr>
                <w:noProof/>
                <w:webHidden/>
              </w:rPr>
              <w:fldChar w:fldCharType="separate"/>
            </w:r>
            <w:r>
              <w:rPr>
                <w:noProof/>
                <w:webHidden/>
              </w:rPr>
              <w:t>6</w:t>
            </w:r>
            <w:r>
              <w:rPr>
                <w:noProof/>
                <w:webHidden/>
              </w:rPr>
              <w:fldChar w:fldCharType="end"/>
            </w:r>
          </w:hyperlink>
        </w:p>
        <w:p w14:paraId="38913663" w14:textId="7A56247D" w:rsidR="007014AE" w:rsidRDefault="007014AE">
          <w:pPr>
            <w:pStyle w:val="TOC3"/>
            <w:tabs>
              <w:tab w:val="right" w:leader="dot" w:pos="9016"/>
            </w:tabs>
            <w:rPr>
              <w:rFonts w:asciiTheme="minorHAnsi" w:hAnsiTheme="minorHAnsi"/>
              <w:noProof/>
            </w:rPr>
          </w:pPr>
          <w:hyperlink w:anchor="_Toc199027668" w:history="1">
            <w:r w:rsidRPr="0062496D">
              <w:rPr>
                <w:rStyle w:val="Hyperlink"/>
                <w:noProof/>
              </w:rPr>
              <w:t>3.6.3 Hardware Interface</w:t>
            </w:r>
            <w:r>
              <w:rPr>
                <w:noProof/>
                <w:webHidden/>
              </w:rPr>
              <w:tab/>
            </w:r>
            <w:r>
              <w:rPr>
                <w:noProof/>
                <w:webHidden/>
              </w:rPr>
              <w:fldChar w:fldCharType="begin"/>
            </w:r>
            <w:r>
              <w:rPr>
                <w:noProof/>
                <w:webHidden/>
              </w:rPr>
              <w:instrText xml:space="preserve"> PAGEREF _Toc199027668 \h </w:instrText>
            </w:r>
            <w:r>
              <w:rPr>
                <w:noProof/>
                <w:webHidden/>
              </w:rPr>
            </w:r>
            <w:r>
              <w:rPr>
                <w:noProof/>
                <w:webHidden/>
              </w:rPr>
              <w:fldChar w:fldCharType="separate"/>
            </w:r>
            <w:r>
              <w:rPr>
                <w:noProof/>
                <w:webHidden/>
              </w:rPr>
              <w:t>6</w:t>
            </w:r>
            <w:r>
              <w:rPr>
                <w:noProof/>
                <w:webHidden/>
              </w:rPr>
              <w:fldChar w:fldCharType="end"/>
            </w:r>
          </w:hyperlink>
        </w:p>
        <w:p w14:paraId="35E04A35" w14:textId="1FDAA4DB" w:rsidR="007014AE" w:rsidRDefault="007014AE">
          <w:pPr>
            <w:pStyle w:val="TOC3"/>
            <w:tabs>
              <w:tab w:val="right" w:leader="dot" w:pos="9016"/>
            </w:tabs>
            <w:rPr>
              <w:rFonts w:asciiTheme="minorHAnsi" w:hAnsiTheme="minorHAnsi"/>
              <w:noProof/>
            </w:rPr>
          </w:pPr>
          <w:hyperlink w:anchor="_Toc199027669" w:history="1">
            <w:r w:rsidRPr="0062496D">
              <w:rPr>
                <w:rStyle w:val="Hyperlink"/>
                <w:noProof/>
              </w:rPr>
              <w:t>3.6.4 Software Interface</w:t>
            </w:r>
            <w:r>
              <w:rPr>
                <w:noProof/>
                <w:webHidden/>
              </w:rPr>
              <w:tab/>
            </w:r>
            <w:r>
              <w:rPr>
                <w:noProof/>
                <w:webHidden/>
              </w:rPr>
              <w:fldChar w:fldCharType="begin"/>
            </w:r>
            <w:r>
              <w:rPr>
                <w:noProof/>
                <w:webHidden/>
              </w:rPr>
              <w:instrText xml:space="preserve"> PAGEREF _Toc199027669 \h </w:instrText>
            </w:r>
            <w:r>
              <w:rPr>
                <w:noProof/>
                <w:webHidden/>
              </w:rPr>
            </w:r>
            <w:r>
              <w:rPr>
                <w:noProof/>
                <w:webHidden/>
              </w:rPr>
              <w:fldChar w:fldCharType="separate"/>
            </w:r>
            <w:r>
              <w:rPr>
                <w:noProof/>
                <w:webHidden/>
              </w:rPr>
              <w:t>6</w:t>
            </w:r>
            <w:r>
              <w:rPr>
                <w:noProof/>
                <w:webHidden/>
              </w:rPr>
              <w:fldChar w:fldCharType="end"/>
            </w:r>
          </w:hyperlink>
        </w:p>
        <w:p w14:paraId="788BAFB6" w14:textId="46000D21" w:rsidR="007014AE" w:rsidRDefault="007014AE">
          <w:pPr>
            <w:pStyle w:val="TOC3"/>
            <w:tabs>
              <w:tab w:val="right" w:leader="dot" w:pos="9016"/>
            </w:tabs>
            <w:rPr>
              <w:rFonts w:asciiTheme="minorHAnsi" w:hAnsiTheme="minorHAnsi"/>
              <w:noProof/>
            </w:rPr>
          </w:pPr>
          <w:hyperlink w:anchor="_Toc199027670" w:history="1">
            <w:r w:rsidRPr="0062496D">
              <w:rPr>
                <w:rStyle w:val="Hyperlink"/>
                <w:noProof/>
              </w:rPr>
              <w:t>3.6.5 Communication Interface</w:t>
            </w:r>
            <w:r>
              <w:rPr>
                <w:noProof/>
                <w:webHidden/>
              </w:rPr>
              <w:tab/>
            </w:r>
            <w:r>
              <w:rPr>
                <w:noProof/>
                <w:webHidden/>
              </w:rPr>
              <w:fldChar w:fldCharType="begin"/>
            </w:r>
            <w:r>
              <w:rPr>
                <w:noProof/>
                <w:webHidden/>
              </w:rPr>
              <w:instrText xml:space="preserve"> PAGEREF _Toc199027670 \h </w:instrText>
            </w:r>
            <w:r>
              <w:rPr>
                <w:noProof/>
                <w:webHidden/>
              </w:rPr>
            </w:r>
            <w:r>
              <w:rPr>
                <w:noProof/>
                <w:webHidden/>
              </w:rPr>
              <w:fldChar w:fldCharType="separate"/>
            </w:r>
            <w:r>
              <w:rPr>
                <w:noProof/>
                <w:webHidden/>
              </w:rPr>
              <w:t>6</w:t>
            </w:r>
            <w:r>
              <w:rPr>
                <w:noProof/>
                <w:webHidden/>
              </w:rPr>
              <w:fldChar w:fldCharType="end"/>
            </w:r>
          </w:hyperlink>
        </w:p>
        <w:p w14:paraId="21E0DEDE" w14:textId="107E3E39" w:rsidR="007014AE" w:rsidRDefault="007014AE">
          <w:pPr>
            <w:pStyle w:val="TOC3"/>
            <w:tabs>
              <w:tab w:val="right" w:leader="dot" w:pos="9016"/>
            </w:tabs>
            <w:rPr>
              <w:rFonts w:asciiTheme="minorHAnsi" w:hAnsiTheme="minorHAnsi"/>
              <w:noProof/>
            </w:rPr>
          </w:pPr>
          <w:hyperlink w:anchor="_Toc199027671" w:history="1">
            <w:r w:rsidRPr="0062496D">
              <w:rPr>
                <w:rStyle w:val="Hyperlink"/>
                <w:noProof/>
              </w:rPr>
              <w:t>3.6.6 Memory Constraints</w:t>
            </w:r>
            <w:r>
              <w:rPr>
                <w:noProof/>
                <w:webHidden/>
              </w:rPr>
              <w:tab/>
            </w:r>
            <w:r>
              <w:rPr>
                <w:noProof/>
                <w:webHidden/>
              </w:rPr>
              <w:fldChar w:fldCharType="begin"/>
            </w:r>
            <w:r>
              <w:rPr>
                <w:noProof/>
                <w:webHidden/>
              </w:rPr>
              <w:instrText xml:space="preserve"> PAGEREF _Toc199027671 \h </w:instrText>
            </w:r>
            <w:r>
              <w:rPr>
                <w:noProof/>
                <w:webHidden/>
              </w:rPr>
            </w:r>
            <w:r>
              <w:rPr>
                <w:noProof/>
                <w:webHidden/>
              </w:rPr>
              <w:fldChar w:fldCharType="separate"/>
            </w:r>
            <w:r>
              <w:rPr>
                <w:noProof/>
                <w:webHidden/>
              </w:rPr>
              <w:t>6</w:t>
            </w:r>
            <w:r>
              <w:rPr>
                <w:noProof/>
                <w:webHidden/>
              </w:rPr>
              <w:fldChar w:fldCharType="end"/>
            </w:r>
          </w:hyperlink>
        </w:p>
        <w:p w14:paraId="4AD2A6F7" w14:textId="60259A30" w:rsidR="007014AE" w:rsidRDefault="007014AE">
          <w:pPr>
            <w:pStyle w:val="TOC3"/>
            <w:tabs>
              <w:tab w:val="right" w:leader="dot" w:pos="9016"/>
            </w:tabs>
            <w:rPr>
              <w:rFonts w:asciiTheme="minorHAnsi" w:hAnsiTheme="minorHAnsi"/>
              <w:noProof/>
            </w:rPr>
          </w:pPr>
          <w:hyperlink w:anchor="_Toc199027672" w:history="1">
            <w:r w:rsidRPr="0062496D">
              <w:rPr>
                <w:rStyle w:val="Hyperlink"/>
                <w:noProof/>
              </w:rPr>
              <w:t>3.6.7 Operation</w:t>
            </w:r>
            <w:r>
              <w:rPr>
                <w:noProof/>
                <w:webHidden/>
              </w:rPr>
              <w:tab/>
            </w:r>
            <w:r>
              <w:rPr>
                <w:noProof/>
                <w:webHidden/>
              </w:rPr>
              <w:fldChar w:fldCharType="begin"/>
            </w:r>
            <w:r>
              <w:rPr>
                <w:noProof/>
                <w:webHidden/>
              </w:rPr>
              <w:instrText xml:space="preserve"> PAGEREF _Toc199027672 \h </w:instrText>
            </w:r>
            <w:r>
              <w:rPr>
                <w:noProof/>
                <w:webHidden/>
              </w:rPr>
            </w:r>
            <w:r>
              <w:rPr>
                <w:noProof/>
                <w:webHidden/>
              </w:rPr>
              <w:fldChar w:fldCharType="separate"/>
            </w:r>
            <w:r>
              <w:rPr>
                <w:noProof/>
                <w:webHidden/>
              </w:rPr>
              <w:t>6</w:t>
            </w:r>
            <w:r>
              <w:rPr>
                <w:noProof/>
                <w:webHidden/>
              </w:rPr>
              <w:fldChar w:fldCharType="end"/>
            </w:r>
          </w:hyperlink>
        </w:p>
        <w:p w14:paraId="0E5C340A" w14:textId="353F869D" w:rsidR="007014AE" w:rsidRDefault="007014AE">
          <w:pPr>
            <w:pStyle w:val="TOC3"/>
            <w:tabs>
              <w:tab w:val="right" w:leader="dot" w:pos="9016"/>
            </w:tabs>
            <w:rPr>
              <w:rFonts w:asciiTheme="minorHAnsi" w:hAnsiTheme="minorHAnsi"/>
              <w:noProof/>
            </w:rPr>
          </w:pPr>
          <w:hyperlink w:anchor="_Toc199027673" w:history="1">
            <w:r w:rsidRPr="0062496D">
              <w:rPr>
                <w:rStyle w:val="Hyperlink"/>
                <w:noProof/>
              </w:rPr>
              <w:t>3.6.8 Site Adaptation Requirements</w:t>
            </w:r>
            <w:r>
              <w:rPr>
                <w:noProof/>
                <w:webHidden/>
              </w:rPr>
              <w:tab/>
            </w:r>
            <w:r>
              <w:rPr>
                <w:noProof/>
                <w:webHidden/>
              </w:rPr>
              <w:fldChar w:fldCharType="begin"/>
            </w:r>
            <w:r>
              <w:rPr>
                <w:noProof/>
                <w:webHidden/>
              </w:rPr>
              <w:instrText xml:space="preserve"> PAGEREF _Toc199027673 \h </w:instrText>
            </w:r>
            <w:r>
              <w:rPr>
                <w:noProof/>
                <w:webHidden/>
              </w:rPr>
            </w:r>
            <w:r>
              <w:rPr>
                <w:noProof/>
                <w:webHidden/>
              </w:rPr>
              <w:fldChar w:fldCharType="separate"/>
            </w:r>
            <w:r>
              <w:rPr>
                <w:noProof/>
                <w:webHidden/>
              </w:rPr>
              <w:t>6</w:t>
            </w:r>
            <w:r>
              <w:rPr>
                <w:noProof/>
                <w:webHidden/>
              </w:rPr>
              <w:fldChar w:fldCharType="end"/>
            </w:r>
          </w:hyperlink>
        </w:p>
        <w:p w14:paraId="0245231A" w14:textId="0C5A679E" w:rsidR="007014AE" w:rsidRDefault="007014AE">
          <w:pPr>
            <w:pStyle w:val="TOC3"/>
            <w:tabs>
              <w:tab w:val="right" w:leader="dot" w:pos="9016"/>
            </w:tabs>
            <w:rPr>
              <w:rFonts w:asciiTheme="minorHAnsi" w:hAnsiTheme="minorHAnsi"/>
              <w:noProof/>
            </w:rPr>
          </w:pPr>
          <w:hyperlink w:anchor="_Toc199027674" w:history="1">
            <w:r w:rsidRPr="0062496D">
              <w:rPr>
                <w:rStyle w:val="Hyperlink"/>
                <w:bCs/>
                <w:noProof/>
              </w:rPr>
              <w:t>3.6.9 Interface with Services</w:t>
            </w:r>
            <w:r>
              <w:rPr>
                <w:noProof/>
                <w:webHidden/>
              </w:rPr>
              <w:tab/>
            </w:r>
            <w:r>
              <w:rPr>
                <w:noProof/>
                <w:webHidden/>
              </w:rPr>
              <w:fldChar w:fldCharType="begin"/>
            </w:r>
            <w:r>
              <w:rPr>
                <w:noProof/>
                <w:webHidden/>
              </w:rPr>
              <w:instrText xml:space="preserve"> PAGEREF _Toc199027674 \h </w:instrText>
            </w:r>
            <w:r>
              <w:rPr>
                <w:noProof/>
                <w:webHidden/>
              </w:rPr>
            </w:r>
            <w:r>
              <w:rPr>
                <w:noProof/>
                <w:webHidden/>
              </w:rPr>
              <w:fldChar w:fldCharType="separate"/>
            </w:r>
            <w:r>
              <w:rPr>
                <w:noProof/>
                <w:webHidden/>
              </w:rPr>
              <w:t>6</w:t>
            </w:r>
            <w:r>
              <w:rPr>
                <w:noProof/>
                <w:webHidden/>
              </w:rPr>
              <w:fldChar w:fldCharType="end"/>
            </w:r>
          </w:hyperlink>
        </w:p>
        <w:p w14:paraId="31604A27" w14:textId="320D3B15" w:rsidR="007014AE" w:rsidRDefault="007014AE">
          <w:pPr>
            <w:pStyle w:val="TOC1"/>
            <w:tabs>
              <w:tab w:val="right" w:leader="dot" w:pos="9016"/>
            </w:tabs>
            <w:rPr>
              <w:rFonts w:asciiTheme="minorHAnsi" w:hAnsiTheme="minorHAnsi"/>
              <w:noProof/>
            </w:rPr>
          </w:pPr>
          <w:hyperlink w:anchor="_Toc199027675" w:history="1">
            <w:r w:rsidRPr="0062496D">
              <w:rPr>
                <w:rStyle w:val="Hyperlink"/>
                <w:bCs/>
                <w:noProof/>
              </w:rPr>
              <w:t>3.7 Logical Database Requirements</w:t>
            </w:r>
            <w:r>
              <w:rPr>
                <w:noProof/>
                <w:webHidden/>
              </w:rPr>
              <w:tab/>
            </w:r>
            <w:r>
              <w:rPr>
                <w:noProof/>
                <w:webHidden/>
              </w:rPr>
              <w:fldChar w:fldCharType="begin"/>
            </w:r>
            <w:r>
              <w:rPr>
                <w:noProof/>
                <w:webHidden/>
              </w:rPr>
              <w:instrText xml:space="preserve"> PAGEREF _Toc199027675 \h </w:instrText>
            </w:r>
            <w:r>
              <w:rPr>
                <w:noProof/>
                <w:webHidden/>
              </w:rPr>
            </w:r>
            <w:r>
              <w:rPr>
                <w:noProof/>
                <w:webHidden/>
              </w:rPr>
              <w:fldChar w:fldCharType="separate"/>
            </w:r>
            <w:r>
              <w:rPr>
                <w:noProof/>
                <w:webHidden/>
              </w:rPr>
              <w:t>6</w:t>
            </w:r>
            <w:r>
              <w:rPr>
                <w:noProof/>
                <w:webHidden/>
              </w:rPr>
              <w:fldChar w:fldCharType="end"/>
            </w:r>
          </w:hyperlink>
        </w:p>
        <w:p w14:paraId="56098C5E" w14:textId="17C1211C" w:rsidR="007014AE" w:rsidRDefault="007014AE">
          <w:pPr>
            <w:pStyle w:val="TOC2"/>
            <w:tabs>
              <w:tab w:val="right" w:leader="dot" w:pos="9016"/>
            </w:tabs>
            <w:rPr>
              <w:rFonts w:asciiTheme="minorHAnsi" w:hAnsiTheme="minorHAnsi"/>
              <w:noProof/>
            </w:rPr>
          </w:pPr>
          <w:hyperlink w:anchor="_Toc199027676" w:history="1">
            <w:r w:rsidRPr="0062496D">
              <w:rPr>
                <w:rStyle w:val="Hyperlink"/>
                <w:noProof/>
              </w:rPr>
              <w:t>3.8 Design Constraints</w:t>
            </w:r>
            <w:r>
              <w:rPr>
                <w:noProof/>
                <w:webHidden/>
              </w:rPr>
              <w:tab/>
            </w:r>
            <w:r>
              <w:rPr>
                <w:noProof/>
                <w:webHidden/>
              </w:rPr>
              <w:fldChar w:fldCharType="begin"/>
            </w:r>
            <w:r>
              <w:rPr>
                <w:noProof/>
                <w:webHidden/>
              </w:rPr>
              <w:instrText xml:space="preserve"> PAGEREF _Toc199027676 \h </w:instrText>
            </w:r>
            <w:r>
              <w:rPr>
                <w:noProof/>
                <w:webHidden/>
              </w:rPr>
            </w:r>
            <w:r>
              <w:rPr>
                <w:noProof/>
                <w:webHidden/>
              </w:rPr>
              <w:fldChar w:fldCharType="separate"/>
            </w:r>
            <w:r>
              <w:rPr>
                <w:noProof/>
                <w:webHidden/>
              </w:rPr>
              <w:t>6</w:t>
            </w:r>
            <w:r>
              <w:rPr>
                <w:noProof/>
                <w:webHidden/>
              </w:rPr>
              <w:fldChar w:fldCharType="end"/>
            </w:r>
          </w:hyperlink>
        </w:p>
        <w:p w14:paraId="475AC698" w14:textId="0299FA40" w:rsidR="007014AE" w:rsidRDefault="007014AE">
          <w:pPr>
            <w:pStyle w:val="TOC2"/>
            <w:tabs>
              <w:tab w:val="right" w:leader="dot" w:pos="9016"/>
            </w:tabs>
            <w:rPr>
              <w:rFonts w:asciiTheme="minorHAnsi" w:hAnsiTheme="minorHAnsi"/>
              <w:noProof/>
            </w:rPr>
          </w:pPr>
          <w:hyperlink w:anchor="_Toc199027677" w:history="1">
            <w:r w:rsidRPr="0062496D">
              <w:rPr>
                <w:rStyle w:val="Hyperlink"/>
                <w:noProof/>
              </w:rPr>
              <w:t>3.9 Standard Compliance</w:t>
            </w:r>
            <w:r>
              <w:rPr>
                <w:noProof/>
                <w:webHidden/>
              </w:rPr>
              <w:tab/>
            </w:r>
            <w:r>
              <w:rPr>
                <w:noProof/>
                <w:webHidden/>
              </w:rPr>
              <w:fldChar w:fldCharType="begin"/>
            </w:r>
            <w:r>
              <w:rPr>
                <w:noProof/>
                <w:webHidden/>
              </w:rPr>
              <w:instrText xml:space="preserve"> PAGEREF _Toc199027677 \h </w:instrText>
            </w:r>
            <w:r>
              <w:rPr>
                <w:noProof/>
                <w:webHidden/>
              </w:rPr>
            </w:r>
            <w:r>
              <w:rPr>
                <w:noProof/>
                <w:webHidden/>
              </w:rPr>
              <w:fldChar w:fldCharType="separate"/>
            </w:r>
            <w:r>
              <w:rPr>
                <w:noProof/>
                <w:webHidden/>
              </w:rPr>
              <w:t>7</w:t>
            </w:r>
            <w:r>
              <w:rPr>
                <w:noProof/>
                <w:webHidden/>
              </w:rPr>
              <w:fldChar w:fldCharType="end"/>
            </w:r>
          </w:hyperlink>
        </w:p>
        <w:p w14:paraId="008183E6" w14:textId="23E83604" w:rsidR="007014AE" w:rsidRDefault="007014AE">
          <w:pPr>
            <w:pStyle w:val="TOC2"/>
            <w:tabs>
              <w:tab w:val="right" w:leader="dot" w:pos="9016"/>
            </w:tabs>
            <w:rPr>
              <w:rFonts w:asciiTheme="minorHAnsi" w:hAnsiTheme="minorHAnsi"/>
              <w:noProof/>
            </w:rPr>
          </w:pPr>
          <w:hyperlink w:anchor="_Toc199027678" w:history="1">
            <w:r w:rsidRPr="0062496D">
              <w:rPr>
                <w:rStyle w:val="Hyperlink"/>
                <w:noProof/>
              </w:rPr>
              <w:t>3.10 Software System Attributes</w:t>
            </w:r>
            <w:r>
              <w:rPr>
                <w:noProof/>
                <w:webHidden/>
              </w:rPr>
              <w:tab/>
            </w:r>
            <w:r>
              <w:rPr>
                <w:noProof/>
                <w:webHidden/>
              </w:rPr>
              <w:fldChar w:fldCharType="begin"/>
            </w:r>
            <w:r>
              <w:rPr>
                <w:noProof/>
                <w:webHidden/>
              </w:rPr>
              <w:instrText xml:space="preserve"> PAGEREF _Toc199027678 \h </w:instrText>
            </w:r>
            <w:r>
              <w:rPr>
                <w:noProof/>
                <w:webHidden/>
              </w:rPr>
            </w:r>
            <w:r>
              <w:rPr>
                <w:noProof/>
                <w:webHidden/>
              </w:rPr>
              <w:fldChar w:fldCharType="separate"/>
            </w:r>
            <w:r>
              <w:rPr>
                <w:noProof/>
                <w:webHidden/>
              </w:rPr>
              <w:t>7</w:t>
            </w:r>
            <w:r>
              <w:rPr>
                <w:noProof/>
                <w:webHidden/>
              </w:rPr>
              <w:fldChar w:fldCharType="end"/>
            </w:r>
          </w:hyperlink>
        </w:p>
        <w:p w14:paraId="03ADB765" w14:textId="46969262" w:rsidR="007014AE" w:rsidRDefault="007014AE">
          <w:pPr>
            <w:pStyle w:val="TOC3"/>
            <w:tabs>
              <w:tab w:val="right" w:leader="dot" w:pos="9016"/>
            </w:tabs>
            <w:rPr>
              <w:rFonts w:asciiTheme="minorHAnsi" w:hAnsiTheme="minorHAnsi"/>
              <w:noProof/>
            </w:rPr>
          </w:pPr>
          <w:hyperlink w:anchor="_Toc199027679" w:history="1">
            <w:r w:rsidRPr="0062496D">
              <w:rPr>
                <w:rStyle w:val="Hyperlink"/>
                <w:noProof/>
              </w:rPr>
              <w:t>3.10.1 Accuracy</w:t>
            </w:r>
            <w:r>
              <w:rPr>
                <w:noProof/>
                <w:webHidden/>
              </w:rPr>
              <w:tab/>
            </w:r>
            <w:r>
              <w:rPr>
                <w:noProof/>
                <w:webHidden/>
              </w:rPr>
              <w:fldChar w:fldCharType="begin"/>
            </w:r>
            <w:r>
              <w:rPr>
                <w:noProof/>
                <w:webHidden/>
              </w:rPr>
              <w:instrText xml:space="preserve"> PAGEREF _Toc199027679 \h </w:instrText>
            </w:r>
            <w:r>
              <w:rPr>
                <w:noProof/>
                <w:webHidden/>
              </w:rPr>
            </w:r>
            <w:r>
              <w:rPr>
                <w:noProof/>
                <w:webHidden/>
              </w:rPr>
              <w:fldChar w:fldCharType="separate"/>
            </w:r>
            <w:r>
              <w:rPr>
                <w:noProof/>
                <w:webHidden/>
              </w:rPr>
              <w:t>7</w:t>
            </w:r>
            <w:r>
              <w:rPr>
                <w:noProof/>
                <w:webHidden/>
              </w:rPr>
              <w:fldChar w:fldCharType="end"/>
            </w:r>
          </w:hyperlink>
        </w:p>
        <w:p w14:paraId="3A6150F2" w14:textId="236BC5B0" w:rsidR="007014AE" w:rsidRDefault="007014AE">
          <w:pPr>
            <w:pStyle w:val="TOC3"/>
            <w:tabs>
              <w:tab w:val="right" w:leader="dot" w:pos="9016"/>
            </w:tabs>
            <w:rPr>
              <w:rFonts w:asciiTheme="minorHAnsi" w:hAnsiTheme="minorHAnsi"/>
              <w:noProof/>
            </w:rPr>
          </w:pPr>
          <w:hyperlink w:anchor="_Toc199027680" w:history="1">
            <w:r w:rsidRPr="0062496D">
              <w:rPr>
                <w:rStyle w:val="Hyperlink"/>
                <w:noProof/>
              </w:rPr>
              <w:t>3.10.2 Availability</w:t>
            </w:r>
            <w:r>
              <w:rPr>
                <w:noProof/>
                <w:webHidden/>
              </w:rPr>
              <w:tab/>
            </w:r>
            <w:r>
              <w:rPr>
                <w:noProof/>
                <w:webHidden/>
              </w:rPr>
              <w:fldChar w:fldCharType="begin"/>
            </w:r>
            <w:r>
              <w:rPr>
                <w:noProof/>
                <w:webHidden/>
              </w:rPr>
              <w:instrText xml:space="preserve"> PAGEREF _Toc199027680 \h </w:instrText>
            </w:r>
            <w:r>
              <w:rPr>
                <w:noProof/>
                <w:webHidden/>
              </w:rPr>
            </w:r>
            <w:r>
              <w:rPr>
                <w:noProof/>
                <w:webHidden/>
              </w:rPr>
              <w:fldChar w:fldCharType="separate"/>
            </w:r>
            <w:r>
              <w:rPr>
                <w:noProof/>
                <w:webHidden/>
              </w:rPr>
              <w:t>7</w:t>
            </w:r>
            <w:r>
              <w:rPr>
                <w:noProof/>
                <w:webHidden/>
              </w:rPr>
              <w:fldChar w:fldCharType="end"/>
            </w:r>
          </w:hyperlink>
        </w:p>
        <w:p w14:paraId="426B1C2E" w14:textId="66976171" w:rsidR="007014AE" w:rsidRDefault="007014AE">
          <w:pPr>
            <w:pStyle w:val="TOC3"/>
            <w:tabs>
              <w:tab w:val="right" w:leader="dot" w:pos="9016"/>
            </w:tabs>
            <w:rPr>
              <w:rFonts w:asciiTheme="minorHAnsi" w:hAnsiTheme="minorHAnsi"/>
              <w:noProof/>
            </w:rPr>
          </w:pPr>
          <w:hyperlink w:anchor="_Toc199027681" w:history="1">
            <w:r w:rsidRPr="0062496D">
              <w:rPr>
                <w:rStyle w:val="Hyperlink"/>
                <w:noProof/>
              </w:rPr>
              <w:t>3.10.3 Reliability</w:t>
            </w:r>
            <w:r>
              <w:rPr>
                <w:noProof/>
                <w:webHidden/>
              </w:rPr>
              <w:tab/>
            </w:r>
            <w:r>
              <w:rPr>
                <w:noProof/>
                <w:webHidden/>
              </w:rPr>
              <w:fldChar w:fldCharType="begin"/>
            </w:r>
            <w:r>
              <w:rPr>
                <w:noProof/>
                <w:webHidden/>
              </w:rPr>
              <w:instrText xml:space="preserve"> PAGEREF _Toc199027681 \h </w:instrText>
            </w:r>
            <w:r>
              <w:rPr>
                <w:noProof/>
                <w:webHidden/>
              </w:rPr>
            </w:r>
            <w:r>
              <w:rPr>
                <w:noProof/>
                <w:webHidden/>
              </w:rPr>
              <w:fldChar w:fldCharType="separate"/>
            </w:r>
            <w:r>
              <w:rPr>
                <w:noProof/>
                <w:webHidden/>
              </w:rPr>
              <w:t>7</w:t>
            </w:r>
            <w:r>
              <w:rPr>
                <w:noProof/>
                <w:webHidden/>
              </w:rPr>
              <w:fldChar w:fldCharType="end"/>
            </w:r>
          </w:hyperlink>
        </w:p>
        <w:p w14:paraId="2224D725" w14:textId="5FD29493" w:rsidR="007014AE" w:rsidRDefault="007014AE">
          <w:pPr>
            <w:pStyle w:val="TOC3"/>
            <w:tabs>
              <w:tab w:val="right" w:leader="dot" w:pos="9016"/>
            </w:tabs>
            <w:rPr>
              <w:rFonts w:asciiTheme="minorHAnsi" w:hAnsiTheme="minorHAnsi"/>
              <w:noProof/>
            </w:rPr>
          </w:pPr>
          <w:hyperlink w:anchor="_Toc199027682" w:history="1">
            <w:r w:rsidRPr="0062496D">
              <w:rPr>
                <w:rStyle w:val="Hyperlink"/>
                <w:noProof/>
              </w:rPr>
              <w:t>3.10.4 Security</w:t>
            </w:r>
            <w:r>
              <w:rPr>
                <w:noProof/>
                <w:webHidden/>
              </w:rPr>
              <w:tab/>
            </w:r>
            <w:r>
              <w:rPr>
                <w:noProof/>
                <w:webHidden/>
              </w:rPr>
              <w:fldChar w:fldCharType="begin"/>
            </w:r>
            <w:r>
              <w:rPr>
                <w:noProof/>
                <w:webHidden/>
              </w:rPr>
              <w:instrText xml:space="preserve"> PAGEREF _Toc199027682 \h </w:instrText>
            </w:r>
            <w:r>
              <w:rPr>
                <w:noProof/>
                <w:webHidden/>
              </w:rPr>
            </w:r>
            <w:r>
              <w:rPr>
                <w:noProof/>
                <w:webHidden/>
              </w:rPr>
              <w:fldChar w:fldCharType="separate"/>
            </w:r>
            <w:r>
              <w:rPr>
                <w:noProof/>
                <w:webHidden/>
              </w:rPr>
              <w:t>7</w:t>
            </w:r>
            <w:r>
              <w:rPr>
                <w:noProof/>
                <w:webHidden/>
              </w:rPr>
              <w:fldChar w:fldCharType="end"/>
            </w:r>
          </w:hyperlink>
        </w:p>
        <w:p w14:paraId="7A5E7663" w14:textId="219DFDE1" w:rsidR="007014AE" w:rsidRDefault="007014AE">
          <w:pPr>
            <w:pStyle w:val="TOC3"/>
            <w:tabs>
              <w:tab w:val="right" w:leader="dot" w:pos="9016"/>
            </w:tabs>
            <w:rPr>
              <w:rFonts w:asciiTheme="minorHAnsi" w:hAnsiTheme="minorHAnsi"/>
              <w:noProof/>
            </w:rPr>
          </w:pPr>
          <w:hyperlink w:anchor="_Toc199027683" w:history="1">
            <w:r w:rsidRPr="0062496D">
              <w:rPr>
                <w:rStyle w:val="Hyperlink"/>
                <w:noProof/>
              </w:rPr>
              <w:t>3.10.5 Maintainability</w:t>
            </w:r>
            <w:r>
              <w:rPr>
                <w:noProof/>
                <w:webHidden/>
              </w:rPr>
              <w:tab/>
            </w:r>
            <w:r>
              <w:rPr>
                <w:noProof/>
                <w:webHidden/>
              </w:rPr>
              <w:fldChar w:fldCharType="begin"/>
            </w:r>
            <w:r>
              <w:rPr>
                <w:noProof/>
                <w:webHidden/>
              </w:rPr>
              <w:instrText xml:space="preserve"> PAGEREF _Toc199027683 \h </w:instrText>
            </w:r>
            <w:r>
              <w:rPr>
                <w:noProof/>
                <w:webHidden/>
              </w:rPr>
            </w:r>
            <w:r>
              <w:rPr>
                <w:noProof/>
                <w:webHidden/>
              </w:rPr>
              <w:fldChar w:fldCharType="separate"/>
            </w:r>
            <w:r>
              <w:rPr>
                <w:noProof/>
                <w:webHidden/>
              </w:rPr>
              <w:t>7</w:t>
            </w:r>
            <w:r>
              <w:rPr>
                <w:noProof/>
                <w:webHidden/>
              </w:rPr>
              <w:fldChar w:fldCharType="end"/>
            </w:r>
          </w:hyperlink>
        </w:p>
        <w:p w14:paraId="14F0ACE7" w14:textId="497C3C93" w:rsidR="007014AE" w:rsidRDefault="007014AE">
          <w:pPr>
            <w:pStyle w:val="TOC3"/>
            <w:tabs>
              <w:tab w:val="right" w:leader="dot" w:pos="9016"/>
            </w:tabs>
            <w:rPr>
              <w:rFonts w:asciiTheme="minorHAnsi" w:hAnsiTheme="minorHAnsi"/>
              <w:noProof/>
            </w:rPr>
          </w:pPr>
          <w:hyperlink w:anchor="_Toc199027684" w:history="1">
            <w:r w:rsidRPr="0062496D">
              <w:rPr>
                <w:rStyle w:val="Hyperlink"/>
                <w:noProof/>
              </w:rPr>
              <w:t>3.10.6 Portability</w:t>
            </w:r>
            <w:r>
              <w:rPr>
                <w:noProof/>
                <w:webHidden/>
              </w:rPr>
              <w:tab/>
            </w:r>
            <w:r>
              <w:rPr>
                <w:noProof/>
                <w:webHidden/>
              </w:rPr>
              <w:fldChar w:fldCharType="begin"/>
            </w:r>
            <w:r>
              <w:rPr>
                <w:noProof/>
                <w:webHidden/>
              </w:rPr>
              <w:instrText xml:space="preserve"> PAGEREF _Toc199027684 \h </w:instrText>
            </w:r>
            <w:r>
              <w:rPr>
                <w:noProof/>
                <w:webHidden/>
              </w:rPr>
            </w:r>
            <w:r>
              <w:rPr>
                <w:noProof/>
                <w:webHidden/>
              </w:rPr>
              <w:fldChar w:fldCharType="separate"/>
            </w:r>
            <w:r>
              <w:rPr>
                <w:noProof/>
                <w:webHidden/>
              </w:rPr>
              <w:t>7</w:t>
            </w:r>
            <w:r>
              <w:rPr>
                <w:noProof/>
                <w:webHidden/>
              </w:rPr>
              <w:fldChar w:fldCharType="end"/>
            </w:r>
          </w:hyperlink>
        </w:p>
        <w:p w14:paraId="7025D3FC" w14:textId="23D20717" w:rsidR="007014AE" w:rsidRDefault="007014AE">
          <w:pPr>
            <w:pStyle w:val="TOC3"/>
            <w:tabs>
              <w:tab w:val="right" w:leader="dot" w:pos="9016"/>
            </w:tabs>
            <w:rPr>
              <w:rFonts w:asciiTheme="minorHAnsi" w:hAnsiTheme="minorHAnsi"/>
              <w:noProof/>
            </w:rPr>
          </w:pPr>
          <w:hyperlink w:anchor="_Toc199027685" w:history="1">
            <w:r w:rsidRPr="0062496D">
              <w:rPr>
                <w:rStyle w:val="Hyperlink"/>
                <w:noProof/>
              </w:rPr>
              <w:t>3.10.7 Usability</w:t>
            </w:r>
            <w:r>
              <w:rPr>
                <w:noProof/>
                <w:webHidden/>
              </w:rPr>
              <w:tab/>
            </w:r>
            <w:r>
              <w:rPr>
                <w:noProof/>
                <w:webHidden/>
              </w:rPr>
              <w:fldChar w:fldCharType="begin"/>
            </w:r>
            <w:r>
              <w:rPr>
                <w:noProof/>
                <w:webHidden/>
              </w:rPr>
              <w:instrText xml:space="preserve"> PAGEREF _Toc199027685 \h </w:instrText>
            </w:r>
            <w:r>
              <w:rPr>
                <w:noProof/>
                <w:webHidden/>
              </w:rPr>
            </w:r>
            <w:r>
              <w:rPr>
                <w:noProof/>
                <w:webHidden/>
              </w:rPr>
              <w:fldChar w:fldCharType="separate"/>
            </w:r>
            <w:r>
              <w:rPr>
                <w:noProof/>
                <w:webHidden/>
              </w:rPr>
              <w:t>7</w:t>
            </w:r>
            <w:r>
              <w:rPr>
                <w:noProof/>
                <w:webHidden/>
              </w:rPr>
              <w:fldChar w:fldCharType="end"/>
            </w:r>
          </w:hyperlink>
        </w:p>
        <w:p w14:paraId="764261FB" w14:textId="5E0EF0B9" w:rsidR="007014AE" w:rsidRDefault="007014AE">
          <w:pPr>
            <w:pStyle w:val="TOC1"/>
            <w:tabs>
              <w:tab w:val="right" w:leader="dot" w:pos="9016"/>
            </w:tabs>
            <w:rPr>
              <w:rFonts w:asciiTheme="minorHAnsi" w:hAnsiTheme="minorHAnsi"/>
              <w:noProof/>
            </w:rPr>
          </w:pPr>
          <w:hyperlink w:anchor="_Toc199027686" w:history="1">
            <w:r w:rsidRPr="0062496D">
              <w:rPr>
                <w:rStyle w:val="Hyperlink"/>
                <w:bCs/>
                <w:noProof/>
              </w:rPr>
              <w:t>3.11 Supporting Information</w:t>
            </w:r>
            <w:r>
              <w:rPr>
                <w:noProof/>
                <w:webHidden/>
              </w:rPr>
              <w:tab/>
            </w:r>
            <w:r>
              <w:rPr>
                <w:noProof/>
                <w:webHidden/>
              </w:rPr>
              <w:fldChar w:fldCharType="begin"/>
            </w:r>
            <w:r>
              <w:rPr>
                <w:noProof/>
                <w:webHidden/>
              </w:rPr>
              <w:instrText xml:space="preserve"> PAGEREF _Toc199027686 \h </w:instrText>
            </w:r>
            <w:r>
              <w:rPr>
                <w:noProof/>
                <w:webHidden/>
              </w:rPr>
            </w:r>
            <w:r>
              <w:rPr>
                <w:noProof/>
                <w:webHidden/>
              </w:rPr>
              <w:fldChar w:fldCharType="separate"/>
            </w:r>
            <w:r>
              <w:rPr>
                <w:noProof/>
                <w:webHidden/>
              </w:rPr>
              <w:t>7</w:t>
            </w:r>
            <w:r>
              <w:rPr>
                <w:noProof/>
                <w:webHidden/>
              </w:rPr>
              <w:fldChar w:fldCharType="end"/>
            </w:r>
          </w:hyperlink>
        </w:p>
        <w:p w14:paraId="6BB5C8B3" w14:textId="3902EA75" w:rsidR="007014AE" w:rsidRDefault="007014AE">
          <w:pPr>
            <w:pStyle w:val="TOC2"/>
            <w:tabs>
              <w:tab w:val="right" w:leader="dot" w:pos="9016"/>
            </w:tabs>
            <w:rPr>
              <w:rFonts w:asciiTheme="minorHAnsi" w:hAnsiTheme="minorHAnsi"/>
              <w:noProof/>
            </w:rPr>
          </w:pPr>
          <w:hyperlink w:anchor="_Toc199027687" w:history="1">
            <w:r w:rsidRPr="0062496D">
              <w:rPr>
                <w:rStyle w:val="Hyperlink"/>
                <w:noProof/>
              </w:rPr>
              <w:t>3.11.1 Prototyping</w:t>
            </w:r>
            <w:r>
              <w:rPr>
                <w:noProof/>
                <w:webHidden/>
              </w:rPr>
              <w:tab/>
            </w:r>
            <w:r>
              <w:rPr>
                <w:noProof/>
                <w:webHidden/>
              </w:rPr>
              <w:fldChar w:fldCharType="begin"/>
            </w:r>
            <w:r>
              <w:rPr>
                <w:noProof/>
                <w:webHidden/>
              </w:rPr>
              <w:instrText xml:space="preserve"> PAGEREF _Toc199027687 \h </w:instrText>
            </w:r>
            <w:r>
              <w:rPr>
                <w:noProof/>
                <w:webHidden/>
              </w:rPr>
            </w:r>
            <w:r>
              <w:rPr>
                <w:noProof/>
                <w:webHidden/>
              </w:rPr>
              <w:fldChar w:fldCharType="separate"/>
            </w:r>
            <w:r>
              <w:rPr>
                <w:noProof/>
                <w:webHidden/>
              </w:rPr>
              <w:t>7</w:t>
            </w:r>
            <w:r>
              <w:rPr>
                <w:noProof/>
                <w:webHidden/>
              </w:rPr>
              <w:fldChar w:fldCharType="end"/>
            </w:r>
          </w:hyperlink>
        </w:p>
        <w:p w14:paraId="37E1783C" w14:textId="43390379" w:rsidR="007014AE" w:rsidRDefault="007014AE">
          <w:pPr>
            <w:pStyle w:val="TOC2"/>
            <w:tabs>
              <w:tab w:val="right" w:leader="dot" w:pos="9016"/>
            </w:tabs>
            <w:rPr>
              <w:rFonts w:asciiTheme="minorHAnsi" w:hAnsiTheme="minorHAnsi"/>
              <w:noProof/>
            </w:rPr>
          </w:pPr>
          <w:hyperlink w:anchor="_Toc199027688" w:history="1">
            <w:r w:rsidRPr="0062496D">
              <w:rPr>
                <w:rStyle w:val="Hyperlink"/>
                <w:noProof/>
              </w:rPr>
              <w:t>3.11.2 Questionnaire</w:t>
            </w:r>
            <w:r>
              <w:rPr>
                <w:noProof/>
                <w:webHidden/>
              </w:rPr>
              <w:tab/>
            </w:r>
            <w:r>
              <w:rPr>
                <w:noProof/>
                <w:webHidden/>
              </w:rPr>
              <w:fldChar w:fldCharType="begin"/>
            </w:r>
            <w:r>
              <w:rPr>
                <w:noProof/>
                <w:webHidden/>
              </w:rPr>
              <w:instrText xml:space="preserve"> PAGEREF _Toc199027688 \h </w:instrText>
            </w:r>
            <w:r>
              <w:rPr>
                <w:noProof/>
                <w:webHidden/>
              </w:rPr>
            </w:r>
            <w:r>
              <w:rPr>
                <w:noProof/>
                <w:webHidden/>
              </w:rPr>
              <w:fldChar w:fldCharType="separate"/>
            </w:r>
            <w:r>
              <w:rPr>
                <w:noProof/>
                <w:webHidden/>
              </w:rPr>
              <w:t>7</w:t>
            </w:r>
            <w:r>
              <w:rPr>
                <w:noProof/>
                <w:webHidden/>
              </w:rPr>
              <w:fldChar w:fldCharType="end"/>
            </w:r>
          </w:hyperlink>
        </w:p>
        <w:p w14:paraId="5FCE5D5A" w14:textId="0E8DFB63" w:rsidR="007014AE" w:rsidRDefault="007014AE">
          <w:pPr>
            <w:pStyle w:val="TOC2"/>
            <w:tabs>
              <w:tab w:val="right" w:leader="dot" w:pos="9016"/>
            </w:tabs>
            <w:rPr>
              <w:rFonts w:asciiTheme="minorHAnsi" w:hAnsiTheme="minorHAnsi"/>
              <w:noProof/>
            </w:rPr>
          </w:pPr>
          <w:hyperlink w:anchor="_Toc199027689" w:history="1">
            <w:r w:rsidRPr="0062496D">
              <w:rPr>
                <w:rStyle w:val="Hyperlink"/>
                <w:noProof/>
              </w:rPr>
              <w:t>3.11.3 Perspective-Based Reading</w:t>
            </w:r>
            <w:r>
              <w:rPr>
                <w:noProof/>
                <w:webHidden/>
              </w:rPr>
              <w:tab/>
            </w:r>
            <w:r>
              <w:rPr>
                <w:noProof/>
                <w:webHidden/>
              </w:rPr>
              <w:fldChar w:fldCharType="begin"/>
            </w:r>
            <w:r>
              <w:rPr>
                <w:noProof/>
                <w:webHidden/>
              </w:rPr>
              <w:instrText xml:space="preserve"> PAGEREF _Toc199027689 \h </w:instrText>
            </w:r>
            <w:r>
              <w:rPr>
                <w:noProof/>
                <w:webHidden/>
              </w:rPr>
            </w:r>
            <w:r>
              <w:rPr>
                <w:noProof/>
                <w:webHidden/>
              </w:rPr>
              <w:fldChar w:fldCharType="separate"/>
            </w:r>
            <w:r>
              <w:rPr>
                <w:noProof/>
                <w:webHidden/>
              </w:rPr>
              <w:t>7</w:t>
            </w:r>
            <w:r>
              <w:rPr>
                <w:noProof/>
                <w:webHidden/>
              </w:rPr>
              <w:fldChar w:fldCharType="end"/>
            </w:r>
          </w:hyperlink>
        </w:p>
        <w:p w14:paraId="0AE03172" w14:textId="02518F58" w:rsidR="007014AE" w:rsidRDefault="007014AE">
          <w:pPr>
            <w:pStyle w:val="TOC1"/>
            <w:tabs>
              <w:tab w:val="right" w:leader="dot" w:pos="9016"/>
            </w:tabs>
            <w:rPr>
              <w:rFonts w:asciiTheme="minorHAnsi" w:hAnsiTheme="minorHAnsi"/>
              <w:noProof/>
            </w:rPr>
          </w:pPr>
          <w:hyperlink w:anchor="_Toc199027690" w:history="1">
            <w:r w:rsidRPr="0062496D">
              <w:rPr>
                <w:rStyle w:val="Hyperlink"/>
                <w:noProof/>
              </w:rPr>
              <w:t>4.0 Verification</w:t>
            </w:r>
            <w:r>
              <w:rPr>
                <w:noProof/>
                <w:webHidden/>
              </w:rPr>
              <w:tab/>
            </w:r>
            <w:r>
              <w:rPr>
                <w:noProof/>
                <w:webHidden/>
              </w:rPr>
              <w:fldChar w:fldCharType="begin"/>
            </w:r>
            <w:r>
              <w:rPr>
                <w:noProof/>
                <w:webHidden/>
              </w:rPr>
              <w:instrText xml:space="preserve"> PAGEREF _Toc199027690 \h </w:instrText>
            </w:r>
            <w:r>
              <w:rPr>
                <w:noProof/>
                <w:webHidden/>
              </w:rPr>
            </w:r>
            <w:r>
              <w:rPr>
                <w:noProof/>
                <w:webHidden/>
              </w:rPr>
              <w:fldChar w:fldCharType="separate"/>
            </w:r>
            <w:r>
              <w:rPr>
                <w:noProof/>
                <w:webHidden/>
              </w:rPr>
              <w:t>8</w:t>
            </w:r>
            <w:r>
              <w:rPr>
                <w:noProof/>
                <w:webHidden/>
              </w:rPr>
              <w:fldChar w:fldCharType="end"/>
            </w:r>
          </w:hyperlink>
        </w:p>
        <w:p w14:paraId="55D59D88" w14:textId="3C532788" w:rsidR="007014AE" w:rsidRDefault="007014AE">
          <w:pPr>
            <w:pStyle w:val="TOC2"/>
            <w:tabs>
              <w:tab w:val="right" w:leader="dot" w:pos="9016"/>
            </w:tabs>
            <w:rPr>
              <w:rFonts w:asciiTheme="minorHAnsi" w:hAnsiTheme="minorHAnsi"/>
              <w:noProof/>
            </w:rPr>
          </w:pPr>
          <w:hyperlink w:anchor="_Toc199027691" w:history="1">
            <w:r w:rsidRPr="0062496D">
              <w:rPr>
                <w:rStyle w:val="Hyperlink"/>
                <w:noProof/>
              </w:rPr>
              <w:t>4.1 Verification Approach</w:t>
            </w:r>
            <w:r>
              <w:rPr>
                <w:noProof/>
                <w:webHidden/>
              </w:rPr>
              <w:tab/>
            </w:r>
            <w:r>
              <w:rPr>
                <w:noProof/>
                <w:webHidden/>
              </w:rPr>
              <w:fldChar w:fldCharType="begin"/>
            </w:r>
            <w:r>
              <w:rPr>
                <w:noProof/>
                <w:webHidden/>
              </w:rPr>
              <w:instrText xml:space="preserve"> PAGEREF _Toc199027691 \h </w:instrText>
            </w:r>
            <w:r>
              <w:rPr>
                <w:noProof/>
                <w:webHidden/>
              </w:rPr>
            </w:r>
            <w:r>
              <w:rPr>
                <w:noProof/>
                <w:webHidden/>
              </w:rPr>
              <w:fldChar w:fldCharType="separate"/>
            </w:r>
            <w:r>
              <w:rPr>
                <w:noProof/>
                <w:webHidden/>
              </w:rPr>
              <w:t>8</w:t>
            </w:r>
            <w:r>
              <w:rPr>
                <w:noProof/>
                <w:webHidden/>
              </w:rPr>
              <w:fldChar w:fldCharType="end"/>
            </w:r>
          </w:hyperlink>
        </w:p>
        <w:p w14:paraId="7F09504E" w14:textId="406E483A" w:rsidR="007014AE" w:rsidRDefault="007014AE">
          <w:pPr>
            <w:pStyle w:val="TOC2"/>
            <w:tabs>
              <w:tab w:val="right" w:leader="dot" w:pos="9016"/>
            </w:tabs>
            <w:rPr>
              <w:rFonts w:asciiTheme="minorHAnsi" w:hAnsiTheme="minorHAnsi"/>
              <w:noProof/>
            </w:rPr>
          </w:pPr>
          <w:hyperlink w:anchor="_Toc199027692" w:history="1">
            <w:r w:rsidRPr="0062496D">
              <w:rPr>
                <w:rStyle w:val="Hyperlink"/>
                <w:noProof/>
              </w:rPr>
              <w:t>4.2 Verification Criteria</w:t>
            </w:r>
            <w:r>
              <w:rPr>
                <w:noProof/>
                <w:webHidden/>
              </w:rPr>
              <w:tab/>
            </w:r>
            <w:r>
              <w:rPr>
                <w:noProof/>
                <w:webHidden/>
              </w:rPr>
              <w:fldChar w:fldCharType="begin"/>
            </w:r>
            <w:r>
              <w:rPr>
                <w:noProof/>
                <w:webHidden/>
              </w:rPr>
              <w:instrText xml:space="preserve"> PAGEREF _Toc199027692 \h </w:instrText>
            </w:r>
            <w:r>
              <w:rPr>
                <w:noProof/>
                <w:webHidden/>
              </w:rPr>
            </w:r>
            <w:r>
              <w:rPr>
                <w:noProof/>
                <w:webHidden/>
              </w:rPr>
              <w:fldChar w:fldCharType="separate"/>
            </w:r>
            <w:r>
              <w:rPr>
                <w:noProof/>
                <w:webHidden/>
              </w:rPr>
              <w:t>8</w:t>
            </w:r>
            <w:r>
              <w:rPr>
                <w:noProof/>
                <w:webHidden/>
              </w:rPr>
              <w:fldChar w:fldCharType="end"/>
            </w:r>
          </w:hyperlink>
        </w:p>
        <w:p w14:paraId="235AC1BD" w14:textId="0C186A3A" w:rsidR="007014AE" w:rsidRDefault="007014AE">
          <w:pPr>
            <w:pStyle w:val="TOC2"/>
            <w:tabs>
              <w:tab w:val="right" w:leader="dot" w:pos="9016"/>
            </w:tabs>
            <w:rPr>
              <w:rFonts w:asciiTheme="minorHAnsi" w:hAnsiTheme="minorHAnsi"/>
              <w:noProof/>
            </w:rPr>
          </w:pPr>
          <w:hyperlink w:anchor="_Toc199027693" w:history="1">
            <w:r w:rsidRPr="0062496D">
              <w:rPr>
                <w:rStyle w:val="Hyperlink"/>
                <w:noProof/>
              </w:rPr>
              <w:t>4.3 Requirement Verification</w:t>
            </w:r>
            <w:r>
              <w:rPr>
                <w:noProof/>
                <w:webHidden/>
              </w:rPr>
              <w:tab/>
            </w:r>
            <w:r>
              <w:rPr>
                <w:noProof/>
                <w:webHidden/>
              </w:rPr>
              <w:fldChar w:fldCharType="begin"/>
            </w:r>
            <w:r>
              <w:rPr>
                <w:noProof/>
                <w:webHidden/>
              </w:rPr>
              <w:instrText xml:space="preserve"> PAGEREF _Toc199027693 \h </w:instrText>
            </w:r>
            <w:r>
              <w:rPr>
                <w:noProof/>
                <w:webHidden/>
              </w:rPr>
            </w:r>
            <w:r>
              <w:rPr>
                <w:noProof/>
                <w:webHidden/>
              </w:rPr>
              <w:fldChar w:fldCharType="separate"/>
            </w:r>
            <w:r>
              <w:rPr>
                <w:noProof/>
                <w:webHidden/>
              </w:rPr>
              <w:t>8</w:t>
            </w:r>
            <w:r>
              <w:rPr>
                <w:noProof/>
                <w:webHidden/>
              </w:rPr>
              <w:fldChar w:fldCharType="end"/>
            </w:r>
          </w:hyperlink>
        </w:p>
        <w:p w14:paraId="6BC73DCF" w14:textId="03BAACC9" w:rsidR="007014AE" w:rsidRDefault="007014AE">
          <w:pPr>
            <w:pStyle w:val="TOC3"/>
            <w:tabs>
              <w:tab w:val="right" w:leader="dot" w:pos="9016"/>
            </w:tabs>
            <w:rPr>
              <w:rFonts w:asciiTheme="minorHAnsi" w:hAnsiTheme="minorHAnsi"/>
              <w:noProof/>
            </w:rPr>
          </w:pPr>
          <w:hyperlink w:anchor="_Toc199027694" w:history="1">
            <w:r w:rsidRPr="0062496D">
              <w:rPr>
                <w:rStyle w:val="Hyperlink"/>
                <w:noProof/>
              </w:rPr>
              <w:t>4.3.1 Functional Requirements Verification</w:t>
            </w:r>
            <w:r>
              <w:rPr>
                <w:noProof/>
                <w:webHidden/>
              </w:rPr>
              <w:tab/>
            </w:r>
            <w:r>
              <w:rPr>
                <w:noProof/>
                <w:webHidden/>
              </w:rPr>
              <w:fldChar w:fldCharType="begin"/>
            </w:r>
            <w:r>
              <w:rPr>
                <w:noProof/>
                <w:webHidden/>
              </w:rPr>
              <w:instrText xml:space="preserve"> PAGEREF _Toc199027694 \h </w:instrText>
            </w:r>
            <w:r>
              <w:rPr>
                <w:noProof/>
                <w:webHidden/>
              </w:rPr>
            </w:r>
            <w:r>
              <w:rPr>
                <w:noProof/>
                <w:webHidden/>
              </w:rPr>
              <w:fldChar w:fldCharType="separate"/>
            </w:r>
            <w:r>
              <w:rPr>
                <w:noProof/>
                <w:webHidden/>
              </w:rPr>
              <w:t>8</w:t>
            </w:r>
            <w:r>
              <w:rPr>
                <w:noProof/>
                <w:webHidden/>
              </w:rPr>
              <w:fldChar w:fldCharType="end"/>
            </w:r>
          </w:hyperlink>
        </w:p>
        <w:p w14:paraId="559B1958" w14:textId="2DA39478" w:rsidR="007014AE" w:rsidRDefault="007014AE">
          <w:pPr>
            <w:pStyle w:val="TOC3"/>
            <w:tabs>
              <w:tab w:val="right" w:leader="dot" w:pos="9016"/>
            </w:tabs>
            <w:rPr>
              <w:rFonts w:asciiTheme="minorHAnsi" w:hAnsiTheme="minorHAnsi"/>
              <w:noProof/>
            </w:rPr>
          </w:pPr>
          <w:hyperlink w:anchor="_Toc199027695" w:history="1">
            <w:r w:rsidRPr="0062496D">
              <w:rPr>
                <w:rStyle w:val="Hyperlink"/>
                <w:noProof/>
              </w:rPr>
              <w:t>4.3.2 Performance Requirements Verification</w:t>
            </w:r>
            <w:r>
              <w:rPr>
                <w:noProof/>
                <w:webHidden/>
              </w:rPr>
              <w:tab/>
            </w:r>
            <w:r>
              <w:rPr>
                <w:noProof/>
                <w:webHidden/>
              </w:rPr>
              <w:fldChar w:fldCharType="begin"/>
            </w:r>
            <w:r>
              <w:rPr>
                <w:noProof/>
                <w:webHidden/>
              </w:rPr>
              <w:instrText xml:space="preserve"> PAGEREF _Toc199027695 \h </w:instrText>
            </w:r>
            <w:r>
              <w:rPr>
                <w:noProof/>
                <w:webHidden/>
              </w:rPr>
            </w:r>
            <w:r>
              <w:rPr>
                <w:noProof/>
                <w:webHidden/>
              </w:rPr>
              <w:fldChar w:fldCharType="separate"/>
            </w:r>
            <w:r>
              <w:rPr>
                <w:noProof/>
                <w:webHidden/>
              </w:rPr>
              <w:t>8</w:t>
            </w:r>
            <w:r>
              <w:rPr>
                <w:noProof/>
                <w:webHidden/>
              </w:rPr>
              <w:fldChar w:fldCharType="end"/>
            </w:r>
          </w:hyperlink>
        </w:p>
        <w:p w14:paraId="3A283B95" w14:textId="1CD2416E" w:rsidR="007014AE" w:rsidRDefault="007014AE">
          <w:pPr>
            <w:pStyle w:val="TOC3"/>
            <w:tabs>
              <w:tab w:val="right" w:leader="dot" w:pos="9016"/>
            </w:tabs>
            <w:rPr>
              <w:rFonts w:asciiTheme="minorHAnsi" w:hAnsiTheme="minorHAnsi"/>
              <w:noProof/>
            </w:rPr>
          </w:pPr>
          <w:hyperlink w:anchor="_Toc199027696" w:history="1">
            <w:r w:rsidRPr="0062496D">
              <w:rPr>
                <w:rStyle w:val="Hyperlink"/>
                <w:noProof/>
              </w:rPr>
              <w:t>4.3.3 Security Requirements Verification</w:t>
            </w:r>
            <w:r>
              <w:rPr>
                <w:noProof/>
                <w:webHidden/>
              </w:rPr>
              <w:tab/>
            </w:r>
            <w:r>
              <w:rPr>
                <w:noProof/>
                <w:webHidden/>
              </w:rPr>
              <w:fldChar w:fldCharType="begin"/>
            </w:r>
            <w:r>
              <w:rPr>
                <w:noProof/>
                <w:webHidden/>
              </w:rPr>
              <w:instrText xml:space="preserve"> PAGEREF _Toc199027696 \h </w:instrText>
            </w:r>
            <w:r>
              <w:rPr>
                <w:noProof/>
                <w:webHidden/>
              </w:rPr>
            </w:r>
            <w:r>
              <w:rPr>
                <w:noProof/>
                <w:webHidden/>
              </w:rPr>
              <w:fldChar w:fldCharType="separate"/>
            </w:r>
            <w:r>
              <w:rPr>
                <w:noProof/>
                <w:webHidden/>
              </w:rPr>
              <w:t>8</w:t>
            </w:r>
            <w:r>
              <w:rPr>
                <w:noProof/>
                <w:webHidden/>
              </w:rPr>
              <w:fldChar w:fldCharType="end"/>
            </w:r>
          </w:hyperlink>
        </w:p>
        <w:p w14:paraId="34828B36" w14:textId="2FD9523D" w:rsidR="007014AE" w:rsidRDefault="007014AE">
          <w:pPr>
            <w:pStyle w:val="TOC3"/>
            <w:tabs>
              <w:tab w:val="right" w:leader="dot" w:pos="9016"/>
            </w:tabs>
            <w:rPr>
              <w:rFonts w:asciiTheme="minorHAnsi" w:hAnsiTheme="minorHAnsi"/>
              <w:noProof/>
            </w:rPr>
          </w:pPr>
          <w:hyperlink w:anchor="_Toc199027697" w:history="1">
            <w:r w:rsidRPr="0062496D">
              <w:rPr>
                <w:rStyle w:val="Hyperlink"/>
                <w:noProof/>
              </w:rPr>
              <w:t>4.3.4 Usability Requirements Verification</w:t>
            </w:r>
            <w:r>
              <w:rPr>
                <w:noProof/>
                <w:webHidden/>
              </w:rPr>
              <w:tab/>
            </w:r>
            <w:r>
              <w:rPr>
                <w:noProof/>
                <w:webHidden/>
              </w:rPr>
              <w:fldChar w:fldCharType="begin"/>
            </w:r>
            <w:r>
              <w:rPr>
                <w:noProof/>
                <w:webHidden/>
              </w:rPr>
              <w:instrText xml:space="preserve"> PAGEREF _Toc199027697 \h </w:instrText>
            </w:r>
            <w:r>
              <w:rPr>
                <w:noProof/>
                <w:webHidden/>
              </w:rPr>
            </w:r>
            <w:r>
              <w:rPr>
                <w:noProof/>
                <w:webHidden/>
              </w:rPr>
              <w:fldChar w:fldCharType="separate"/>
            </w:r>
            <w:r>
              <w:rPr>
                <w:noProof/>
                <w:webHidden/>
              </w:rPr>
              <w:t>8</w:t>
            </w:r>
            <w:r>
              <w:rPr>
                <w:noProof/>
                <w:webHidden/>
              </w:rPr>
              <w:fldChar w:fldCharType="end"/>
            </w:r>
          </w:hyperlink>
        </w:p>
        <w:p w14:paraId="0F23666B" w14:textId="049F86F0" w:rsidR="007014AE" w:rsidRDefault="007014AE">
          <w:pPr>
            <w:pStyle w:val="TOC3"/>
            <w:tabs>
              <w:tab w:val="right" w:leader="dot" w:pos="9016"/>
            </w:tabs>
            <w:rPr>
              <w:rFonts w:asciiTheme="minorHAnsi" w:hAnsiTheme="minorHAnsi"/>
              <w:noProof/>
            </w:rPr>
          </w:pPr>
          <w:hyperlink w:anchor="_Toc199027698" w:history="1">
            <w:r w:rsidRPr="0062496D">
              <w:rPr>
                <w:rStyle w:val="Hyperlink"/>
                <w:noProof/>
              </w:rPr>
              <w:t>4.3.5 Maintainability Requirements Verification</w:t>
            </w:r>
            <w:r>
              <w:rPr>
                <w:noProof/>
                <w:webHidden/>
              </w:rPr>
              <w:tab/>
            </w:r>
            <w:r>
              <w:rPr>
                <w:noProof/>
                <w:webHidden/>
              </w:rPr>
              <w:fldChar w:fldCharType="begin"/>
            </w:r>
            <w:r>
              <w:rPr>
                <w:noProof/>
                <w:webHidden/>
              </w:rPr>
              <w:instrText xml:space="preserve"> PAGEREF _Toc199027698 \h </w:instrText>
            </w:r>
            <w:r>
              <w:rPr>
                <w:noProof/>
                <w:webHidden/>
              </w:rPr>
            </w:r>
            <w:r>
              <w:rPr>
                <w:noProof/>
                <w:webHidden/>
              </w:rPr>
              <w:fldChar w:fldCharType="separate"/>
            </w:r>
            <w:r>
              <w:rPr>
                <w:noProof/>
                <w:webHidden/>
              </w:rPr>
              <w:t>8</w:t>
            </w:r>
            <w:r>
              <w:rPr>
                <w:noProof/>
                <w:webHidden/>
              </w:rPr>
              <w:fldChar w:fldCharType="end"/>
            </w:r>
          </w:hyperlink>
        </w:p>
        <w:p w14:paraId="5C1CDB81" w14:textId="0F5911B1" w:rsidR="007014AE" w:rsidRDefault="007014AE">
          <w:pPr>
            <w:pStyle w:val="TOC3"/>
            <w:tabs>
              <w:tab w:val="right" w:leader="dot" w:pos="9016"/>
            </w:tabs>
            <w:rPr>
              <w:rFonts w:asciiTheme="minorHAnsi" w:hAnsiTheme="minorHAnsi"/>
              <w:noProof/>
            </w:rPr>
          </w:pPr>
          <w:hyperlink w:anchor="_Toc199027699" w:history="1">
            <w:r w:rsidRPr="0062496D">
              <w:rPr>
                <w:rStyle w:val="Hyperlink"/>
                <w:noProof/>
              </w:rPr>
              <w:t>4.3.6 Portability Requirements Verification</w:t>
            </w:r>
            <w:r>
              <w:rPr>
                <w:noProof/>
                <w:webHidden/>
              </w:rPr>
              <w:tab/>
            </w:r>
            <w:r>
              <w:rPr>
                <w:noProof/>
                <w:webHidden/>
              </w:rPr>
              <w:fldChar w:fldCharType="begin"/>
            </w:r>
            <w:r>
              <w:rPr>
                <w:noProof/>
                <w:webHidden/>
              </w:rPr>
              <w:instrText xml:space="preserve"> PAGEREF _Toc199027699 \h </w:instrText>
            </w:r>
            <w:r>
              <w:rPr>
                <w:noProof/>
                <w:webHidden/>
              </w:rPr>
            </w:r>
            <w:r>
              <w:rPr>
                <w:noProof/>
                <w:webHidden/>
              </w:rPr>
              <w:fldChar w:fldCharType="separate"/>
            </w:r>
            <w:r>
              <w:rPr>
                <w:noProof/>
                <w:webHidden/>
              </w:rPr>
              <w:t>8</w:t>
            </w:r>
            <w:r>
              <w:rPr>
                <w:noProof/>
                <w:webHidden/>
              </w:rPr>
              <w:fldChar w:fldCharType="end"/>
            </w:r>
          </w:hyperlink>
        </w:p>
        <w:p w14:paraId="5A1DCC63" w14:textId="00E6473B" w:rsidR="007014AE" w:rsidRDefault="007014AE">
          <w:pPr>
            <w:pStyle w:val="TOC1"/>
            <w:tabs>
              <w:tab w:val="right" w:leader="dot" w:pos="9016"/>
            </w:tabs>
            <w:rPr>
              <w:rFonts w:asciiTheme="minorHAnsi" w:hAnsiTheme="minorHAnsi"/>
              <w:noProof/>
            </w:rPr>
          </w:pPr>
          <w:hyperlink w:anchor="_Toc199027700" w:history="1">
            <w:r w:rsidRPr="0062496D">
              <w:rPr>
                <w:rStyle w:val="Hyperlink"/>
                <w:noProof/>
              </w:rPr>
              <w:t>5.0 Appendices</w:t>
            </w:r>
            <w:r>
              <w:rPr>
                <w:noProof/>
                <w:webHidden/>
              </w:rPr>
              <w:tab/>
            </w:r>
            <w:r>
              <w:rPr>
                <w:noProof/>
                <w:webHidden/>
              </w:rPr>
              <w:fldChar w:fldCharType="begin"/>
            </w:r>
            <w:r>
              <w:rPr>
                <w:noProof/>
                <w:webHidden/>
              </w:rPr>
              <w:instrText xml:space="preserve"> PAGEREF _Toc199027700 \h </w:instrText>
            </w:r>
            <w:r>
              <w:rPr>
                <w:noProof/>
                <w:webHidden/>
              </w:rPr>
            </w:r>
            <w:r>
              <w:rPr>
                <w:noProof/>
                <w:webHidden/>
              </w:rPr>
              <w:fldChar w:fldCharType="separate"/>
            </w:r>
            <w:r>
              <w:rPr>
                <w:noProof/>
                <w:webHidden/>
              </w:rPr>
              <w:t>8</w:t>
            </w:r>
            <w:r>
              <w:rPr>
                <w:noProof/>
                <w:webHidden/>
              </w:rPr>
              <w:fldChar w:fldCharType="end"/>
            </w:r>
          </w:hyperlink>
        </w:p>
        <w:p w14:paraId="4436DAB7" w14:textId="6BE84DD1" w:rsidR="007014AE" w:rsidRDefault="007014AE">
          <w:pPr>
            <w:pStyle w:val="TOC2"/>
            <w:tabs>
              <w:tab w:val="right" w:leader="dot" w:pos="9016"/>
            </w:tabs>
            <w:rPr>
              <w:rFonts w:asciiTheme="minorHAnsi" w:hAnsiTheme="minorHAnsi"/>
              <w:noProof/>
            </w:rPr>
          </w:pPr>
          <w:hyperlink w:anchor="_Toc199027701" w:history="1">
            <w:r w:rsidRPr="0062496D">
              <w:rPr>
                <w:rStyle w:val="Hyperlink"/>
                <w:noProof/>
              </w:rPr>
              <w:t>5.1 Assumptions and Dependencies</w:t>
            </w:r>
            <w:r>
              <w:rPr>
                <w:noProof/>
                <w:webHidden/>
              </w:rPr>
              <w:tab/>
            </w:r>
            <w:r>
              <w:rPr>
                <w:noProof/>
                <w:webHidden/>
              </w:rPr>
              <w:fldChar w:fldCharType="begin"/>
            </w:r>
            <w:r>
              <w:rPr>
                <w:noProof/>
                <w:webHidden/>
              </w:rPr>
              <w:instrText xml:space="preserve"> PAGEREF _Toc199027701 \h </w:instrText>
            </w:r>
            <w:r>
              <w:rPr>
                <w:noProof/>
                <w:webHidden/>
              </w:rPr>
            </w:r>
            <w:r>
              <w:rPr>
                <w:noProof/>
                <w:webHidden/>
              </w:rPr>
              <w:fldChar w:fldCharType="separate"/>
            </w:r>
            <w:r>
              <w:rPr>
                <w:noProof/>
                <w:webHidden/>
              </w:rPr>
              <w:t>8</w:t>
            </w:r>
            <w:r>
              <w:rPr>
                <w:noProof/>
                <w:webHidden/>
              </w:rPr>
              <w:fldChar w:fldCharType="end"/>
            </w:r>
          </w:hyperlink>
        </w:p>
        <w:p w14:paraId="077175C7" w14:textId="670942C9" w:rsidR="007014AE" w:rsidRDefault="007014AE">
          <w:pPr>
            <w:pStyle w:val="TOC2"/>
            <w:tabs>
              <w:tab w:val="right" w:leader="dot" w:pos="9016"/>
            </w:tabs>
            <w:rPr>
              <w:rFonts w:asciiTheme="minorHAnsi" w:hAnsiTheme="minorHAnsi"/>
              <w:noProof/>
            </w:rPr>
          </w:pPr>
          <w:hyperlink w:anchor="_Toc199027702" w:history="1">
            <w:r w:rsidRPr="0062496D">
              <w:rPr>
                <w:rStyle w:val="Hyperlink"/>
                <w:noProof/>
              </w:rPr>
              <w:t>5.2 Acronyms and Abbreviations</w:t>
            </w:r>
            <w:r>
              <w:rPr>
                <w:noProof/>
                <w:webHidden/>
              </w:rPr>
              <w:tab/>
            </w:r>
            <w:r>
              <w:rPr>
                <w:noProof/>
                <w:webHidden/>
              </w:rPr>
              <w:fldChar w:fldCharType="begin"/>
            </w:r>
            <w:r>
              <w:rPr>
                <w:noProof/>
                <w:webHidden/>
              </w:rPr>
              <w:instrText xml:space="preserve"> PAGEREF _Toc199027702 \h </w:instrText>
            </w:r>
            <w:r>
              <w:rPr>
                <w:noProof/>
                <w:webHidden/>
              </w:rPr>
            </w:r>
            <w:r>
              <w:rPr>
                <w:noProof/>
                <w:webHidden/>
              </w:rPr>
              <w:fldChar w:fldCharType="separate"/>
            </w:r>
            <w:r>
              <w:rPr>
                <w:noProof/>
                <w:webHidden/>
              </w:rPr>
              <w:t>8</w:t>
            </w:r>
            <w:r>
              <w:rPr>
                <w:noProof/>
                <w:webHidden/>
              </w:rPr>
              <w:fldChar w:fldCharType="end"/>
            </w:r>
          </w:hyperlink>
        </w:p>
        <w:p w14:paraId="26BFF7DC" w14:textId="1A2676A8" w:rsidR="007014AE" w:rsidRDefault="007014AE">
          <w:pPr>
            <w:pStyle w:val="TOC2"/>
            <w:tabs>
              <w:tab w:val="right" w:leader="dot" w:pos="9016"/>
            </w:tabs>
            <w:rPr>
              <w:rFonts w:asciiTheme="minorHAnsi" w:hAnsiTheme="minorHAnsi"/>
              <w:noProof/>
            </w:rPr>
          </w:pPr>
          <w:hyperlink w:anchor="_Toc199027703" w:history="1">
            <w:r w:rsidRPr="0062496D">
              <w:rPr>
                <w:rStyle w:val="Hyperlink"/>
                <w:noProof/>
              </w:rPr>
              <w:t>5.3 Glossary (Optional)</w:t>
            </w:r>
            <w:r>
              <w:rPr>
                <w:noProof/>
                <w:webHidden/>
              </w:rPr>
              <w:tab/>
            </w:r>
            <w:r>
              <w:rPr>
                <w:noProof/>
                <w:webHidden/>
              </w:rPr>
              <w:fldChar w:fldCharType="begin"/>
            </w:r>
            <w:r>
              <w:rPr>
                <w:noProof/>
                <w:webHidden/>
              </w:rPr>
              <w:instrText xml:space="preserve"> PAGEREF _Toc199027703 \h </w:instrText>
            </w:r>
            <w:r>
              <w:rPr>
                <w:noProof/>
                <w:webHidden/>
              </w:rPr>
            </w:r>
            <w:r>
              <w:rPr>
                <w:noProof/>
                <w:webHidden/>
              </w:rPr>
              <w:fldChar w:fldCharType="separate"/>
            </w:r>
            <w:r>
              <w:rPr>
                <w:noProof/>
                <w:webHidden/>
              </w:rPr>
              <w:t>8</w:t>
            </w:r>
            <w:r>
              <w:rPr>
                <w:noProof/>
                <w:webHidden/>
              </w:rPr>
              <w:fldChar w:fldCharType="end"/>
            </w:r>
          </w:hyperlink>
        </w:p>
        <w:p w14:paraId="2D947EFA" w14:textId="0AF9B10F" w:rsidR="007014AE" w:rsidRDefault="007014AE">
          <w:pPr>
            <w:pStyle w:val="TOC1"/>
            <w:tabs>
              <w:tab w:val="right" w:leader="dot" w:pos="9016"/>
            </w:tabs>
            <w:rPr>
              <w:rFonts w:asciiTheme="minorHAnsi" w:hAnsiTheme="minorHAnsi"/>
              <w:noProof/>
            </w:rPr>
          </w:pPr>
          <w:hyperlink w:anchor="_Toc199027704" w:history="1">
            <w:r w:rsidRPr="0062496D">
              <w:rPr>
                <w:rStyle w:val="Hyperlink"/>
                <w:noProof/>
              </w:rPr>
              <w:t>Change Log Table</w:t>
            </w:r>
            <w:r>
              <w:rPr>
                <w:noProof/>
                <w:webHidden/>
              </w:rPr>
              <w:tab/>
            </w:r>
            <w:r>
              <w:rPr>
                <w:noProof/>
                <w:webHidden/>
              </w:rPr>
              <w:fldChar w:fldCharType="begin"/>
            </w:r>
            <w:r>
              <w:rPr>
                <w:noProof/>
                <w:webHidden/>
              </w:rPr>
              <w:instrText xml:space="preserve"> PAGEREF _Toc199027704 \h </w:instrText>
            </w:r>
            <w:r>
              <w:rPr>
                <w:noProof/>
                <w:webHidden/>
              </w:rPr>
            </w:r>
            <w:r>
              <w:rPr>
                <w:noProof/>
                <w:webHidden/>
              </w:rPr>
              <w:fldChar w:fldCharType="separate"/>
            </w:r>
            <w:r>
              <w:rPr>
                <w:noProof/>
                <w:webHidden/>
              </w:rPr>
              <w:t>9</w:t>
            </w:r>
            <w:r>
              <w:rPr>
                <w:noProof/>
                <w:webHidden/>
              </w:rPr>
              <w:fldChar w:fldCharType="end"/>
            </w:r>
          </w:hyperlink>
        </w:p>
        <w:p w14:paraId="57CFEC86" w14:textId="62535B96" w:rsidR="00BF4F02" w:rsidRDefault="00BF4F02">
          <w:r>
            <w:rPr>
              <w:b/>
              <w:bCs/>
              <w:noProof/>
            </w:rPr>
            <w:fldChar w:fldCharType="end"/>
          </w:r>
        </w:p>
      </w:sdtContent>
    </w:sdt>
    <w:p w14:paraId="042B16E6" w14:textId="77777777" w:rsidR="001F6FD4" w:rsidRDefault="001F6FD4" w:rsidP="001F6FD4">
      <w:pPr>
        <w:rPr>
          <w:rFonts w:eastAsiaTheme="majorEastAsia" w:cstheme="majorBidi"/>
          <w:b/>
          <w:sz w:val="32"/>
          <w:szCs w:val="40"/>
        </w:rPr>
      </w:pPr>
      <w:r>
        <w:br w:type="page"/>
      </w:r>
    </w:p>
    <w:p w14:paraId="42E53898" w14:textId="41687381" w:rsidR="00DF6A52" w:rsidRPr="00DF6A52" w:rsidRDefault="00DF6A52" w:rsidP="00DF6A52">
      <w:pPr>
        <w:pStyle w:val="Heading1"/>
      </w:pPr>
      <w:bookmarkStart w:id="2" w:name="_Toc199027644"/>
      <w:r>
        <w:rPr>
          <w:rFonts w:hint="eastAsia"/>
        </w:rPr>
        <w:lastRenderedPageBreak/>
        <w:t xml:space="preserve">1.0 </w:t>
      </w:r>
      <w:r w:rsidRPr="00DF6A52">
        <w:t>Introduction</w:t>
      </w:r>
      <w:bookmarkEnd w:id="2"/>
    </w:p>
    <w:p w14:paraId="6EB8FBC1" w14:textId="2AFF399B" w:rsidR="00DF6A52" w:rsidRDefault="00DF6A52" w:rsidP="008C1A3F">
      <w:pPr>
        <w:pStyle w:val="Heading2"/>
      </w:pPr>
      <w:bookmarkStart w:id="3" w:name="_Toc199027645"/>
      <w:r w:rsidRPr="00DF6A52">
        <w:t>1.1 Purpose</w:t>
      </w:r>
      <w:bookmarkEnd w:id="3"/>
    </w:p>
    <w:p w14:paraId="03BBF1A0" w14:textId="77777777" w:rsidR="002E49B0" w:rsidRDefault="002E49B0">
      <w:pPr>
        <w:spacing w:line="276" w:lineRule="auto"/>
        <w:jc w:val="both"/>
        <w:pPrChange w:id="4" w:author="Teoh Xuan Xuan" w:date="2025-05-25T18:57:00Z" w16du:dateUtc="2025-05-25T10:57:00Z">
          <w:pPr/>
        </w:pPrChange>
      </w:pPr>
      <w:r>
        <w:t xml:space="preserve">The purpose of </w:t>
      </w:r>
      <w:proofErr w:type="spellStart"/>
      <w:r>
        <w:t>myMMU</w:t>
      </w:r>
      <w:proofErr w:type="spellEnd"/>
      <w:r>
        <w:t xml:space="preserve">, the University Communication and Services Portal, is to serve as a centralized digital platform that streamlines communication and provides seamless access to academic and administrative services for the MMU community. By integrating with the Campus Management System and SMS Gateway, </w:t>
      </w:r>
      <w:proofErr w:type="spellStart"/>
      <w:r>
        <w:t>myMMU</w:t>
      </w:r>
      <w:proofErr w:type="spellEnd"/>
      <w:r>
        <w:t xml:space="preserve"> ensures that essential updates and academic information are delivered efficiently and effectively to students, lecturers, administrators, and parents.</w:t>
      </w:r>
    </w:p>
    <w:p w14:paraId="5C312C83" w14:textId="77777777" w:rsidR="002E49B0" w:rsidRDefault="002E49B0">
      <w:pPr>
        <w:spacing w:line="276" w:lineRule="auto"/>
        <w:jc w:val="both"/>
        <w:pPrChange w:id="5" w:author="Teoh Xuan Xuan" w:date="2025-05-25T18:57:00Z" w16du:dateUtc="2025-05-25T10:57:00Z">
          <w:pPr/>
        </w:pPrChange>
      </w:pPr>
    </w:p>
    <w:p w14:paraId="65858FEE" w14:textId="77777777" w:rsidR="002E49B0" w:rsidRDefault="002E49B0">
      <w:pPr>
        <w:spacing w:line="276" w:lineRule="auto"/>
        <w:jc w:val="both"/>
        <w:pPrChange w:id="6" w:author="Teoh Xuan Xuan" w:date="2025-05-25T18:57:00Z" w16du:dateUtc="2025-05-25T10:57:00Z">
          <w:pPr/>
        </w:pPrChange>
      </w:pPr>
      <w:r>
        <w:t xml:space="preserve">At its core, </w:t>
      </w:r>
      <w:proofErr w:type="spellStart"/>
      <w:r>
        <w:t>myMMU</w:t>
      </w:r>
      <w:proofErr w:type="spellEnd"/>
      <w:r>
        <w:t xml:space="preserve"> is designed to enhance transparency, promote user engagement, and modernize institutional processes. Through this portal, students can view their academic performance, attendance records, financial statements, and important announcements. Parents are also kept informed with real-time SMS notifications about their child’s academic progress, fee reminders, and attendance alerts, enabling stronger parental involvement and support.</w:t>
      </w:r>
    </w:p>
    <w:p w14:paraId="4FEF7E58" w14:textId="77777777" w:rsidR="002E49B0" w:rsidRDefault="002E49B0">
      <w:pPr>
        <w:spacing w:line="276" w:lineRule="auto"/>
        <w:jc w:val="both"/>
        <w:pPrChange w:id="7" w:author="Teoh Xuan Xuan" w:date="2025-05-25T18:57:00Z" w16du:dateUtc="2025-05-25T10:57:00Z">
          <w:pPr/>
        </w:pPrChange>
      </w:pPr>
    </w:p>
    <w:p w14:paraId="31CECA7D" w14:textId="77777777" w:rsidR="002E49B0" w:rsidRDefault="002E49B0">
      <w:pPr>
        <w:spacing w:line="276" w:lineRule="auto"/>
        <w:jc w:val="both"/>
        <w:pPrChange w:id="8" w:author="Teoh Xuan Xuan" w:date="2025-05-25T18:57:00Z" w16du:dateUtc="2025-05-25T10:57:00Z">
          <w:pPr/>
        </w:pPrChange>
      </w:pPr>
      <w:r>
        <w:t xml:space="preserve">Additionally, lecturers and administrators benefit from streamlined workflows and direct communication channels, allowing them to focus more on delivering quality education and managing operations effectively. With its user-friendly interface and mobile accessibility, </w:t>
      </w:r>
      <w:proofErr w:type="spellStart"/>
      <w:r>
        <w:t>myMMU</w:t>
      </w:r>
      <w:proofErr w:type="spellEnd"/>
      <w:r>
        <w:t xml:space="preserve"> provides a consistent and inclusive digital experience for all stakeholders.</w:t>
      </w:r>
    </w:p>
    <w:p w14:paraId="653AF30D" w14:textId="77777777" w:rsidR="002E49B0" w:rsidRDefault="002E49B0">
      <w:pPr>
        <w:spacing w:line="276" w:lineRule="auto"/>
        <w:jc w:val="both"/>
        <w:pPrChange w:id="9" w:author="Teoh Xuan Xuan" w:date="2025-05-25T18:57:00Z" w16du:dateUtc="2025-05-25T10:57:00Z">
          <w:pPr/>
        </w:pPrChange>
      </w:pPr>
    </w:p>
    <w:p w14:paraId="73D67CBB" w14:textId="218B2B2B" w:rsidR="002E49B0" w:rsidRPr="002E49B0" w:rsidRDefault="002E49B0">
      <w:pPr>
        <w:spacing w:line="276" w:lineRule="auto"/>
        <w:jc w:val="both"/>
        <w:pPrChange w:id="10" w:author="Teoh Xuan Xuan" w:date="2025-05-25T18:57:00Z" w16du:dateUtc="2025-05-25T10:57:00Z">
          <w:pPr/>
        </w:pPrChange>
      </w:pPr>
      <w:r>
        <w:t xml:space="preserve">Ultimately, </w:t>
      </w:r>
      <w:proofErr w:type="spellStart"/>
      <w:r>
        <w:t>myMMU</w:t>
      </w:r>
      <w:proofErr w:type="spellEnd"/>
      <w:r>
        <w:t xml:space="preserve"> aims to bridge communication gaps, reduce administrative burden, and foster a more connected and responsive university environment. By embracing technological integration and real-time data sharing, this initiative marks a significant step forward in MMU’s digital transformation journey.</w:t>
      </w:r>
    </w:p>
    <w:p w14:paraId="07B1EA79" w14:textId="77777777" w:rsidR="00024AD2" w:rsidRDefault="00024AD2">
      <w:pPr>
        <w:rPr>
          <w:rFonts w:eastAsiaTheme="majorEastAsia" w:cstheme="majorBidi"/>
          <w:b/>
          <w:sz w:val="28"/>
          <w:szCs w:val="32"/>
        </w:rPr>
      </w:pPr>
      <w:bookmarkStart w:id="11" w:name="_Toc199027646"/>
      <w:r>
        <w:br w:type="page"/>
      </w:r>
    </w:p>
    <w:p w14:paraId="499F0177" w14:textId="25BA9AA5" w:rsidR="00DF6A52" w:rsidRDefault="00DF6A52" w:rsidP="008C1A3F">
      <w:pPr>
        <w:pStyle w:val="Heading2"/>
      </w:pPr>
      <w:r w:rsidRPr="00DF6A52">
        <w:lastRenderedPageBreak/>
        <w:t>1.2 Scope</w:t>
      </w:r>
      <w:bookmarkEnd w:id="11"/>
    </w:p>
    <w:p w14:paraId="16DB1BE9" w14:textId="77777777" w:rsidR="00024AD2" w:rsidRDefault="00024AD2">
      <w:pPr>
        <w:spacing w:line="276" w:lineRule="auto"/>
        <w:jc w:val="both"/>
        <w:pPrChange w:id="12" w:author="Teoh Xuan Xuan" w:date="2025-05-25T18:59:00Z" w16du:dateUtc="2025-05-25T10:59:00Z">
          <w:pPr/>
        </w:pPrChange>
      </w:pPr>
      <w:r>
        <w:t xml:space="preserve">The </w:t>
      </w:r>
      <w:proofErr w:type="spellStart"/>
      <w:r>
        <w:t>myMMU</w:t>
      </w:r>
      <w:proofErr w:type="spellEnd"/>
      <w:r>
        <w:t xml:space="preserve"> University Communication and Services Portal will be a dynamic and centralized platform that connects students, lecturers, administrators, and parents within the MMU ecosystem. This platform is designed to provide secure access to academic records, attendance, billing information, announcements, and timely updates, while integrating with the university’s existing Campus Management System (CMS) and SMS Gateway.</w:t>
      </w:r>
    </w:p>
    <w:p w14:paraId="6ECA6999" w14:textId="77777777" w:rsidR="00024AD2" w:rsidRDefault="00024AD2">
      <w:pPr>
        <w:spacing w:line="276" w:lineRule="auto"/>
        <w:jc w:val="both"/>
        <w:pPrChange w:id="13" w:author="Teoh Xuan Xuan" w:date="2025-05-25T18:59:00Z" w16du:dateUtc="2025-05-25T10:59:00Z">
          <w:pPr/>
        </w:pPrChange>
      </w:pPr>
    </w:p>
    <w:p w14:paraId="6641F603" w14:textId="77777777" w:rsidR="00024AD2" w:rsidRDefault="00024AD2">
      <w:pPr>
        <w:spacing w:line="276" w:lineRule="auto"/>
        <w:jc w:val="both"/>
        <w:pPrChange w:id="14" w:author="Teoh Xuan Xuan" w:date="2025-05-25T18:59:00Z" w16du:dateUtc="2025-05-25T10:59:00Z">
          <w:pPr/>
        </w:pPrChange>
      </w:pPr>
      <w:r>
        <w:t xml:space="preserve">At its core, </w:t>
      </w:r>
      <w:proofErr w:type="spellStart"/>
      <w:r>
        <w:t>myMMU</w:t>
      </w:r>
      <w:proofErr w:type="spellEnd"/>
      <w:r>
        <w:t xml:space="preserve"> will offer essential features to ensure that users can easily access and interact with academic and administrative services. Students will be able to view their academic performance, fee payment status, attendance records, and announcements in one place. Parents will receive SMS alerts on their children’s academic performance, absenteeism, and outstanding fees, promoting transparency and enabling better parental involvement.</w:t>
      </w:r>
    </w:p>
    <w:p w14:paraId="0B87AC6E" w14:textId="77777777" w:rsidR="00024AD2" w:rsidRDefault="00024AD2">
      <w:pPr>
        <w:spacing w:line="276" w:lineRule="auto"/>
        <w:jc w:val="both"/>
        <w:pPrChange w:id="15" w:author="Teoh Xuan Xuan" w:date="2025-05-25T18:59:00Z" w16du:dateUtc="2025-05-25T10:59:00Z">
          <w:pPr/>
        </w:pPrChange>
      </w:pPr>
    </w:p>
    <w:p w14:paraId="6EEEBB8B" w14:textId="77777777" w:rsidR="00024AD2" w:rsidRDefault="00024AD2">
      <w:pPr>
        <w:spacing w:line="276" w:lineRule="auto"/>
        <w:jc w:val="both"/>
        <w:pPrChange w:id="16" w:author="Teoh Xuan Xuan" w:date="2025-05-25T18:59:00Z" w16du:dateUtc="2025-05-25T10:59:00Z">
          <w:pPr/>
        </w:pPrChange>
      </w:pPr>
      <w:r>
        <w:t>Lecturers will be able to send announcements, monitor student attendance, and review academic progress, all through a simplified interface. Administrators will manage system configurations, broadcast campus-wide announcements, and ensure that the integration with the CMS and SMS Gateway runs smoothly.</w:t>
      </w:r>
    </w:p>
    <w:p w14:paraId="579DBD8E" w14:textId="77777777" w:rsidR="00024AD2" w:rsidRDefault="00024AD2">
      <w:pPr>
        <w:spacing w:line="276" w:lineRule="auto"/>
        <w:jc w:val="both"/>
        <w:pPrChange w:id="17" w:author="Teoh Xuan Xuan" w:date="2025-05-25T18:59:00Z" w16du:dateUtc="2025-05-25T10:59:00Z">
          <w:pPr/>
        </w:pPrChange>
      </w:pPr>
    </w:p>
    <w:p w14:paraId="597DC661" w14:textId="77777777" w:rsidR="00024AD2" w:rsidRDefault="00024AD2">
      <w:pPr>
        <w:spacing w:line="276" w:lineRule="auto"/>
        <w:jc w:val="both"/>
        <w:pPrChange w:id="18" w:author="Teoh Xuan Xuan" w:date="2025-05-25T18:59:00Z" w16du:dateUtc="2025-05-25T10:59:00Z">
          <w:pPr/>
        </w:pPrChange>
      </w:pPr>
      <w:r>
        <w:t xml:space="preserve">To maintain an efficient and responsive service, </w:t>
      </w:r>
      <w:proofErr w:type="spellStart"/>
      <w:r>
        <w:t>myMMU</w:t>
      </w:r>
      <w:proofErr w:type="spellEnd"/>
      <w:r>
        <w:t xml:space="preserve"> will feature a modular design that supports future scalability, including multi-language support, theme personalization, and additional integrations (e.g., parking sticker services or timetable check-ins). The platform will also emphasize accessibility and responsiveness across desktop and mobile devices, ensuring a seamless experience for all users.</w:t>
      </w:r>
    </w:p>
    <w:p w14:paraId="49305041" w14:textId="77777777" w:rsidR="00024AD2" w:rsidRDefault="00024AD2">
      <w:pPr>
        <w:spacing w:line="276" w:lineRule="auto"/>
        <w:jc w:val="both"/>
        <w:pPrChange w:id="19" w:author="Teoh Xuan Xuan" w:date="2025-05-25T18:59:00Z" w16du:dateUtc="2025-05-25T10:59:00Z">
          <w:pPr/>
        </w:pPrChange>
      </w:pPr>
    </w:p>
    <w:p w14:paraId="40D87099" w14:textId="5D839F5C" w:rsidR="00024AD2" w:rsidRDefault="00024AD2">
      <w:pPr>
        <w:spacing w:line="276" w:lineRule="auto"/>
        <w:jc w:val="both"/>
        <w:pPrChange w:id="20" w:author="Teoh Xuan Xuan" w:date="2025-05-25T18:59:00Z" w16du:dateUtc="2025-05-25T10:59:00Z">
          <w:pPr/>
        </w:pPrChange>
      </w:pPr>
      <w:r>
        <w:t xml:space="preserve">Furthermore, the system includes critical functions such as user authentication, role-based access control, SMS configuration, and secure data retrieval. These features ensure that </w:t>
      </w:r>
      <w:proofErr w:type="spellStart"/>
      <w:r>
        <w:t>myMMU</w:t>
      </w:r>
      <w:proofErr w:type="spellEnd"/>
      <w:r>
        <w:t xml:space="preserve"> not only meets core functional requirements but also satisfies institutional needs for data integrity, privacy, and real-time service delivery.</w:t>
      </w:r>
    </w:p>
    <w:p w14:paraId="289D5CBB" w14:textId="77777777" w:rsidR="0042029D" w:rsidRDefault="0042029D" w:rsidP="00AD16BA">
      <w:pPr>
        <w:jc w:val="center"/>
        <w:rPr>
          <w:ins w:id="21" w:author="Teoh Xuan Xuan" w:date="2025-05-25T18:59:00Z" w16du:dateUtc="2025-05-25T10:59:00Z"/>
          <w:i/>
          <w:iCs/>
        </w:rPr>
      </w:pPr>
    </w:p>
    <w:p w14:paraId="475252CA" w14:textId="426B475C" w:rsidR="00AD16BA" w:rsidRPr="0042029D" w:rsidRDefault="00AD16BA">
      <w:pPr>
        <w:pStyle w:val="Quote"/>
        <w:pPrChange w:id="22" w:author="Teoh Xuan Xuan" w:date="2025-05-25T19:00:00Z" w16du:dateUtc="2025-05-25T11:00:00Z">
          <w:pPr>
            <w:jc w:val="center"/>
          </w:pPr>
        </w:pPrChange>
      </w:pPr>
      <w:r w:rsidRPr="0042029D">
        <w:t xml:space="preserve">Table 1.2.1: Scope of Functions by User Role in </w:t>
      </w:r>
      <w:proofErr w:type="spellStart"/>
      <w:r w:rsidRPr="0042029D">
        <w:t>myMMU</w:t>
      </w:r>
      <w:proofErr w:type="spellEnd"/>
      <w:r w:rsidRPr="0042029D">
        <w:t xml:space="preserve"> Portal</w:t>
      </w:r>
    </w:p>
    <w:tbl>
      <w:tblPr>
        <w:tblStyle w:val="TableGrid"/>
        <w:tblW w:w="0" w:type="auto"/>
        <w:tblLook w:val="04A0" w:firstRow="1" w:lastRow="0" w:firstColumn="1" w:lastColumn="0" w:noHBand="0" w:noVBand="1"/>
      </w:tblPr>
      <w:tblGrid>
        <w:gridCol w:w="4508"/>
        <w:gridCol w:w="4508"/>
      </w:tblGrid>
      <w:tr w:rsidR="00024AD2" w14:paraId="1D00F2D6" w14:textId="77777777" w:rsidTr="00875379">
        <w:tc>
          <w:tcPr>
            <w:tcW w:w="4508" w:type="dxa"/>
          </w:tcPr>
          <w:p w14:paraId="316967AA" w14:textId="0B6BEBD6" w:rsidR="00024AD2" w:rsidRPr="00AD16BA" w:rsidRDefault="00024AD2">
            <w:pPr>
              <w:jc w:val="center"/>
              <w:rPr>
                <w:b/>
                <w:bCs/>
                <w:lang w:val="en-US"/>
              </w:rPr>
              <w:pPrChange w:id="23" w:author="Teoh Xuan Xuan" w:date="2025-05-25T19:01:00Z" w16du:dateUtc="2025-05-25T11:01:00Z">
                <w:pPr/>
              </w:pPrChange>
            </w:pPr>
            <w:r w:rsidRPr="00AD16BA">
              <w:rPr>
                <w:b/>
                <w:bCs/>
              </w:rPr>
              <w:t>User</w:t>
            </w:r>
          </w:p>
        </w:tc>
        <w:tc>
          <w:tcPr>
            <w:tcW w:w="4508" w:type="dxa"/>
          </w:tcPr>
          <w:p w14:paraId="33BAB6BB" w14:textId="75E501D8" w:rsidR="00024AD2" w:rsidRPr="00AD16BA" w:rsidRDefault="004F1CAF">
            <w:pPr>
              <w:jc w:val="center"/>
              <w:rPr>
                <w:b/>
                <w:bCs/>
              </w:rPr>
              <w:pPrChange w:id="24" w:author="Teoh Xuan Xuan" w:date="2025-05-25T19:01:00Z" w16du:dateUtc="2025-05-25T11:01:00Z">
                <w:pPr/>
              </w:pPrChange>
            </w:pPr>
            <w:r w:rsidRPr="00AD16BA">
              <w:rPr>
                <w:b/>
                <w:bCs/>
              </w:rPr>
              <w:t>Function</w:t>
            </w:r>
          </w:p>
        </w:tc>
      </w:tr>
      <w:tr w:rsidR="00024AD2" w14:paraId="3E2122DD" w14:textId="77777777" w:rsidTr="00875379">
        <w:tc>
          <w:tcPr>
            <w:tcW w:w="4508" w:type="dxa"/>
          </w:tcPr>
          <w:p w14:paraId="4870B97C" w14:textId="2D22C250" w:rsidR="00024AD2" w:rsidRDefault="004F1CAF" w:rsidP="0083791F">
            <w:r>
              <w:t>Student</w:t>
            </w:r>
          </w:p>
        </w:tc>
        <w:tc>
          <w:tcPr>
            <w:tcW w:w="4508" w:type="dxa"/>
          </w:tcPr>
          <w:p w14:paraId="7BB53488" w14:textId="77777777" w:rsidR="00AD50EE" w:rsidRDefault="00AD50EE">
            <w:pPr>
              <w:pStyle w:val="ListParagraph"/>
              <w:numPr>
                <w:ilvl w:val="0"/>
                <w:numId w:val="1"/>
              </w:numPr>
              <w:jc w:val="both"/>
              <w:pPrChange w:id="25" w:author="Teoh Xuan Xuan" w:date="2025-05-25T19:02:00Z" w16du:dateUtc="2025-05-25T11:02:00Z">
                <w:pPr>
                  <w:pStyle w:val="ListParagraph"/>
                  <w:numPr>
                    <w:numId w:val="1"/>
                  </w:numPr>
                  <w:ind w:hanging="360"/>
                </w:pPr>
              </w:pPrChange>
            </w:pPr>
            <w:r>
              <w:t>Check attendance Records</w:t>
            </w:r>
          </w:p>
          <w:p w14:paraId="71AD3C17" w14:textId="77777777" w:rsidR="00AD50EE" w:rsidRDefault="00AD50EE">
            <w:pPr>
              <w:pStyle w:val="ListParagraph"/>
              <w:numPr>
                <w:ilvl w:val="0"/>
                <w:numId w:val="1"/>
              </w:numPr>
              <w:jc w:val="both"/>
              <w:pPrChange w:id="26" w:author="Teoh Xuan Xuan" w:date="2025-05-25T19:02:00Z" w16du:dateUtc="2025-05-25T11:02:00Z">
                <w:pPr>
                  <w:pStyle w:val="ListParagraph"/>
                  <w:numPr>
                    <w:numId w:val="1"/>
                  </w:numPr>
                  <w:ind w:hanging="360"/>
                </w:pPr>
              </w:pPrChange>
            </w:pPr>
            <w:r>
              <w:t>View billing info and payment status</w:t>
            </w:r>
          </w:p>
          <w:p w14:paraId="1DE733C5" w14:textId="77777777" w:rsidR="00AD50EE" w:rsidRDefault="00AD50EE">
            <w:pPr>
              <w:pStyle w:val="ListParagraph"/>
              <w:numPr>
                <w:ilvl w:val="0"/>
                <w:numId w:val="1"/>
              </w:numPr>
              <w:jc w:val="both"/>
              <w:pPrChange w:id="27" w:author="Teoh Xuan Xuan" w:date="2025-05-25T19:02:00Z" w16du:dateUtc="2025-05-25T11:02:00Z">
                <w:pPr>
                  <w:pStyle w:val="ListParagraph"/>
                  <w:numPr>
                    <w:numId w:val="1"/>
                  </w:numPr>
                  <w:ind w:hanging="360"/>
                </w:pPr>
              </w:pPrChange>
            </w:pPr>
            <w:r>
              <w:t>Receive announcements and SMS alerts</w:t>
            </w:r>
          </w:p>
          <w:p w14:paraId="2788974D" w14:textId="49B9D852" w:rsidR="00024AD2" w:rsidRDefault="00AD50EE">
            <w:pPr>
              <w:pStyle w:val="ListParagraph"/>
              <w:numPr>
                <w:ilvl w:val="0"/>
                <w:numId w:val="1"/>
              </w:numPr>
              <w:jc w:val="both"/>
              <w:pPrChange w:id="28" w:author="Teoh Xuan Xuan" w:date="2025-05-25T19:02:00Z" w16du:dateUtc="2025-05-25T11:02:00Z">
                <w:pPr>
                  <w:pStyle w:val="ListParagraph"/>
                  <w:numPr>
                    <w:numId w:val="1"/>
                  </w:numPr>
                  <w:ind w:hanging="360"/>
                </w:pPr>
              </w:pPrChange>
            </w:pPr>
            <w:r>
              <w:t>Access timetable and course info</w:t>
            </w:r>
          </w:p>
        </w:tc>
      </w:tr>
      <w:tr w:rsidR="00024AD2" w14:paraId="3D251A08" w14:textId="77777777" w:rsidTr="00875379">
        <w:tc>
          <w:tcPr>
            <w:tcW w:w="4508" w:type="dxa"/>
          </w:tcPr>
          <w:p w14:paraId="1843537A" w14:textId="44EFE009" w:rsidR="00024AD2" w:rsidRDefault="00AD50EE" w:rsidP="0083791F">
            <w:r>
              <w:t>Parent</w:t>
            </w:r>
          </w:p>
        </w:tc>
        <w:tc>
          <w:tcPr>
            <w:tcW w:w="4508" w:type="dxa"/>
          </w:tcPr>
          <w:p w14:paraId="7F840ECD" w14:textId="77777777" w:rsidR="00AD50EE" w:rsidRPr="00AD50EE" w:rsidRDefault="00AD50EE">
            <w:pPr>
              <w:numPr>
                <w:ilvl w:val="0"/>
                <w:numId w:val="2"/>
              </w:numPr>
              <w:jc w:val="both"/>
              <w:pPrChange w:id="29" w:author="Teoh Xuan Xuan" w:date="2025-05-25T19:02:00Z" w16du:dateUtc="2025-05-25T11:02:00Z">
                <w:pPr>
                  <w:numPr>
                    <w:numId w:val="2"/>
                  </w:numPr>
                  <w:tabs>
                    <w:tab w:val="num" w:pos="720"/>
                  </w:tabs>
                  <w:ind w:left="720" w:hanging="360"/>
                </w:pPr>
              </w:pPrChange>
            </w:pPr>
            <w:r w:rsidRPr="00AD50EE">
              <w:t>Receive SMS alerts (low attendance, fee reminders, academic results)</w:t>
            </w:r>
          </w:p>
          <w:p w14:paraId="69E624F7" w14:textId="2E0E91E7" w:rsidR="00024AD2" w:rsidRDefault="00AD50EE">
            <w:pPr>
              <w:numPr>
                <w:ilvl w:val="0"/>
                <w:numId w:val="2"/>
              </w:numPr>
              <w:jc w:val="both"/>
              <w:pPrChange w:id="30" w:author="Teoh Xuan Xuan" w:date="2025-05-25T19:02:00Z" w16du:dateUtc="2025-05-25T11:02:00Z">
                <w:pPr>
                  <w:numPr>
                    <w:numId w:val="2"/>
                  </w:numPr>
                  <w:tabs>
                    <w:tab w:val="num" w:pos="720"/>
                  </w:tabs>
                  <w:ind w:left="720" w:hanging="360"/>
                </w:pPr>
              </w:pPrChange>
            </w:pPr>
            <w:r w:rsidRPr="00AD50EE">
              <w:lastRenderedPageBreak/>
              <w:t>View child's grades, attendance, billing info</w:t>
            </w:r>
          </w:p>
        </w:tc>
      </w:tr>
      <w:tr w:rsidR="00024AD2" w14:paraId="4CEF30F2" w14:textId="77777777" w:rsidTr="00875379">
        <w:trPr>
          <w:trHeight w:val="1430"/>
        </w:trPr>
        <w:tc>
          <w:tcPr>
            <w:tcW w:w="4508" w:type="dxa"/>
          </w:tcPr>
          <w:p w14:paraId="536479E0" w14:textId="1B1E8342" w:rsidR="00024AD2" w:rsidRDefault="00AD50EE" w:rsidP="0083791F">
            <w:r>
              <w:lastRenderedPageBreak/>
              <w:t>Lecturer</w:t>
            </w:r>
          </w:p>
        </w:tc>
        <w:tc>
          <w:tcPr>
            <w:tcW w:w="4508" w:type="dxa"/>
          </w:tcPr>
          <w:p w14:paraId="536D6060" w14:textId="77777777" w:rsidR="0083791F" w:rsidRPr="0083791F" w:rsidRDefault="0083791F">
            <w:pPr>
              <w:numPr>
                <w:ilvl w:val="0"/>
                <w:numId w:val="3"/>
              </w:numPr>
              <w:jc w:val="both"/>
              <w:pPrChange w:id="31" w:author="Teoh Xuan Xuan" w:date="2025-05-25T19:02:00Z" w16du:dateUtc="2025-05-25T11:02:00Z">
                <w:pPr>
                  <w:numPr>
                    <w:numId w:val="3"/>
                  </w:numPr>
                  <w:tabs>
                    <w:tab w:val="num" w:pos="720"/>
                  </w:tabs>
                  <w:ind w:left="720" w:hanging="360"/>
                </w:pPr>
              </w:pPrChange>
            </w:pPr>
            <w:r w:rsidRPr="0083791F">
              <w:t>Post announcements and assignments</w:t>
            </w:r>
          </w:p>
          <w:p w14:paraId="261714C6" w14:textId="77777777" w:rsidR="0083791F" w:rsidRPr="0083791F" w:rsidRDefault="0083791F">
            <w:pPr>
              <w:numPr>
                <w:ilvl w:val="0"/>
                <w:numId w:val="3"/>
              </w:numPr>
              <w:jc w:val="both"/>
              <w:pPrChange w:id="32" w:author="Teoh Xuan Xuan" w:date="2025-05-25T19:02:00Z" w16du:dateUtc="2025-05-25T11:02:00Z">
                <w:pPr>
                  <w:numPr>
                    <w:numId w:val="3"/>
                  </w:numPr>
                  <w:tabs>
                    <w:tab w:val="num" w:pos="720"/>
                  </w:tabs>
                  <w:ind w:left="720" w:hanging="360"/>
                </w:pPr>
              </w:pPrChange>
            </w:pPr>
            <w:r w:rsidRPr="0083791F">
              <w:t>Upload materials</w:t>
            </w:r>
          </w:p>
          <w:p w14:paraId="50A45F77" w14:textId="783C6402" w:rsidR="00024AD2" w:rsidRDefault="0083791F">
            <w:pPr>
              <w:pStyle w:val="ListParagraph"/>
              <w:numPr>
                <w:ilvl w:val="0"/>
                <w:numId w:val="3"/>
              </w:numPr>
              <w:jc w:val="both"/>
              <w:pPrChange w:id="33" w:author="Teoh Xuan Xuan" w:date="2025-05-25T19:02:00Z" w16du:dateUtc="2025-05-25T11:02:00Z">
                <w:pPr>
                  <w:pStyle w:val="ListParagraph"/>
                  <w:numPr>
                    <w:numId w:val="3"/>
                  </w:numPr>
                  <w:tabs>
                    <w:tab w:val="num" w:pos="720"/>
                  </w:tabs>
                  <w:ind w:hanging="360"/>
                </w:pPr>
              </w:pPrChange>
            </w:pPr>
            <w:r w:rsidRPr="0083791F">
              <w:t>Update student's attendance and grades</w:t>
            </w:r>
          </w:p>
        </w:tc>
      </w:tr>
      <w:tr w:rsidR="00024AD2" w14:paraId="215492EA" w14:textId="77777777" w:rsidTr="00875379">
        <w:tc>
          <w:tcPr>
            <w:tcW w:w="4508" w:type="dxa"/>
          </w:tcPr>
          <w:p w14:paraId="0F359027" w14:textId="59AC5ADB" w:rsidR="00024AD2" w:rsidRDefault="0083791F" w:rsidP="0083791F">
            <w:r>
              <w:t>Admin</w:t>
            </w:r>
          </w:p>
        </w:tc>
        <w:tc>
          <w:tcPr>
            <w:tcW w:w="4508" w:type="dxa"/>
          </w:tcPr>
          <w:p w14:paraId="070D6AFA" w14:textId="3B1D0A69" w:rsidR="0083791F" w:rsidRDefault="0083791F">
            <w:pPr>
              <w:pStyle w:val="ListParagraph"/>
              <w:numPr>
                <w:ilvl w:val="0"/>
                <w:numId w:val="4"/>
              </w:numPr>
              <w:jc w:val="both"/>
              <w:pPrChange w:id="34" w:author="Teoh Xuan Xuan" w:date="2025-05-25T19:02:00Z" w16du:dateUtc="2025-05-25T11:02:00Z">
                <w:pPr>
                  <w:pStyle w:val="ListParagraph"/>
                  <w:numPr>
                    <w:numId w:val="4"/>
                  </w:numPr>
                  <w:ind w:hanging="360"/>
                </w:pPr>
              </w:pPrChange>
            </w:pPr>
            <w:r>
              <w:t>Post university-wide notifications</w:t>
            </w:r>
          </w:p>
          <w:p w14:paraId="28CDB25E" w14:textId="0B205B40" w:rsidR="0083791F" w:rsidRDefault="0083791F">
            <w:pPr>
              <w:pStyle w:val="ListParagraph"/>
              <w:numPr>
                <w:ilvl w:val="0"/>
                <w:numId w:val="4"/>
              </w:numPr>
              <w:jc w:val="both"/>
              <w:pPrChange w:id="35" w:author="Teoh Xuan Xuan" w:date="2025-05-25T19:02:00Z" w16du:dateUtc="2025-05-25T11:02:00Z">
                <w:pPr>
                  <w:pStyle w:val="ListParagraph"/>
                  <w:numPr>
                    <w:numId w:val="4"/>
                  </w:numPr>
                  <w:ind w:hanging="360"/>
                </w:pPr>
              </w:pPrChange>
            </w:pPr>
            <w:r>
              <w:t>Approve classroom bookings</w:t>
            </w:r>
          </w:p>
          <w:p w14:paraId="14E7F2A6" w14:textId="77777777" w:rsidR="00024AD2" w:rsidRDefault="00024AD2">
            <w:pPr>
              <w:jc w:val="both"/>
              <w:pPrChange w:id="36" w:author="Teoh Xuan Xuan" w:date="2025-05-25T19:02:00Z" w16du:dateUtc="2025-05-25T11:02:00Z">
                <w:pPr/>
              </w:pPrChange>
            </w:pPr>
          </w:p>
        </w:tc>
      </w:tr>
    </w:tbl>
    <w:p w14:paraId="0ACFF927" w14:textId="0A3894D3" w:rsidR="00024AD2" w:rsidRPr="00AD16BA" w:rsidRDefault="00024AD2" w:rsidP="00024AD2">
      <w:pPr>
        <w:rPr>
          <w:lang w:val="en-GB"/>
        </w:rPr>
      </w:pPr>
    </w:p>
    <w:p w14:paraId="32158416" w14:textId="06CAA19D" w:rsidR="00041A26" w:rsidRPr="00024AD2" w:rsidRDefault="00041A26">
      <w:pPr>
        <w:spacing w:line="276" w:lineRule="auto"/>
        <w:jc w:val="both"/>
        <w:pPrChange w:id="37" w:author="Teoh Xuan Xuan" w:date="2025-05-25T19:02:00Z" w16du:dateUtc="2025-05-25T11:02:00Z">
          <w:pPr/>
        </w:pPrChange>
      </w:pPr>
      <w:r w:rsidRPr="00041A26">
        <w:t xml:space="preserve">In conclusion, </w:t>
      </w:r>
      <w:proofErr w:type="spellStart"/>
      <w:r w:rsidRPr="00041A26">
        <w:t>myMMU</w:t>
      </w:r>
      <w:proofErr w:type="spellEnd"/>
      <w:r w:rsidRPr="00041A26">
        <w:t xml:space="preserve"> aims to redefine communication and service access within MMU by combining automation, transparency, and user-centric design. Its scope spans across academic, financial, and administrative domains, supporting the university’s digital transformation strategy and enhancing engagement among all stakeholders.</w:t>
      </w:r>
    </w:p>
    <w:p w14:paraId="6DBAE483" w14:textId="77777777" w:rsidR="00041A26" w:rsidRDefault="00041A26">
      <w:pPr>
        <w:rPr>
          <w:rFonts w:eastAsiaTheme="majorEastAsia" w:cstheme="majorBidi"/>
          <w:b/>
          <w:sz w:val="28"/>
          <w:szCs w:val="32"/>
        </w:rPr>
      </w:pPr>
      <w:bookmarkStart w:id="38" w:name="_Toc199027647"/>
      <w:r>
        <w:br w:type="page"/>
      </w:r>
    </w:p>
    <w:p w14:paraId="740810DD" w14:textId="3950FC66" w:rsidR="00DF6A52" w:rsidRDefault="00DF6A52" w:rsidP="006515F5">
      <w:pPr>
        <w:pStyle w:val="Heading2"/>
      </w:pPr>
      <w:r w:rsidRPr="00DF6A52">
        <w:lastRenderedPageBreak/>
        <w:t>1.3 Product Overview</w:t>
      </w:r>
      <w:bookmarkEnd w:id="38"/>
    </w:p>
    <w:p w14:paraId="5713D070" w14:textId="112F9965" w:rsidR="00041A26" w:rsidRDefault="00041A26" w:rsidP="006515F5">
      <w:pPr>
        <w:jc w:val="both"/>
        <w:rPr>
          <w:ins w:id="39" w:author="Teoh Xuan Xuan" w:date="2025-05-25T19:03:00Z" w16du:dateUtc="2025-05-25T11:03:00Z"/>
        </w:rPr>
      </w:pPr>
      <w:r w:rsidRPr="00041A26">
        <w:t xml:space="preserve">The </w:t>
      </w:r>
      <w:proofErr w:type="spellStart"/>
      <w:r w:rsidRPr="00041A26">
        <w:t>myMMU</w:t>
      </w:r>
      <w:proofErr w:type="spellEnd"/>
      <w:r w:rsidRPr="00041A26">
        <w:t xml:space="preserve"> University Communication and Services Portal is integrated with the university's Campus Management System and SMS Gateway, allowing students to access academic results, attendance records, billing information, and timetables. It also enables lecturers to submit grades and announcements, administrators to manage classroom bookings and inquiries, and parents to receive SMS alerts related to their child’s academic performance and financial obligations.</w:t>
      </w:r>
    </w:p>
    <w:p w14:paraId="10D466EA" w14:textId="77777777" w:rsidR="006515F5" w:rsidRPr="00041A26" w:rsidRDefault="006515F5">
      <w:pPr>
        <w:jc w:val="both"/>
        <w:pPrChange w:id="40" w:author="Teoh Xuan Xuan" w:date="2025-05-25T19:02:00Z" w16du:dateUtc="2025-05-25T11:02:00Z">
          <w:pPr/>
        </w:pPrChange>
      </w:pPr>
    </w:p>
    <w:p w14:paraId="747BD7EE" w14:textId="6D4788D2" w:rsidR="00DF6A52" w:rsidRDefault="00DF6A52">
      <w:pPr>
        <w:pStyle w:val="Heading3"/>
        <w:rPr>
          <w:rStyle w:val="Heading3Char"/>
          <w:b/>
          <w:bCs/>
        </w:rPr>
        <w:pPrChange w:id="41" w:author="Teoh Xuan Xuan" w:date="2025-05-25T19:05:00Z" w16du:dateUtc="2025-05-25T11:05:00Z">
          <w:pPr>
            <w:pStyle w:val="Heading1"/>
            <w:ind w:firstLine="720"/>
          </w:pPr>
        </w:pPrChange>
      </w:pPr>
      <w:bookmarkStart w:id="42" w:name="_Toc199027648"/>
      <w:r w:rsidRPr="008C1A3F">
        <w:rPr>
          <w:rStyle w:val="Heading3Char"/>
          <w:b/>
          <w:bCs/>
        </w:rPr>
        <w:t>1.3.1 Product Perspective</w:t>
      </w:r>
      <w:bookmarkEnd w:id="42"/>
    </w:p>
    <w:p w14:paraId="43254C75" w14:textId="77777777" w:rsidR="001A50D1" w:rsidRDefault="001A50D1">
      <w:pPr>
        <w:spacing w:line="276" w:lineRule="auto"/>
        <w:jc w:val="both"/>
        <w:pPrChange w:id="43" w:author="Teoh Xuan Xuan" w:date="2025-05-25T19:03:00Z" w16du:dateUtc="2025-05-25T11:03:00Z">
          <w:pPr/>
        </w:pPrChange>
      </w:pPr>
      <w:r>
        <w:t xml:space="preserve">The </w:t>
      </w:r>
      <w:proofErr w:type="spellStart"/>
      <w:r>
        <w:t>myMMU</w:t>
      </w:r>
      <w:proofErr w:type="spellEnd"/>
      <w:r>
        <w:t xml:space="preserve"> University Communication and Services Portal is a centralized digital platform developed to enhance the academic and administrative experience for students, parents, lecturers, and university administrators. The system will be deployed on secure university-hosted infrastructure and will integrate directly with the Campus Management System (CMS) and an SMS Gateway, providing real-time access to essential information and direct mobile communication.</w:t>
      </w:r>
    </w:p>
    <w:p w14:paraId="08F30E62" w14:textId="77777777" w:rsidR="001A50D1" w:rsidRDefault="001A50D1">
      <w:pPr>
        <w:spacing w:line="276" w:lineRule="auto"/>
        <w:jc w:val="both"/>
        <w:pPrChange w:id="44" w:author="Teoh Xuan Xuan" w:date="2025-05-25T19:03:00Z" w16du:dateUtc="2025-05-25T11:03:00Z">
          <w:pPr/>
        </w:pPrChange>
      </w:pPr>
    </w:p>
    <w:p w14:paraId="6F7B6BF6" w14:textId="77777777" w:rsidR="001A50D1" w:rsidRDefault="001A50D1">
      <w:pPr>
        <w:spacing w:line="276" w:lineRule="auto"/>
        <w:jc w:val="both"/>
        <w:pPrChange w:id="45" w:author="Teoh Xuan Xuan" w:date="2025-05-25T19:03:00Z" w16du:dateUtc="2025-05-25T11:03:00Z">
          <w:pPr/>
        </w:pPrChange>
      </w:pPr>
      <w:r>
        <w:t xml:space="preserve">The </w:t>
      </w:r>
      <w:proofErr w:type="spellStart"/>
      <w:r>
        <w:t>myMMU</w:t>
      </w:r>
      <w:proofErr w:type="spellEnd"/>
      <w:r>
        <w:t xml:space="preserve"> system functions as an extension of the university's digital ecosystem, consolidating various services—such as academic performance tracking, attendance management, billing, and announcements—into one user-friendly interface. Each user role is provided with tailored access to relevant features, ensuring a secure, role-based experience.</w:t>
      </w:r>
    </w:p>
    <w:p w14:paraId="6CE9BC91" w14:textId="77777777" w:rsidR="001A50D1" w:rsidRDefault="001A50D1">
      <w:pPr>
        <w:spacing w:line="276" w:lineRule="auto"/>
        <w:jc w:val="both"/>
        <w:pPrChange w:id="46" w:author="Teoh Xuan Xuan" w:date="2025-05-25T19:03:00Z" w16du:dateUtc="2025-05-25T11:03:00Z">
          <w:pPr/>
        </w:pPrChange>
      </w:pPr>
    </w:p>
    <w:p w14:paraId="5DF3FEC9" w14:textId="77777777" w:rsidR="001A50D1" w:rsidRDefault="001A50D1">
      <w:pPr>
        <w:spacing w:line="276" w:lineRule="auto"/>
        <w:jc w:val="both"/>
        <w:pPrChange w:id="47" w:author="Teoh Xuan Xuan" w:date="2025-05-25T19:03:00Z" w16du:dateUtc="2025-05-25T11:03:00Z">
          <w:pPr/>
        </w:pPrChange>
      </w:pPr>
      <w:r>
        <w:t>The platform will be accessible through modern web browsers on desktop and mobile devices, promoting ease of access and usability. Students can retrieve personalized academic data and book classrooms, while parents receive timely SMS updates on their child’s academic status and financial obligations. Lecturers can push announcements, submit grades, and manage assessments. Administrators will oversee platform configuration, handle booking approvals, and broadcast campus-wide notifications.</w:t>
      </w:r>
    </w:p>
    <w:p w14:paraId="74824573" w14:textId="77777777" w:rsidR="001A50D1" w:rsidRDefault="001A50D1">
      <w:pPr>
        <w:spacing w:line="276" w:lineRule="auto"/>
        <w:jc w:val="both"/>
        <w:pPrChange w:id="48" w:author="Teoh Xuan Xuan" w:date="2025-05-25T19:03:00Z" w16du:dateUtc="2025-05-25T11:03:00Z">
          <w:pPr/>
        </w:pPrChange>
      </w:pPr>
    </w:p>
    <w:p w14:paraId="12D8BA24" w14:textId="61C55254" w:rsidR="001A50D1" w:rsidRDefault="001A50D1">
      <w:pPr>
        <w:spacing w:line="276" w:lineRule="auto"/>
        <w:jc w:val="both"/>
        <w:pPrChange w:id="49" w:author="Teoh Xuan Xuan" w:date="2025-05-25T19:03:00Z" w16du:dateUtc="2025-05-25T11:03:00Z">
          <w:pPr/>
        </w:pPrChange>
      </w:pPr>
      <w:r>
        <w:t>To ensure performance and scalability, the system architecture includes:</w:t>
      </w:r>
    </w:p>
    <w:p w14:paraId="1F69A77C" w14:textId="77777777" w:rsidR="001A50D1" w:rsidRDefault="001A50D1">
      <w:pPr>
        <w:pStyle w:val="ListParagraph"/>
        <w:numPr>
          <w:ilvl w:val="0"/>
          <w:numId w:val="5"/>
        </w:numPr>
        <w:spacing w:line="276" w:lineRule="auto"/>
        <w:jc w:val="both"/>
        <w:pPrChange w:id="50" w:author="Teoh Xuan Xuan" w:date="2025-05-25T19:03:00Z" w16du:dateUtc="2025-05-25T11:03:00Z">
          <w:pPr>
            <w:pStyle w:val="ListParagraph"/>
            <w:numPr>
              <w:numId w:val="5"/>
            </w:numPr>
            <w:ind w:hanging="360"/>
          </w:pPr>
        </w:pPrChange>
      </w:pPr>
      <w:r>
        <w:t>A Web Server for handling user requests and interfaces.</w:t>
      </w:r>
    </w:p>
    <w:p w14:paraId="334B0090" w14:textId="77777777" w:rsidR="001A50D1" w:rsidRDefault="001A50D1">
      <w:pPr>
        <w:pStyle w:val="ListParagraph"/>
        <w:numPr>
          <w:ilvl w:val="0"/>
          <w:numId w:val="5"/>
        </w:numPr>
        <w:spacing w:line="276" w:lineRule="auto"/>
        <w:jc w:val="both"/>
        <w:pPrChange w:id="51" w:author="Teoh Xuan Xuan" w:date="2025-05-25T19:03:00Z" w16du:dateUtc="2025-05-25T11:03:00Z">
          <w:pPr>
            <w:pStyle w:val="ListParagraph"/>
            <w:numPr>
              <w:numId w:val="5"/>
            </w:numPr>
            <w:ind w:hanging="360"/>
          </w:pPr>
        </w:pPrChange>
      </w:pPr>
      <w:r>
        <w:t>A Database Server for storing academic, billing, and attendance data.</w:t>
      </w:r>
    </w:p>
    <w:p w14:paraId="5F6156D9" w14:textId="77777777" w:rsidR="001A50D1" w:rsidRDefault="001A50D1">
      <w:pPr>
        <w:pStyle w:val="ListParagraph"/>
        <w:numPr>
          <w:ilvl w:val="0"/>
          <w:numId w:val="5"/>
        </w:numPr>
        <w:spacing w:line="276" w:lineRule="auto"/>
        <w:jc w:val="both"/>
        <w:pPrChange w:id="52" w:author="Teoh Xuan Xuan" w:date="2025-05-25T19:03:00Z" w16du:dateUtc="2025-05-25T11:03:00Z">
          <w:pPr>
            <w:pStyle w:val="ListParagraph"/>
            <w:numPr>
              <w:numId w:val="5"/>
            </w:numPr>
            <w:ind w:hanging="360"/>
          </w:pPr>
        </w:pPrChange>
      </w:pPr>
      <w:r>
        <w:t>Secure integration with the Campus Management System for data synchronization.</w:t>
      </w:r>
    </w:p>
    <w:p w14:paraId="2104E341" w14:textId="344DA810" w:rsidR="001A50D1" w:rsidRDefault="001A50D1">
      <w:pPr>
        <w:pStyle w:val="ListParagraph"/>
        <w:numPr>
          <w:ilvl w:val="0"/>
          <w:numId w:val="5"/>
        </w:numPr>
        <w:spacing w:line="276" w:lineRule="auto"/>
        <w:jc w:val="both"/>
        <w:pPrChange w:id="53" w:author="Teoh Xuan Xuan" w:date="2025-05-25T19:03:00Z" w16du:dateUtc="2025-05-25T11:03:00Z">
          <w:pPr>
            <w:pStyle w:val="ListParagraph"/>
            <w:numPr>
              <w:numId w:val="5"/>
            </w:numPr>
            <w:ind w:hanging="360"/>
          </w:pPr>
        </w:pPrChange>
      </w:pPr>
      <w:r>
        <w:t>A connection to the SMS Gateway for outbound alerts and reminders.</w:t>
      </w:r>
    </w:p>
    <w:p w14:paraId="7D9DD78E" w14:textId="389C4E91" w:rsidR="00B7187C" w:rsidRDefault="00B7187C">
      <w:pPr>
        <w:jc w:val="center"/>
        <w:pPrChange w:id="54" w:author="Teoh Xuan Xuan" w:date="2025-05-25T19:03:00Z" w16du:dateUtc="2025-05-25T11:03:00Z">
          <w:pPr/>
        </w:pPrChange>
      </w:pPr>
      <w:r>
        <w:rPr>
          <w:rFonts w:ascii="Arial" w:hAnsi="Arial" w:cs="Arial"/>
          <w:noProof/>
          <w:color w:val="000000"/>
          <w:sz w:val="22"/>
          <w:szCs w:val="22"/>
          <w:bdr w:val="none" w:sz="0" w:space="0" w:color="auto" w:frame="1"/>
        </w:rPr>
        <w:lastRenderedPageBreak/>
        <w:drawing>
          <wp:inline distT="0" distB="0" distL="0" distR="0" wp14:anchorId="1CFA12E7" wp14:editId="1965A29C">
            <wp:extent cx="3604260" cy="2369820"/>
            <wp:effectExtent l="0" t="0" r="0" b="0"/>
            <wp:docPr id="72301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04260" cy="2369820"/>
                    </a:xfrm>
                    <a:prstGeom prst="rect">
                      <a:avLst/>
                    </a:prstGeom>
                    <a:noFill/>
                    <a:ln>
                      <a:noFill/>
                    </a:ln>
                  </pic:spPr>
                </pic:pic>
              </a:graphicData>
            </a:graphic>
          </wp:inline>
        </w:drawing>
      </w:r>
    </w:p>
    <w:p w14:paraId="2C0522AC" w14:textId="77777777" w:rsidR="00B7187C" w:rsidRPr="00AD16BA" w:rsidRDefault="00B7187C">
      <w:pPr>
        <w:pStyle w:val="Quote"/>
        <w:pPrChange w:id="55" w:author="Teoh Xuan Xuan" w:date="2025-05-25T19:03:00Z" w16du:dateUtc="2025-05-25T11:03:00Z">
          <w:pPr>
            <w:jc w:val="center"/>
          </w:pPr>
        </w:pPrChange>
      </w:pPr>
      <w:r w:rsidRPr="00AD16BA">
        <w:t>Figure 1.3.1 System Overview Diagram</w:t>
      </w:r>
    </w:p>
    <w:p w14:paraId="5C0FEF75" w14:textId="77777777" w:rsidR="00B7187C" w:rsidRDefault="00B7187C" w:rsidP="00B7187C"/>
    <w:p w14:paraId="740769BB" w14:textId="6A624693" w:rsidR="00B7187C" w:rsidRDefault="00B7187C" w:rsidP="004672A7">
      <w:pPr>
        <w:spacing w:line="276" w:lineRule="auto"/>
        <w:jc w:val="both"/>
        <w:rPr>
          <w:ins w:id="56" w:author="Teoh Xuan Xuan" w:date="2025-05-25T19:04:00Z" w16du:dateUtc="2025-05-25T11:04:00Z"/>
        </w:rPr>
      </w:pPr>
      <w:r>
        <w:t>The integration with the CMS ensures that academic records and billing data are always up to date, while the SMS Gateway guarantees that critical messages reach recipients in real time. This design supports the university’s goals of digital transformation, transparent communication, and academic excellence by offering a holistic and modern service platform.</w:t>
      </w:r>
    </w:p>
    <w:p w14:paraId="3A9400FC" w14:textId="77777777" w:rsidR="004672A7" w:rsidRDefault="004672A7">
      <w:pPr>
        <w:spacing w:line="276" w:lineRule="auto"/>
        <w:jc w:val="both"/>
        <w:pPrChange w:id="57" w:author="Teoh Xuan Xuan" w:date="2025-05-25T19:03:00Z" w16du:dateUtc="2025-05-25T11:03:00Z">
          <w:pPr/>
        </w:pPrChange>
      </w:pPr>
    </w:p>
    <w:p w14:paraId="54DA489C" w14:textId="5A41614A" w:rsidR="00AD16BA" w:rsidRDefault="00AD16BA">
      <w:pPr>
        <w:jc w:val="center"/>
        <w:pPrChange w:id="58" w:author="Teoh Xuan Xuan" w:date="2025-05-25T19:04:00Z" w16du:dateUtc="2025-05-25T11:04:00Z">
          <w:pPr/>
        </w:pPrChange>
      </w:pPr>
      <w:r>
        <w:rPr>
          <w:noProof/>
        </w:rPr>
        <w:drawing>
          <wp:inline distT="0" distB="0" distL="0" distR="0" wp14:anchorId="193E3F8F" wp14:editId="55A54B8E">
            <wp:extent cx="5731510" cy="3990975"/>
            <wp:effectExtent l="0" t="0" r="2540" b="9525"/>
            <wp:docPr id="48620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01182" name="Picture 486201182"/>
                    <pic:cNvPicPr/>
                  </pic:nvPicPr>
                  <pic:blipFill>
                    <a:blip r:embed="rId8">
                      <a:extLst>
                        <a:ext uri="{28A0092B-C50C-407E-A947-70E740481C1C}">
                          <a14:useLocalDpi xmlns:a14="http://schemas.microsoft.com/office/drawing/2010/main" val="0"/>
                        </a:ext>
                      </a:extLst>
                    </a:blip>
                    <a:stretch>
                      <a:fillRect/>
                    </a:stretch>
                  </pic:blipFill>
                  <pic:spPr>
                    <a:xfrm>
                      <a:off x="0" y="0"/>
                      <a:ext cx="5731510" cy="3990975"/>
                    </a:xfrm>
                    <a:prstGeom prst="rect">
                      <a:avLst/>
                    </a:prstGeom>
                  </pic:spPr>
                </pic:pic>
              </a:graphicData>
            </a:graphic>
          </wp:inline>
        </w:drawing>
      </w:r>
    </w:p>
    <w:p w14:paraId="110C8E34" w14:textId="5BD09BF3" w:rsidR="0098763F" w:rsidRPr="00AD16BA" w:rsidRDefault="00AD16BA">
      <w:pPr>
        <w:pStyle w:val="Quote"/>
        <w:pPrChange w:id="59" w:author="Teoh Xuan Xuan" w:date="2025-05-25T19:04:00Z" w16du:dateUtc="2025-05-25T11:04:00Z">
          <w:pPr>
            <w:jc w:val="center"/>
          </w:pPr>
        </w:pPrChange>
      </w:pPr>
      <w:r w:rsidRPr="00AD16BA">
        <w:t>Figure 1.3.</w:t>
      </w:r>
      <w:r>
        <w:t>2</w:t>
      </w:r>
      <w:r w:rsidRPr="00AD16BA">
        <w:t xml:space="preserve"> System </w:t>
      </w:r>
      <w:r>
        <w:t>Context</w:t>
      </w:r>
      <w:r w:rsidRPr="00AD16BA">
        <w:t xml:space="preserve"> Diagram</w:t>
      </w:r>
      <w:r w:rsidR="0098763F">
        <w:br w:type="page"/>
      </w:r>
    </w:p>
    <w:p w14:paraId="312EB23E" w14:textId="36578372" w:rsidR="007819ED" w:rsidRPr="004672A7" w:rsidRDefault="00DF6A52" w:rsidP="004672A7">
      <w:pPr>
        <w:pStyle w:val="Heading4"/>
      </w:pPr>
      <w:r w:rsidRPr="004672A7">
        <w:lastRenderedPageBreak/>
        <w:t>1.3.1.1 System Interface</w:t>
      </w:r>
    </w:p>
    <w:p w14:paraId="3518A0BB" w14:textId="77777777" w:rsidR="007819ED" w:rsidRPr="007819ED" w:rsidRDefault="007819ED" w:rsidP="00875379"/>
    <w:p w14:paraId="16273D70" w14:textId="67863347" w:rsidR="0098763F" w:rsidRDefault="0098763F">
      <w:pPr>
        <w:spacing w:line="276" w:lineRule="auto"/>
        <w:jc w:val="both"/>
        <w:pPrChange w:id="60" w:author="Teoh Xuan Xuan" w:date="2025-05-25T19:06:00Z" w16du:dateUtc="2025-05-25T11:06:00Z">
          <w:pPr/>
        </w:pPrChange>
      </w:pPr>
      <w:proofErr w:type="spellStart"/>
      <w:r>
        <w:t>myMMU</w:t>
      </w:r>
      <w:proofErr w:type="spellEnd"/>
      <w:r>
        <w:t xml:space="preserve"> connects directly to:</w:t>
      </w:r>
    </w:p>
    <w:p w14:paraId="34EC663A" w14:textId="1D8AA7C3" w:rsidR="0098763F" w:rsidRDefault="0098763F">
      <w:pPr>
        <w:pStyle w:val="ListParagraph"/>
        <w:numPr>
          <w:ilvl w:val="0"/>
          <w:numId w:val="6"/>
        </w:numPr>
        <w:spacing w:line="276" w:lineRule="auto"/>
        <w:jc w:val="both"/>
        <w:pPrChange w:id="61" w:author="Teoh Xuan Xuan" w:date="2025-05-25T19:06:00Z" w16du:dateUtc="2025-05-25T11:06:00Z">
          <w:pPr>
            <w:pStyle w:val="ListParagraph"/>
            <w:numPr>
              <w:numId w:val="6"/>
            </w:numPr>
            <w:ind w:hanging="360"/>
          </w:pPr>
        </w:pPrChange>
      </w:pPr>
      <w:r>
        <w:t>Campus Management System (CMS) for retrieving academic results, billing information, attendance, and timetable data.</w:t>
      </w:r>
    </w:p>
    <w:p w14:paraId="526BFFB2" w14:textId="2473CD87" w:rsidR="0098763F" w:rsidRDefault="0098763F">
      <w:pPr>
        <w:pStyle w:val="ListParagraph"/>
        <w:numPr>
          <w:ilvl w:val="0"/>
          <w:numId w:val="6"/>
        </w:numPr>
        <w:spacing w:line="276" w:lineRule="auto"/>
        <w:jc w:val="both"/>
        <w:pPrChange w:id="62" w:author="Teoh Xuan Xuan" w:date="2025-05-25T19:06:00Z" w16du:dateUtc="2025-05-25T11:06:00Z">
          <w:pPr>
            <w:pStyle w:val="ListParagraph"/>
            <w:numPr>
              <w:numId w:val="6"/>
            </w:numPr>
            <w:ind w:hanging="360"/>
          </w:pPr>
        </w:pPrChange>
      </w:pPr>
      <w:r>
        <w:t>SMS Gateway to deliver notifications such as low attendance alerts, fee reminders, and performance summaries to users.</w:t>
      </w:r>
    </w:p>
    <w:p w14:paraId="39C593B0" w14:textId="143D3A97" w:rsidR="0098763F" w:rsidRDefault="0098763F">
      <w:pPr>
        <w:pStyle w:val="ListParagraph"/>
        <w:numPr>
          <w:ilvl w:val="0"/>
          <w:numId w:val="6"/>
        </w:numPr>
        <w:spacing w:line="276" w:lineRule="auto"/>
        <w:jc w:val="both"/>
        <w:pPrChange w:id="63" w:author="Teoh Xuan Xuan" w:date="2025-05-25T19:06:00Z" w16du:dateUtc="2025-05-25T11:06:00Z">
          <w:pPr>
            <w:pStyle w:val="ListParagraph"/>
            <w:numPr>
              <w:numId w:val="6"/>
            </w:numPr>
            <w:ind w:hanging="360"/>
          </w:pPr>
        </w:pPrChange>
      </w:pPr>
      <w:r>
        <w:t>Internal MMU authentication systems for credential validation and session handling.</w:t>
      </w:r>
    </w:p>
    <w:p w14:paraId="3256F8F7" w14:textId="77777777" w:rsidR="008545F9" w:rsidRPr="0098763F" w:rsidRDefault="008545F9" w:rsidP="00875379"/>
    <w:p w14:paraId="01B354C0" w14:textId="77777777" w:rsidR="00DF6A52" w:rsidRDefault="00DF6A52" w:rsidP="004672A7">
      <w:pPr>
        <w:pStyle w:val="Heading4"/>
      </w:pPr>
      <w:del w:id="64" w:author="Teoh Xuan Xuan" w:date="2025-05-25T19:06:00Z" w16du:dateUtc="2025-05-25T11:06:00Z">
        <w:r w:rsidRPr="00DF6A52" w:rsidDel="004672A7">
          <w:delText> </w:delText>
        </w:r>
        <w:r w:rsidRPr="00DF6A52" w:rsidDel="004672A7">
          <w:delText> </w:delText>
        </w:r>
        <w:r w:rsidRPr="00DF6A52" w:rsidDel="004672A7">
          <w:delText> </w:delText>
        </w:r>
      </w:del>
      <w:r w:rsidRPr="00DF6A52">
        <w:t>1.3.1.2 User Interface</w:t>
      </w:r>
    </w:p>
    <w:p w14:paraId="3526C226" w14:textId="77777777" w:rsidR="007819ED" w:rsidRPr="007819ED" w:rsidRDefault="007819ED" w:rsidP="00875379"/>
    <w:p w14:paraId="6B470D2F" w14:textId="488A46B5" w:rsidR="008545F9" w:rsidRPr="008545F9" w:rsidRDefault="008545F9">
      <w:pPr>
        <w:spacing w:line="276" w:lineRule="auto"/>
        <w:jc w:val="both"/>
        <w:pPrChange w:id="65" w:author="Teoh Xuan Xuan" w:date="2025-05-25T19:06:00Z" w16du:dateUtc="2025-05-25T11:06:00Z">
          <w:pPr/>
        </w:pPrChange>
      </w:pPr>
      <w:r w:rsidRPr="008545F9">
        <w:t>The portal provides:</w:t>
      </w:r>
    </w:p>
    <w:p w14:paraId="48FCDC3C" w14:textId="78DBE32A" w:rsidR="008545F9" w:rsidRPr="008545F9" w:rsidRDefault="008545F9">
      <w:pPr>
        <w:pStyle w:val="ListParagraph"/>
        <w:numPr>
          <w:ilvl w:val="0"/>
          <w:numId w:val="7"/>
        </w:numPr>
        <w:spacing w:line="276" w:lineRule="auto"/>
        <w:jc w:val="both"/>
        <w:pPrChange w:id="66" w:author="Teoh Xuan Xuan" w:date="2025-05-25T19:06:00Z" w16du:dateUtc="2025-05-25T11:06:00Z">
          <w:pPr>
            <w:pStyle w:val="ListParagraph"/>
            <w:numPr>
              <w:numId w:val="7"/>
            </w:numPr>
            <w:ind w:hanging="360"/>
          </w:pPr>
        </w:pPrChange>
      </w:pPr>
      <w:r w:rsidRPr="008545F9">
        <w:t>A responsive web interface for desktops, tablets, and smartphones.</w:t>
      </w:r>
    </w:p>
    <w:p w14:paraId="528E2364" w14:textId="448D138F" w:rsidR="008545F9" w:rsidRPr="008545F9" w:rsidRDefault="008545F9">
      <w:pPr>
        <w:pStyle w:val="ListParagraph"/>
        <w:numPr>
          <w:ilvl w:val="0"/>
          <w:numId w:val="7"/>
        </w:numPr>
        <w:spacing w:line="276" w:lineRule="auto"/>
        <w:jc w:val="both"/>
        <w:pPrChange w:id="67" w:author="Teoh Xuan Xuan" w:date="2025-05-25T19:06:00Z" w16du:dateUtc="2025-05-25T11:06:00Z">
          <w:pPr>
            <w:pStyle w:val="ListParagraph"/>
            <w:numPr>
              <w:numId w:val="7"/>
            </w:numPr>
            <w:ind w:hanging="360"/>
          </w:pPr>
        </w:pPrChange>
      </w:pPr>
      <w:r w:rsidRPr="008545F9">
        <w:t>Role-based dashboards (Student, Parent, Lecturer, Admin).</w:t>
      </w:r>
    </w:p>
    <w:p w14:paraId="77FF32C7" w14:textId="59E60A3A" w:rsidR="008545F9" w:rsidRPr="008545F9" w:rsidRDefault="008545F9">
      <w:pPr>
        <w:pStyle w:val="ListParagraph"/>
        <w:numPr>
          <w:ilvl w:val="0"/>
          <w:numId w:val="7"/>
        </w:numPr>
        <w:spacing w:line="276" w:lineRule="auto"/>
        <w:jc w:val="both"/>
        <w:pPrChange w:id="68" w:author="Teoh Xuan Xuan" w:date="2025-05-25T19:06:00Z" w16du:dateUtc="2025-05-25T11:06:00Z">
          <w:pPr>
            <w:pStyle w:val="ListParagraph"/>
            <w:numPr>
              <w:numId w:val="7"/>
            </w:numPr>
            <w:ind w:hanging="360"/>
          </w:pPr>
        </w:pPrChange>
      </w:pPr>
      <w:r w:rsidRPr="008545F9">
        <w:t>A simple, accessible layout with icons, labels, and tables for data display and interaction.</w:t>
      </w:r>
    </w:p>
    <w:p w14:paraId="144BE98B" w14:textId="77777777" w:rsidR="008545F9" w:rsidRPr="008545F9" w:rsidRDefault="008545F9">
      <w:pPr>
        <w:pStyle w:val="ListParagraph"/>
        <w:numPr>
          <w:ilvl w:val="0"/>
          <w:numId w:val="7"/>
        </w:numPr>
        <w:spacing w:line="276" w:lineRule="auto"/>
        <w:jc w:val="both"/>
        <w:pPrChange w:id="69" w:author="Teoh Xuan Xuan" w:date="2025-05-25T19:06:00Z" w16du:dateUtc="2025-05-25T11:06:00Z">
          <w:pPr>
            <w:pStyle w:val="ListParagraph"/>
            <w:numPr>
              <w:numId w:val="7"/>
            </w:numPr>
            <w:ind w:hanging="360"/>
          </w:pPr>
        </w:pPrChange>
      </w:pPr>
      <w:r w:rsidRPr="008545F9">
        <w:t>Language support: English (default), with potential for multi-language extension.</w:t>
      </w:r>
    </w:p>
    <w:p w14:paraId="11E5D9D4" w14:textId="77777777" w:rsidR="0098763F" w:rsidRPr="0098763F" w:rsidRDefault="0098763F" w:rsidP="00875379"/>
    <w:p w14:paraId="57C6F2A9" w14:textId="77777777" w:rsidR="00DF6A52" w:rsidRDefault="00DF6A52" w:rsidP="009A3082">
      <w:pPr>
        <w:pStyle w:val="Heading4"/>
      </w:pPr>
      <w:del w:id="70" w:author="Teoh Xuan Xuan" w:date="2025-05-25T19:07:00Z" w16du:dateUtc="2025-05-25T11:07:00Z">
        <w:r w:rsidRPr="00DF6A52" w:rsidDel="009A3082">
          <w:delText> </w:delText>
        </w:r>
        <w:r w:rsidRPr="00DF6A52" w:rsidDel="009A3082">
          <w:delText> </w:delText>
        </w:r>
        <w:r w:rsidRPr="00DF6A52" w:rsidDel="009A3082">
          <w:delText> </w:delText>
        </w:r>
      </w:del>
      <w:r w:rsidRPr="00DF6A52">
        <w:t>1.3.1.3 Hardware Interface</w:t>
      </w:r>
    </w:p>
    <w:p w14:paraId="72163D30" w14:textId="77777777" w:rsidR="007819ED" w:rsidRPr="007819ED" w:rsidRDefault="007819ED" w:rsidP="00875379"/>
    <w:p w14:paraId="433D5E33" w14:textId="15341610" w:rsidR="008545F9" w:rsidRDefault="008545F9">
      <w:pPr>
        <w:pStyle w:val="ListParagraph"/>
        <w:numPr>
          <w:ilvl w:val="0"/>
          <w:numId w:val="8"/>
        </w:numPr>
        <w:spacing w:line="276" w:lineRule="auto"/>
        <w:jc w:val="both"/>
        <w:pPrChange w:id="71" w:author="Teoh Xuan Xuan" w:date="2025-05-25T19:07:00Z" w16du:dateUtc="2025-05-25T11:07:00Z">
          <w:pPr>
            <w:pStyle w:val="ListParagraph"/>
            <w:numPr>
              <w:numId w:val="8"/>
            </w:numPr>
            <w:ind w:hanging="360"/>
          </w:pPr>
        </w:pPrChange>
      </w:pPr>
      <w:r>
        <w:t>Client Devices: Any modern device with internet access (PCs, laptops, tablets, smartphones).</w:t>
      </w:r>
    </w:p>
    <w:p w14:paraId="39F7A340" w14:textId="00613E5A" w:rsidR="008545F9" w:rsidRDefault="008545F9">
      <w:pPr>
        <w:pStyle w:val="ListParagraph"/>
        <w:numPr>
          <w:ilvl w:val="0"/>
          <w:numId w:val="8"/>
        </w:numPr>
        <w:spacing w:line="276" w:lineRule="auto"/>
        <w:jc w:val="both"/>
        <w:pPrChange w:id="72" w:author="Teoh Xuan Xuan" w:date="2025-05-25T19:07:00Z" w16du:dateUtc="2025-05-25T11:07:00Z">
          <w:pPr>
            <w:pStyle w:val="ListParagraph"/>
            <w:numPr>
              <w:numId w:val="8"/>
            </w:numPr>
            <w:ind w:hanging="360"/>
          </w:pPr>
        </w:pPrChange>
      </w:pPr>
      <w:r>
        <w:t>Server Infrastructure: University-hosted or cloud-based servers that store and manage data, API connections, and file storage.</w:t>
      </w:r>
    </w:p>
    <w:p w14:paraId="1BEEE9BD" w14:textId="6C3E97E7" w:rsidR="008545F9" w:rsidRDefault="008545F9">
      <w:pPr>
        <w:pStyle w:val="ListParagraph"/>
        <w:numPr>
          <w:ilvl w:val="0"/>
          <w:numId w:val="8"/>
        </w:numPr>
        <w:spacing w:line="276" w:lineRule="auto"/>
        <w:jc w:val="both"/>
        <w:pPrChange w:id="73" w:author="Teoh Xuan Xuan" w:date="2025-05-25T19:07:00Z" w16du:dateUtc="2025-05-25T11:07:00Z">
          <w:pPr>
            <w:pStyle w:val="ListParagraph"/>
            <w:numPr>
              <w:numId w:val="8"/>
            </w:numPr>
            <w:ind w:hanging="360"/>
          </w:pPr>
        </w:pPrChange>
      </w:pPr>
      <w:r>
        <w:t>Compatible with USB card readers or biometric login in the future (optional).</w:t>
      </w:r>
    </w:p>
    <w:p w14:paraId="7D3E436F" w14:textId="77777777" w:rsidR="00D15543" w:rsidRPr="008545F9" w:rsidRDefault="00D15543" w:rsidP="00875379"/>
    <w:p w14:paraId="06581DFC" w14:textId="77777777" w:rsidR="00DF6A52" w:rsidRDefault="00DF6A52" w:rsidP="004672A7">
      <w:pPr>
        <w:pStyle w:val="Heading4"/>
      </w:pPr>
      <w:del w:id="74" w:author="Teoh Xuan Xuan" w:date="2025-05-25T19:07:00Z" w16du:dateUtc="2025-05-25T11:07:00Z">
        <w:r w:rsidRPr="00DF6A52" w:rsidDel="009A3082">
          <w:delText> </w:delText>
        </w:r>
        <w:r w:rsidRPr="00DF6A52" w:rsidDel="009A3082">
          <w:delText> </w:delText>
        </w:r>
        <w:r w:rsidRPr="00DF6A52" w:rsidDel="009A3082">
          <w:delText> </w:delText>
        </w:r>
      </w:del>
      <w:r w:rsidRPr="00DF6A52">
        <w:t>1.3.1.4 Software Interface</w:t>
      </w:r>
    </w:p>
    <w:p w14:paraId="2372C8DE" w14:textId="77777777" w:rsidR="007819ED" w:rsidRPr="007819ED" w:rsidRDefault="007819ED" w:rsidP="00875379"/>
    <w:p w14:paraId="01F68EB9" w14:textId="26C0ABC5" w:rsidR="00D15543" w:rsidRDefault="00D15543">
      <w:pPr>
        <w:pStyle w:val="ListParagraph"/>
        <w:numPr>
          <w:ilvl w:val="0"/>
          <w:numId w:val="9"/>
        </w:numPr>
        <w:spacing w:line="276" w:lineRule="auto"/>
        <w:jc w:val="both"/>
        <w:pPrChange w:id="75" w:author="Teoh Xuan Xuan" w:date="2025-05-25T19:07:00Z" w16du:dateUtc="2025-05-25T11:07:00Z">
          <w:pPr>
            <w:pStyle w:val="ListParagraph"/>
            <w:numPr>
              <w:numId w:val="9"/>
            </w:numPr>
            <w:ind w:hanging="360"/>
          </w:pPr>
        </w:pPrChange>
      </w:pPr>
      <w:r>
        <w:t>Built using Laravel/PHP or Django/Python for the backend.</w:t>
      </w:r>
    </w:p>
    <w:p w14:paraId="7D693850" w14:textId="35DDE2CC" w:rsidR="00D15543" w:rsidRDefault="00D15543">
      <w:pPr>
        <w:pStyle w:val="ListParagraph"/>
        <w:numPr>
          <w:ilvl w:val="0"/>
          <w:numId w:val="9"/>
        </w:numPr>
        <w:spacing w:line="276" w:lineRule="auto"/>
        <w:jc w:val="both"/>
        <w:pPrChange w:id="76" w:author="Teoh Xuan Xuan" w:date="2025-05-25T19:07:00Z" w16du:dateUtc="2025-05-25T11:07:00Z">
          <w:pPr>
            <w:pStyle w:val="ListParagraph"/>
            <w:numPr>
              <w:numId w:val="9"/>
            </w:numPr>
            <w:ind w:hanging="360"/>
          </w:pPr>
        </w:pPrChange>
      </w:pPr>
      <w:r>
        <w:t>Relies on RESTful APIs to communicate with CMS and SMS services.</w:t>
      </w:r>
    </w:p>
    <w:p w14:paraId="15CDAD8A" w14:textId="4BABDD72" w:rsidR="00D15543" w:rsidRDefault="00D15543">
      <w:pPr>
        <w:pStyle w:val="ListParagraph"/>
        <w:numPr>
          <w:ilvl w:val="0"/>
          <w:numId w:val="9"/>
        </w:numPr>
        <w:spacing w:line="276" w:lineRule="auto"/>
        <w:jc w:val="both"/>
        <w:pPrChange w:id="77" w:author="Teoh Xuan Xuan" w:date="2025-05-25T19:07:00Z" w16du:dateUtc="2025-05-25T11:07:00Z">
          <w:pPr>
            <w:pStyle w:val="ListParagraph"/>
            <w:numPr>
              <w:numId w:val="9"/>
            </w:numPr>
            <w:ind w:hanging="360"/>
          </w:pPr>
        </w:pPrChange>
      </w:pPr>
      <w:r>
        <w:t>Uses MySQL/PostgreSQL for database storage.</w:t>
      </w:r>
    </w:p>
    <w:p w14:paraId="44E9D00F" w14:textId="0E874FAB" w:rsidR="00D15543" w:rsidRDefault="00D15543">
      <w:pPr>
        <w:pStyle w:val="ListParagraph"/>
        <w:numPr>
          <w:ilvl w:val="0"/>
          <w:numId w:val="9"/>
        </w:numPr>
        <w:spacing w:line="276" w:lineRule="auto"/>
        <w:jc w:val="both"/>
        <w:pPrChange w:id="78" w:author="Teoh Xuan Xuan" w:date="2025-05-25T19:07:00Z" w16du:dateUtc="2025-05-25T11:07:00Z">
          <w:pPr>
            <w:pStyle w:val="ListParagraph"/>
            <w:numPr>
              <w:numId w:val="9"/>
            </w:numPr>
            <w:ind w:hanging="360"/>
          </w:pPr>
        </w:pPrChange>
      </w:pPr>
      <w:r>
        <w:t>Browser Compatibility: Latest versions of Chrome, Firefox, Edge, and Safari.</w:t>
      </w:r>
    </w:p>
    <w:p w14:paraId="237B80AB" w14:textId="77777777" w:rsidR="00D15543" w:rsidRDefault="00D15543" w:rsidP="00D15543"/>
    <w:p w14:paraId="2D996E45" w14:textId="77777777" w:rsidR="007819ED" w:rsidRPr="00D15543" w:rsidRDefault="007819ED" w:rsidP="00875379"/>
    <w:p w14:paraId="7F0BD5F0" w14:textId="77777777" w:rsidR="009A3082" w:rsidRDefault="00DF6A52" w:rsidP="004672A7">
      <w:pPr>
        <w:pStyle w:val="Heading4"/>
        <w:rPr>
          <w:ins w:id="79" w:author="Teoh Xuan Xuan" w:date="2025-05-25T19:07:00Z" w16du:dateUtc="2025-05-25T11:07:00Z"/>
        </w:rPr>
      </w:pPr>
      <w:r w:rsidRPr="00DF6A52">
        <w:t> </w:t>
      </w:r>
    </w:p>
    <w:p w14:paraId="2551E626" w14:textId="77777777" w:rsidR="009A3082" w:rsidRDefault="009A3082">
      <w:pPr>
        <w:rPr>
          <w:ins w:id="80" w:author="Teoh Xuan Xuan" w:date="2025-05-25T19:07:00Z" w16du:dateUtc="2025-05-25T11:07:00Z"/>
          <w:rFonts w:eastAsiaTheme="majorEastAsia" w:cstheme="majorBidi"/>
          <w:b/>
          <w:iCs/>
        </w:rPr>
      </w:pPr>
      <w:ins w:id="81" w:author="Teoh Xuan Xuan" w:date="2025-05-25T19:07:00Z" w16du:dateUtc="2025-05-25T11:07:00Z">
        <w:r>
          <w:br w:type="page"/>
        </w:r>
      </w:ins>
    </w:p>
    <w:p w14:paraId="7D82F5D4" w14:textId="041B45D0" w:rsidR="00DF6A52" w:rsidRDefault="00DF6A52" w:rsidP="004672A7">
      <w:pPr>
        <w:pStyle w:val="Heading4"/>
      </w:pPr>
      <w:del w:id="82" w:author="Teoh Xuan Xuan" w:date="2025-05-25T19:07:00Z" w16du:dateUtc="2025-05-25T11:07:00Z">
        <w:r w:rsidRPr="00DF6A52" w:rsidDel="009A3082">
          <w:lastRenderedPageBreak/>
          <w:delText> </w:delText>
        </w:r>
        <w:r w:rsidRPr="00DF6A52" w:rsidDel="009A3082">
          <w:delText> </w:delText>
        </w:r>
      </w:del>
      <w:r w:rsidRPr="00DF6A52">
        <w:t>1.3.1.5 Communication Interface</w:t>
      </w:r>
    </w:p>
    <w:p w14:paraId="289EA3A6" w14:textId="77777777" w:rsidR="007819ED" w:rsidRPr="007819ED" w:rsidRDefault="007819ED" w:rsidP="00875379"/>
    <w:p w14:paraId="3C8A27A9" w14:textId="779A69BF" w:rsidR="00D15543" w:rsidRDefault="00D15543">
      <w:pPr>
        <w:pStyle w:val="ListParagraph"/>
        <w:numPr>
          <w:ilvl w:val="0"/>
          <w:numId w:val="10"/>
        </w:numPr>
        <w:spacing w:line="276" w:lineRule="auto"/>
        <w:jc w:val="both"/>
        <w:pPrChange w:id="83" w:author="Teoh Xuan Xuan" w:date="2025-05-25T19:07:00Z" w16du:dateUtc="2025-05-25T11:07:00Z">
          <w:pPr>
            <w:pStyle w:val="ListParagraph"/>
            <w:numPr>
              <w:numId w:val="10"/>
            </w:numPr>
            <w:ind w:hanging="360"/>
          </w:pPr>
        </w:pPrChange>
      </w:pPr>
      <w:r>
        <w:t>All communication between the client and server occurs over HTTPS.</w:t>
      </w:r>
    </w:p>
    <w:p w14:paraId="405C24B2" w14:textId="3B36B856" w:rsidR="00D15543" w:rsidRDefault="00D15543">
      <w:pPr>
        <w:pStyle w:val="ListParagraph"/>
        <w:numPr>
          <w:ilvl w:val="0"/>
          <w:numId w:val="10"/>
        </w:numPr>
        <w:spacing w:line="276" w:lineRule="auto"/>
        <w:jc w:val="both"/>
        <w:pPrChange w:id="84" w:author="Teoh Xuan Xuan" w:date="2025-05-25T19:07:00Z" w16du:dateUtc="2025-05-25T11:07:00Z">
          <w:pPr>
            <w:pStyle w:val="ListParagraph"/>
            <w:numPr>
              <w:numId w:val="10"/>
            </w:numPr>
            <w:ind w:hanging="360"/>
          </w:pPr>
        </w:pPrChange>
      </w:pPr>
      <w:r>
        <w:t>Internal API communication uses JSON over REST.</w:t>
      </w:r>
    </w:p>
    <w:p w14:paraId="5C806865" w14:textId="29F8A4B2" w:rsidR="00D15543" w:rsidRDefault="00D15543">
      <w:pPr>
        <w:pStyle w:val="ListParagraph"/>
        <w:numPr>
          <w:ilvl w:val="0"/>
          <w:numId w:val="11"/>
        </w:numPr>
        <w:spacing w:line="276" w:lineRule="auto"/>
        <w:jc w:val="both"/>
        <w:pPrChange w:id="85" w:author="Teoh Xuan Xuan" w:date="2025-05-25T19:07:00Z" w16du:dateUtc="2025-05-25T11:07:00Z">
          <w:pPr>
            <w:pStyle w:val="ListParagraph"/>
            <w:numPr>
              <w:numId w:val="11"/>
            </w:numPr>
            <w:ind w:hanging="360"/>
          </w:pPr>
        </w:pPrChange>
      </w:pPr>
      <w:r>
        <w:t>SMS alerts are triggered via a secure gateway with OTP/token-based authentication.</w:t>
      </w:r>
    </w:p>
    <w:p w14:paraId="44794492" w14:textId="77777777" w:rsidR="00292AB2" w:rsidRPr="00D15543" w:rsidRDefault="00292AB2" w:rsidP="00875379"/>
    <w:p w14:paraId="241DC971" w14:textId="77777777" w:rsidR="00DF6A52" w:rsidRDefault="00DF6A52" w:rsidP="004672A7">
      <w:pPr>
        <w:pStyle w:val="Heading4"/>
      </w:pPr>
      <w:del w:id="86" w:author="Teoh Xuan Xuan" w:date="2025-05-25T19:08:00Z" w16du:dateUtc="2025-05-25T11:08:00Z">
        <w:r w:rsidRPr="00DF6A52" w:rsidDel="009A3082">
          <w:delText> </w:delText>
        </w:r>
        <w:r w:rsidRPr="00DF6A52" w:rsidDel="009A3082">
          <w:delText> </w:delText>
        </w:r>
        <w:r w:rsidRPr="00DF6A52" w:rsidDel="009A3082">
          <w:delText> </w:delText>
        </w:r>
      </w:del>
      <w:r w:rsidRPr="00DF6A52">
        <w:t>1.3.1.6 Memory Constraints</w:t>
      </w:r>
    </w:p>
    <w:p w14:paraId="04A867C9" w14:textId="77777777" w:rsidR="007819ED" w:rsidRPr="007819ED" w:rsidRDefault="007819ED" w:rsidP="00875379"/>
    <w:p w14:paraId="7A0A8093" w14:textId="65F0A9F7" w:rsidR="00292AB2" w:rsidRDefault="00292AB2">
      <w:pPr>
        <w:pStyle w:val="ListParagraph"/>
        <w:numPr>
          <w:ilvl w:val="0"/>
          <w:numId w:val="13"/>
        </w:numPr>
        <w:spacing w:line="276" w:lineRule="auto"/>
        <w:jc w:val="both"/>
        <w:pPrChange w:id="87" w:author="Teoh Xuan Xuan" w:date="2025-05-25T19:08:00Z" w16du:dateUtc="2025-05-25T11:08:00Z">
          <w:pPr>
            <w:pStyle w:val="ListParagraph"/>
            <w:numPr>
              <w:numId w:val="13"/>
            </w:numPr>
            <w:ind w:hanging="360"/>
          </w:pPr>
        </w:pPrChange>
      </w:pPr>
      <w:r>
        <w:t>Minimal client-side memory usage as the application runs in-browser.</w:t>
      </w:r>
    </w:p>
    <w:p w14:paraId="3B1968E7" w14:textId="5A5D61D5" w:rsidR="00292AB2" w:rsidRDefault="00292AB2">
      <w:pPr>
        <w:pStyle w:val="ListParagraph"/>
        <w:numPr>
          <w:ilvl w:val="0"/>
          <w:numId w:val="13"/>
        </w:numPr>
        <w:spacing w:line="276" w:lineRule="auto"/>
        <w:jc w:val="both"/>
        <w:pPrChange w:id="88" w:author="Teoh Xuan Xuan" w:date="2025-05-25T19:08:00Z" w16du:dateUtc="2025-05-25T11:08:00Z">
          <w:pPr>
            <w:pStyle w:val="ListParagraph"/>
            <w:numPr>
              <w:numId w:val="13"/>
            </w:numPr>
            <w:ind w:hanging="360"/>
          </w:pPr>
        </w:pPrChange>
      </w:pPr>
      <w:r>
        <w:t>Server specifications:</w:t>
      </w:r>
    </w:p>
    <w:p w14:paraId="47C70768" w14:textId="09DB3DE4" w:rsidR="00292AB2" w:rsidRDefault="00292AB2">
      <w:pPr>
        <w:pStyle w:val="ListParagraph"/>
        <w:numPr>
          <w:ilvl w:val="0"/>
          <w:numId w:val="12"/>
        </w:numPr>
        <w:spacing w:line="276" w:lineRule="auto"/>
        <w:jc w:val="both"/>
        <w:pPrChange w:id="89" w:author="Teoh Xuan Xuan" w:date="2025-05-25T19:08:00Z" w16du:dateUtc="2025-05-25T11:08:00Z">
          <w:pPr>
            <w:pStyle w:val="ListParagraph"/>
            <w:numPr>
              <w:numId w:val="12"/>
            </w:numPr>
            <w:ind w:left="1440" w:hanging="360"/>
          </w:pPr>
        </w:pPrChange>
      </w:pPr>
      <w:r>
        <w:t>Minimum 4GB RAM (test/development)</w:t>
      </w:r>
    </w:p>
    <w:p w14:paraId="30B4A7DE" w14:textId="3974026A" w:rsidR="00292AB2" w:rsidRDefault="00292AB2">
      <w:pPr>
        <w:pStyle w:val="ListParagraph"/>
        <w:numPr>
          <w:ilvl w:val="0"/>
          <w:numId w:val="12"/>
        </w:numPr>
        <w:spacing w:line="276" w:lineRule="auto"/>
        <w:jc w:val="both"/>
        <w:pPrChange w:id="90" w:author="Teoh Xuan Xuan" w:date="2025-05-25T19:08:00Z" w16du:dateUtc="2025-05-25T11:08:00Z">
          <w:pPr>
            <w:pStyle w:val="ListParagraph"/>
            <w:numPr>
              <w:numId w:val="12"/>
            </w:numPr>
            <w:ind w:left="1440" w:hanging="360"/>
          </w:pPr>
        </w:pPrChange>
      </w:pPr>
      <w:r>
        <w:t>Recommended 8GB+ RAM with scalable cloud storage for production</w:t>
      </w:r>
    </w:p>
    <w:p w14:paraId="1B5C7166" w14:textId="77777777" w:rsidR="0070657D" w:rsidRPr="00292AB2" w:rsidRDefault="0070657D">
      <w:pPr>
        <w:spacing w:line="276" w:lineRule="auto"/>
        <w:jc w:val="both"/>
        <w:pPrChange w:id="91" w:author="Teoh Xuan Xuan" w:date="2025-05-25T19:08:00Z" w16du:dateUtc="2025-05-25T11:08:00Z">
          <w:pPr/>
        </w:pPrChange>
      </w:pPr>
    </w:p>
    <w:p w14:paraId="25C5BE9B" w14:textId="77777777" w:rsidR="00DF6A52" w:rsidRDefault="00DF6A52" w:rsidP="004672A7">
      <w:pPr>
        <w:pStyle w:val="Heading4"/>
      </w:pPr>
      <w:del w:id="92" w:author="Teoh Xuan Xuan" w:date="2025-05-25T19:08:00Z" w16du:dateUtc="2025-05-25T11:08:00Z">
        <w:r w:rsidRPr="00DF6A52" w:rsidDel="009A3082">
          <w:delText> </w:delText>
        </w:r>
        <w:r w:rsidRPr="00DF6A52" w:rsidDel="009A3082">
          <w:delText> </w:delText>
        </w:r>
        <w:r w:rsidRPr="00DF6A52" w:rsidDel="009A3082">
          <w:delText> </w:delText>
        </w:r>
      </w:del>
      <w:r w:rsidRPr="00DF6A52">
        <w:t>1.3.1.7 Operation</w:t>
      </w:r>
    </w:p>
    <w:p w14:paraId="42C51B9B" w14:textId="77777777" w:rsidR="007819ED" w:rsidRPr="007819ED" w:rsidRDefault="007819ED" w:rsidP="00875379"/>
    <w:p w14:paraId="5111E1FA" w14:textId="2416B5A0" w:rsidR="0070657D" w:rsidRDefault="0070657D">
      <w:pPr>
        <w:pStyle w:val="ListParagraph"/>
        <w:numPr>
          <w:ilvl w:val="0"/>
          <w:numId w:val="15"/>
        </w:numPr>
        <w:spacing w:line="276" w:lineRule="auto"/>
        <w:jc w:val="both"/>
        <w:pPrChange w:id="93" w:author="Teoh Xuan Xuan" w:date="2025-05-25T19:08:00Z" w16du:dateUtc="2025-05-25T11:08:00Z">
          <w:pPr>
            <w:pStyle w:val="ListParagraph"/>
            <w:numPr>
              <w:numId w:val="15"/>
            </w:numPr>
            <w:ind w:hanging="360"/>
          </w:pPr>
        </w:pPrChange>
      </w:pPr>
      <w:r>
        <w:t>The system is operational 24/7, except during planned maintenance.</w:t>
      </w:r>
    </w:p>
    <w:p w14:paraId="2DE9B8C4" w14:textId="5428526C" w:rsidR="0070657D" w:rsidRDefault="0070657D">
      <w:pPr>
        <w:pStyle w:val="ListParagraph"/>
        <w:numPr>
          <w:ilvl w:val="0"/>
          <w:numId w:val="15"/>
        </w:numPr>
        <w:spacing w:line="276" w:lineRule="auto"/>
        <w:jc w:val="both"/>
        <w:pPrChange w:id="94" w:author="Teoh Xuan Xuan" w:date="2025-05-25T19:08:00Z" w16du:dateUtc="2025-05-25T11:08:00Z">
          <w:pPr>
            <w:pStyle w:val="ListParagraph"/>
            <w:numPr>
              <w:numId w:val="15"/>
            </w:numPr>
            <w:ind w:hanging="360"/>
          </w:pPr>
        </w:pPrChange>
      </w:pPr>
      <w:r>
        <w:t>Role-based access ensures that users only interact with relevant modules.</w:t>
      </w:r>
    </w:p>
    <w:p w14:paraId="026ED4F6" w14:textId="7A620114" w:rsidR="0070657D" w:rsidRDefault="0070657D">
      <w:pPr>
        <w:pStyle w:val="ListParagraph"/>
        <w:numPr>
          <w:ilvl w:val="0"/>
          <w:numId w:val="15"/>
        </w:numPr>
        <w:spacing w:line="276" w:lineRule="auto"/>
        <w:jc w:val="both"/>
        <w:pPrChange w:id="95" w:author="Teoh Xuan Xuan" w:date="2025-05-25T19:08:00Z" w16du:dateUtc="2025-05-25T11:08:00Z">
          <w:pPr>
            <w:pStyle w:val="ListParagraph"/>
            <w:numPr>
              <w:numId w:val="15"/>
            </w:numPr>
            <w:ind w:hanging="360"/>
          </w:pPr>
        </w:pPrChange>
      </w:pPr>
      <w:r>
        <w:t>Real-time data updates are ensured through scheduled syncing with CMS.</w:t>
      </w:r>
    </w:p>
    <w:p w14:paraId="55F62BEC" w14:textId="77777777" w:rsidR="0070657D" w:rsidRPr="0070657D" w:rsidRDefault="0070657D" w:rsidP="00875379"/>
    <w:p w14:paraId="2E2E0FE2" w14:textId="77777777" w:rsidR="00DF6A52" w:rsidRDefault="00DF6A52" w:rsidP="004672A7">
      <w:pPr>
        <w:pStyle w:val="Heading4"/>
      </w:pPr>
      <w:del w:id="96" w:author="Teoh Xuan Xuan" w:date="2025-05-25T19:08:00Z" w16du:dateUtc="2025-05-25T11:08:00Z">
        <w:r w:rsidRPr="00DF6A52" w:rsidDel="009A3082">
          <w:delText> </w:delText>
        </w:r>
        <w:r w:rsidRPr="00DF6A52" w:rsidDel="009A3082">
          <w:delText> </w:delText>
        </w:r>
        <w:r w:rsidRPr="00DF6A52" w:rsidDel="009A3082">
          <w:delText> </w:delText>
        </w:r>
      </w:del>
      <w:r w:rsidRPr="00DF6A52">
        <w:t>1.3.1.8 Site Adaptation</w:t>
      </w:r>
    </w:p>
    <w:p w14:paraId="382776CF" w14:textId="77777777" w:rsidR="007819ED" w:rsidRPr="007819ED" w:rsidRDefault="007819ED" w:rsidP="00875379"/>
    <w:p w14:paraId="6D0A6E27" w14:textId="114F273D" w:rsidR="0070657D" w:rsidRDefault="0070657D">
      <w:pPr>
        <w:pStyle w:val="ListParagraph"/>
        <w:numPr>
          <w:ilvl w:val="0"/>
          <w:numId w:val="16"/>
        </w:numPr>
        <w:spacing w:line="276" w:lineRule="auto"/>
        <w:jc w:val="both"/>
        <w:pPrChange w:id="97" w:author="Teoh Xuan Xuan" w:date="2025-05-25T19:08:00Z" w16du:dateUtc="2025-05-25T11:08:00Z">
          <w:pPr>
            <w:pStyle w:val="ListParagraph"/>
            <w:numPr>
              <w:numId w:val="16"/>
            </w:numPr>
            <w:ind w:hanging="360"/>
          </w:pPr>
        </w:pPrChange>
      </w:pPr>
      <w:r>
        <w:t xml:space="preserve">The system can be rebranded for different university branches (logo, </w:t>
      </w:r>
      <w:proofErr w:type="spellStart"/>
      <w:r>
        <w:t>colors</w:t>
      </w:r>
      <w:proofErr w:type="spellEnd"/>
      <w:r>
        <w:t>, tagline).</w:t>
      </w:r>
    </w:p>
    <w:p w14:paraId="1FAEE128" w14:textId="6A2A5112" w:rsidR="0070657D" w:rsidRDefault="0070657D">
      <w:pPr>
        <w:pStyle w:val="ListParagraph"/>
        <w:numPr>
          <w:ilvl w:val="0"/>
          <w:numId w:val="16"/>
        </w:numPr>
        <w:spacing w:line="276" w:lineRule="auto"/>
        <w:jc w:val="both"/>
        <w:pPrChange w:id="98" w:author="Teoh Xuan Xuan" w:date="2025-05-25T19:08:00Z" w16du:dateUtc="2025-05-25T11:08:00Z">
          <w:pPr>
            <w:pStyle w:val="ListParagraph"/>
            <w:numPr>
              <w:numId w:val="16"/>
            </w:numPr>
            <w:ind w:hanging="360"/>
          </w:pPr>
        </w:pPrChange>
      </w:pPr>
      <w:r>
        <w:t>Configurable time zone, academic calendar, and localization.</w:t>
      </w:r>
    </w:p>
    <w:p w14:paraId="3891274E" w14:textId="130085B7" w:rsidR="0070657D" w:rsidRDefault="0070657D">
      <w:pPr>
        <w:pStyle w:val="ListParagraph"/>
        <w:numPr>
          <w:ilvl w:val="0"/>
          <w:numId w:val="16"/>
        </w:numPr>
        <w:spacing w:line="276" w:lineRule="auto"/>
        <w:jc w:val="both"/>
        <w:pPrChange w:id="99" w:author="Teoh Xuan Xuan" w:date="2025-05-25T19:08:00Z" w16du:dateUtc="2025-05-25T11:08:00Z">
          <w:pPr>
            <w:pStyle w:val="ListParagraph"/>
            <w:numPr>
              <w:numId w:val="16"/>
            </w:numPr>
            <w:ind w:hanging="360"/>
          </w:pPr>
        </w:pPrChange>
      </w:pPr>
      <w:r>
        <w:t>Scalable for future modules (e.g., club management, wellness tracking).</w:t>
      </w:r>
    </w:p>
    <w:p w14:paraId="6E48B24B" w14:textId="77777777" w:rsidR="007819ED" w:rsidRPr="0070657D" w:rsidRDefault="007819ED" w:rsidP="00875379"/>
    <w:p w14:paraId="38242732" w14:textId="77777777" w:rsidR="00DF6A52" w:rsidRDefault="00DF6A52" w:rsidP="004672A7">
      <w:pPr>
        <w:pStyle w:val="Heading4"/>
      </w:pPr>
      <w:del w:id="100" w:author="Teoh Xuan Xuan" w:date="2025-05-25T19:08:00Z" w16du:dateUtc="2025-05-25T11:08:00Z">
        <w:r w:rsidRPr="00DF6A52" w:rsidDel="009A3082">
          <w:delText> </w:delText>
        </w:r>
        <w:r w:rsidRPr="00DF6A52" w:rsidDel="009A3082">
          <w:delText> </w:delText>
        </w:r>
        <w:r w:rsidRPr="00DF6A52" w:rsidDel="009A3082">
          <w:delText> </w:delText>
        </w:r>
      </w:del>
      <w:r w:rsidRPr="00DF6A52">
        <w:t>1.3.1.9 Interface with Services</w:t>
      </w:r>
    </w:p>
    <w:p w14:paraId="6C701B98" w14:textId="77777777" w:rsidR="007819ED" w:rsidRPr="007819ED" w:rsidRDefault="007819ED" w:rsidP="00875379"/>
    <w:p w14:paraId="797C20EB" w14:textId="2A1B8D51" w:rsidR="007819ED" w:rsidRDefault="007819ED">
      <w:pPr>
        <w:spacing w:line="276" w:lineRule="auto"/>
        <w:jc w:val="both"/>
        <w:pPrChange w:id="101" w:author="Teoh Xuan Xuan" w:date="2025-05-25T19:09:00Z" w16du:dateUtc="2025-05-25T11:09:00Z">
          <w:pPr/>
        </w:pPrChange>
      </w:pPr>
      <w:proofErr w:type="spellStart"/>
      <w:r>
        <w:t>myMMU</w:t>
      </w:r>
      <w:proofErr w:type="spellEnd"/>
      <w:r>
        <w:t xml:space="preserve"> interfaces with:</w:t>
      </w:r>
    </w:p>
    <w:p w14:paraId="06AFD924" w14:textId="0084AD3D" w:rsidR="007819ED" w:rsidRDefault="007819ED">
      <w:pPr>
        <w:pStyle w:val="ListParagraph"/>
        <w:numPr>
          <w:ilvl w:val="0"/>
          <w:numId w:val="17"/>
        </w:numPr>
        <w:spacing w:line="276" w:lineRule="auto"/>
        <w:jc w:val="both"/>
        <w:pPrChange w:id="102" w:author="Teoh Xuan Xuan" w:date="2025-05-25T19:09:00Z" w16du:dateUtc="2025-05-25T11:09:00Z">
          <w:pPr>
            <w:pStyle w:val="ListParagraph"/>
            <w:numPr>
              <w:numId w:val="17"/>
            </w:numPr>
            <w:ind w:hanging="360"/>
          </w:pPr>
        </w:pPrChange>
      </w:pPr>
      <w:r>
        <w:t>Campus Management System: Academic records, fees, timetable, and attendance.</w:t>
      </w:r>
    </w:p>
    <w:p w14:paraId="19ED1960" w14:textId="4F6F50EA" w:rsidR="007819ED" w:rsidRDefault="007819ED">
      <w:pPr>
        <w:pStyle w:val="ListParagraph"/>
        <w:numPr>
          <w:ilvl w:val="0"/>
          <w:numId w:val="17"/>
        </w:numPr>
        <w:spacing w:line="276" w:lineRule="auto"/>
        <w:jc w:val="both"/>
        <w:pPrChange w:id="103" w:author="Teoh Xuan Xuan" w:date="2025-05-25T19:09:00Z" w16du:dateUtc="2025-05-25T11:09:00Z">
          <w:pPr>
            <w:pStyle w:val="ListParagraph"/>
            <w:numPr>
              <w:numId w:val="17"/>
            </w:numPr>
            <w:ind w:hanging="360"/>
          </w:pPr>
        </w:pPrChange>
      </w:pPr>
      <w:r>
        <w:t>SMS Gateway: For outbound communication.</w:t>
      </w:r>
    </w:p>
    <w:p w14:paraId="063A943A" w14:textId="136F5FB5" w:rsidR="007819ED" w:rsidRDefault="007819ED">
      <w:pPr>
        <w:pStyle w:val="ListParagraph"/>
        <w:numPr>
          <w:ilvl w:val="0"/>
          <w:numId w:val="17"/>
        </w:numPr>
        <w:spacing w:line="276" w:lineRule="auto"/>
        <w:jc w:val="both"/>
        <w:pPrChange w:id="104" w:author="Teoh Xuan Xuan" w:date="2025-05-25T19:09:00Z" w16du:dateUtc="2025-05-25T11:09:00Z">
          <w:pPr>
            <w:pStyle w:val="ListParagraph"/>
            <w:numPr>
              <w:numId w:val="17"/>
            </w:numPr>
            <w:ind w:hanging="360"/>
          </w:pPr>
        </w:pPrChange>
      </w:pPr>
      <w:r>
        <w:t>Authentication Service: For secure login and session management.</w:t>
      </w:r>
    </w:p>
    <w:p w14:paraId="6426C0A1" w14:textId="10551C56" w:rsidR="007819ED" w:rsidRPr="007819ED" w:rsidRDefault="007819ED">
      <w:pPr>
        <w:pStyle w:val="ListParagraph"/>
        <w:numPr>
          <w:ilvl w:val="0"/>
          <w:numId w:val="17"/>
        </w:numPr>
        <w:spacing w:line="276" w:lineRule="auto"/>
        <w:jc w:val="both"/>
        <w:pPrChange w:id="105" w:author="Teoh Xuan Xuan" w:date="2025-05-25T19:09:00Z" w16du:dateUtc="2025-05-25T11:09:00Z">
          <w:pPr>
            <w:pStyle w:val="ListParagraph"/>
            <w:numPr>
              <w:numId w:val="17"/>
            </w:numPr>
            <w:ind w:hanging="360"/>
          </w:pPr>
        </w:pPrChange>
      </w:pPr>
      <w:r>
        <w:t>Optional: Email server or notification system for email alerts.</w:t>
      </w:r>
    </w:p>
    <w:p w14:paraId="5E0077B0" w14:textId="77777777" w:rsidR="00DF6A52" w:rsidRDefault="00DF6A52" w:rsidP="00DF6A52">
      <w:pPr>
        <w:pStyle w:val="Heading1"/>
        <w:rPr>
          <w:rStyle w:val="Heading3Char"/>
          <w:b/>
          <w:bCs/>
        </w:rPr>
      </w:pPr>
      <w:bookmarkStart w:id="106" w:name="_Toc199027649"/>
      <w:r w:rsidRPr="00DF6A52">
        <w:lastRenderedPageBreak/>
        <w:t> </w:t>
      </w:r>
      <w:r w:rsidRPr="00DF6A52">
        <w:t> </w:t>
      </w:r>
      <w:r w:rsidRPr="008C1A3F">
        <w:rPr>
          <w:rStyle w:val="Heading3Char"/>
          <w:b/>
          <w:bCs/>
        </w:rPr>
        <w:t>1.3.2 Product Function</w:t>
      </w:r>
      <w:bookmarkEnd w:id="106"/>
    </w:p>
    <w:p w14:paraId="26EA5902" w14:textId="214FD2D9" w:rsidR="00F30658" w:rsidRPr="00F30658" w:rsidRDefault="00F30658" w:rsidP="00F30658">
      <w:r w:rsidRPr="00F30658">
        <w:t>This is the overall use case diagram that show</w:t>
      </w:r>
      <w:ins w:id="107" w:author="Teoh Xuan Xuan" w:date="2025-05-25T19:09:00Z" w16du:dateUtc="2025-05-25T11:09:00Z">
        <w:r w:rsidR="009A3082">
          <w:rPr>
            <w:rFonts w:hint="eastAsia"/>
          </w:rPr>
          <w:t>s</w:t>
        </w:r>
      </w:ins>
      <w:r w:rsidRPr="00F30658">
        <w:t xml:space="preserve"> all use case</w:t>
      </w:r>
      <w:ins w:id="108" w:author="Teoh Xuan Xuan" w:date="2025-05-25T19:09:00Z" w16du:dateUtc="2025-05-25T11:09:00Z">
        <w:r w:rsidR="009A3082">
          <w:t>s</w:t>
        </w:r>
      </w:ins>
      <w:r w:rsidRPr="00F30658">
        <w:t xml:space="preserve"> for all actors.</w:t>
      </w:r>
    </w:p>
    <w:p w14:paraId="582B4502" w14:textId="3167DAA7" w:rsidR="00F30658" w:rsidRDefault="00AD16BA" w:rsidP="00F30658">
      <w:r>
        <w:rPr>
          <w:noProof/>
        </w:rPr>
        <w:drawing>
          <wp:inline distT="0" distB="0" distL="0" distR="0" wp14:anchorId="783BF7C1" wp14:editId="6D9D91F5">
            <wp:extent cx="5731510" cy="7463155"/>
            <wp:effectExtent l="0" t="0" r="2540" b="4445"/>
            <wp:docPr id="2128734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34847" name="Picture 2128734847"/>
                    <pic:cNvPicPr/>
                  </pic:nvPicPr>
                  <pic:blipFill>
                    <a:blip r:embed="rId9">
                      <a:extLst>
                        <a:ext uri="{28A0092B-C50C-407E-A947-70E740481C1C}">
                          <a14:useLocalDpi xmlns:a14="http://schemas.microsoft.com/office/drawing/2010/main" val="0"/>
                        </a:ext>
                      </a:extLst>
                    </a:blip>
                    <a:stretch>
                      <a:fillRect/>
                    </a:stretch>
                  </pic:blipFill>
                  <pic:spPr>
                    <a:xfrm>
                      <a:off x="0" y="0"/>
                      <a:ext cx="5731510" cy="7463155"/>
                    </a:xfrm>
                    <a:prstGeom prst="rect">
                      <a:avLst/>
                    </a:prstGeom>
                  </pic:spPr>
                </pic:pic>
              </a:graphicData>
            </a:graphic>
          </wp:inline>
        </w:drawing>
      </w:r>
    </w:p>
    <w:p w14:paraId="1A76CDAD" w14:textId="2D16B5B4" w:rsidR="00F30658" w:rsidRPr="00AD16BA" w:rsidRDefault="00F30658">
      <w:pPr>
        <w:pStyle w:val="Quote"/>
        <w:pPrChange w:id="109" w:author="Teoh Xuan Xuan" w:date="2025-05-25T19:09:00Z" w16du:dateUtc="2025-05-25T11:09:00Z">
          <w:pPr>
            <w:jc w:val="center"/>
          </w:pPr>
        </w:pPrChange>
      </w:pPr>
      <w:r w:rsidRPr="00AD16BA">
        <w:t xml:space="preserve">Figure 1.3.2:  Use Case Diagram of </w:t>
      </w:r>
      <w:proofErr w:type="spellStart"/>
      <w:r w:rsidRPr="00AD16BA">
        <w:t>myMMU</w:t>
      </w:r>
      <w:proofErr w:type="spellEnd"/>
      <w:r w:rsidRPr="00AD16BA">
        <w:t xml:space="preserve"> University Communication and Services Portal</w:t>
      </w:r>
    </w:p>
    <w:p w14:paraId="6D6212A5" w14:textId="77777777" w:rsidR="00F30658" w:rsidRPr="00875379" w:rsidRDefault="00F30658" w:rsidP="00875379"/>
    <w:p w14:paraId="52FC8290" w14:textId="77777777" w:rsidR="00DF6A52" w:rsidRDefault="00DF6A52" w:rsidP="00F93C86">
      <w:pPr>
        <w:pStyle w:val="Heading4"/>
        <w:ind w:left="720" w:firstLine="0"/>
        <w:rPr>
          <w:ins w:id="110" w:author="Teoh Xuan Xuan" w:date="2025-05-25T19:14:00Z" w16du:dateUtc="2025-05-25T11:14:00Z"/>
        </w:rPr>
      </w:pPr>
      <w:del w:id="111" w:author="Teoh Xuan Xuan" w:date="2025-05-25T19:10:00Z" w16du:dateUtc="2025-05-25T11:10:00Z">
        <w:r w:rsidRPr="00DF6A52" w:rsidDel="00F93C86">
          <w:lastRenderedPageBreak/>
          <w:delText> </w:delText>
        </w:r>
        <w:r w:rsidRPr="00DF6A52" w:rsidDel="00F93C86">
          <w:delText> </w:delText>
        </w:r>
        <w:r w:rsidRPr="00DF6A52" w:rsidDel="00F93C86">
          <w:delText> </w:delText>
        </w:r>
      </w:del>
      <w:r w:rsidRPr="00DF6A52">
        <w:t>1.3.2.1 Student</w:t>
      </w:r>
    </w:p>
    <w:p w14:paraId="18D68962" w14:textId="77777777" w:rsidR="00744F71" w:rsidRPr="00744F71" w:rsidRDefault="00744F71">
      <w:pPr>
        <w:pPrChange w:id="112" w:author="Teoh Xuan Xuan" w:date="2025-05-25T19:14:00Z" w16du:dateUtc="2025-05-25T11:14:00Z">
          <w:pPr>
            <w:pStyle w:val="Heading4"/>
          </w:pPr>
        </w:pPrChange>
      </w:pPr>
    </w:p>
    <w:p w14:paraId="12B2DF55" w14:textId="2A6080E4" w:rsidR="00F30658" w:rsidRDefault="00F30658" w:rsidP="00F30658">
      <w:r>
        <w:rPr>
          <w:rFonts w:ascii="Arial" w:hAnsi="Arial" w:cs="Arial"/>
          <w:noProof/>
          <w:color w:val="000000"/>
          <w:sz w:val="22"/>
          <w:szCs w:val="22"/>
          <w:bdr w:val="none" w:sz="0" w:space="0" w:color="auto" w:frame="1"/>
        </w:rPr>
        <w:drawing>
          <wp:inline distT="0" distB="0" distL="0" distR="0" wp14:anchorId="483B03D6" wp14:editId="7DF490B6">
            <wp:extent cx="5730240" cy="4229100"/>
            <wp:effectExtent l="0" t="0" r="3810" b="0"/>
            <wp:docPr id="958119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4229100"/>
                    </a:xfrm>
                    <a:prstGeom prst="rect">
                      <a:avLst/>
                    </a:prstGeom>
                    <a:noFill/>
                    <a:ln>
                      <a:noFill/>
                    </a:ln>
                  </pic:spPr>
                </pic:pic>
              </a:graphicData>
            </a:graphic>
          </wp:inline>
        </w:drawing>
      </w:r>
    </w:p>
    <w:p w14:paraId="1FFFDF01" w14:textId="12FD7FE5" w:rsidR="008C3D19" w:rsidRDefault="008C3D19" w:rsidP="00F93C86">
      <w:pPr>
        <w:pStyle w:val="Quote"/>
        <w:rPr>
          <w:ins w:id="113" w:author="Teoh Xuan Xuan" w:date="2025-05-25T19:11:00Z" w16du:dateUtc="2025-05-25T11:11:00Z"/>
        </w:rPr>
      </w:pPr>
      <w:r w:rsidRPr="00AD16BA">
        <w:t>Figure 1.3.2.1: Use Case Diagram of Actor (Student)</w:t>
      </w:r>
    </w:p>
    <w:p w14:paraId="1B047926" w14:textId="77777777" w:rsidR="006838CB" w:rsidRDefault="006838CB">
      <w:pPr>
        <w:rPr>
          <w:ins w:id="114" w:author="Teoh Xuan Xuan" w:date="2025-05-25T19:12:00Z" w16du:dateUtc="2025-05-25T11:12:00Z"/>
          <w:i/>
          <w:iCs/>
          <w:color w:val="262626" w:themeColor="text1" w:themeTint="D9"/>
          <w:sz w:val="22"/>
        </w:rPr>
      </w:pPr>
      <w:ins w:id="115" w:author="Teoh Xuan Xuan" w:date="2025-05-25T19:12:00Z" w16du:dateUtc="2025-05-25T11:12:00Z">
        <w:r>
          <w:br w:type="page"/>
        </w:r>
      </w:ins>
    </w:p>
    <w:p w14:paraId="229B6024" w14:textId="2D226188" w:rsidR="009753FB" w:rsidRPr="006838CB" w:rsidRDefault="009753FB">
      <w:pPr>
        <w:pStyle w:val="Quote"/>
        <w:rPr>
          <w:lang w:val="en-US"/>
        </w:rPr>
        <w:pPrChange w:id="116" w:author="Teoh Xuan Xuan" w:date="2025-05-25T19:12:00Z" w16du:dateUtc="2025-05-25T11:12:00Z">
          <w:pPr>
            <w:jc w:val="center"/>
          </w:pPr>
        </w:pPrChange>
      </w:pPr>
      <w:ins w:id="117" w:author="Teoh Xuan Xuan" w:date="2025-05-25T19:11:00Z" w16du:dateUtc="2025-05-25T11:11:00Z">
        <w:r>
          <w:rPr>
            <w:rFonts w:hint="eastAsia"/>
          </w:rPr>
          <w:lastRenderedPageBreak/>
          <w:t xml:space="preserve">Table 1.3.2.1: </w:t>
        </w:r>
      </w:ins>
      <w:ins w:id="118" w:author="Teoh Xuan Xuan" w:date="2025-05-25T19:12:00Z" w16du:dateUtc="2025-05-25T11:12:00Z">
        <w:r w:rsidR="006838CB">
          <w:rPr>
            <w:rFonts w:hint="eastAsia"/>
          </w:rPr>
          <w:t xml:space="preserve">Use Case Table of Actor </w:t>
        </w:r>
        <w:r w:rsidR="006838CB">
          <w:rPr>
            <w:lang w:val="en-US"/>
          </w:rPr>
          <w:t>(</w:t>
        </w:r>
        <w:r w:rsidR="006838CB">
          <w:t>Student</w:t>
        </w:r>
        <w:r w:rsidR="006838CB">
          <w:rPr>
            <w:rFonts w:hint="eastAsia"/>
          </w:rPr>
          <w:t>）</w:t>
        </w:r>
      </w:ins>
    </w:p>
    <w:tbl>
      <w:tblPr>
        <w:tblStyle w:val="TableGrid"/>
        <w:tblW w:w="0" w:type="auto"/>
        <w:tblLook w:val="04A0" w:firstRow="1" w:lastRow="0" w:firstColumn="1" w:lastColumn="0" w:noHBand="0" w:noVBand="1"/>
      </w:tblPr>
      <w:tblGrid>
        <w:gridCol w:w="2254"/>
        <w:gridCol w:w="2254"/>
        <w:gridCol w:w="2254"/>
        <w:gridCol w:w="2254"/>
      </w:tblGrid>
      <w:tr w:rsidR="008C3D19" w:rsidRPr="00AD16BA" w14:paraId="508EF894" w14:textId="77777777" w:rsidTr="00875379">
        <w:trPr>
          <w:trHeight w:val="359"/>
        </w:trPr>
        <w:tc>
          <w:tcPr>
            <w:tcW w:w="2254" w:type="dxa"/>
          </w:tcPr>
          <w:p w14:paraId="2258176D" w14:textId="4C2B2D35" w:rsidR="008C3D19" w:rsidRPr="00AD16BA" w:rsidRDefault="008C3D19" w:rsidP="008C3D19">
            <w:pPr>
              <w:jc w:val="center"/>
              <w:rPr>
                <w:rFonts w:cs="Times New Roman"/>
                <w:b/>
                <w:bCs/>
              </w:rPr>
            </w:pPr>
            <w:r w:rsidRPr="00AD16BA">
              <w:rPr>
                <w:rFonts w:cs="Times New Roman"/>
                <w:b/>
                <w:bCs/>
              </w:rPr>
              <w:t>Use Case ID</w:t>
            </w:r>
          </w:p>
        </w:tc>
        <w:tc>
          <w:tcPr>
            <w:tcW w:w="2254" w:type="dxa"/>
          </w:tcPr>
          <w:p w14:paraId="2887644D" w14:textId="2443A7EA" w:rsidR="008C3D19" w:rsidRPr="00AD16BA" w:rsidRDefault="008C3D19" w:rsidP="008C3D19">
            <w:pPr>
              <w:jc w:val="center"/>
              <w:rPr>
                <w:rFonts w:cs="Times New Roman"/>
                <w:b/>
                <w:bCs/>
              </w:rPr>
            </w:pPr>
            <w:r w:rsidRPr="00AD16BA">
              <w:rPr>
                <w:rFonts w:cs="Times New Roman"/>
                <w:b/>
                <w:bCs/>
              </w:rPr>
              <w:t>Use Case Name</w:t>
            </w:r>
          </w:p>
        </w:tc>
        <w:tc>
          <w:tcPr>
            <w:tcW w:w="2254" w:type="dxa"/>
          </w:tcPr>
          <w:p w14:paraId="6D1F9E2F" w14:textId="375856B3" w:rsidR="008C3D19" w:rsidRPr="00AD16BA" w:rsidRDefault="008C3D19" w:rsidP="008C3D19">
            <w:pPr>
              <w:jc w:val="center"/>
              <w:rPr>
                <w:rFonts w:cs="Times New Roman"/>
                <w:b/>
                <w:bCs/>
              </w:rPr>
            </w:pPr>
            <w:r w:rsidRPr="00AD16BA">
              <w:rPr>
                <w:rFonts w:cs="Times New Roman"/>
                <w:b/>
                <w:bCs/>
              </w:rPr>
              <w:t>Description</w:t>
            </w:r>
          </w:p>
        </w:tc>
        <w:tc>
          <w:tcPr>
            <w:tcW w:w="2254" w:type="dxa"/>
          </w:tcPr>
          <w:p w14:paraId="71046476" w14:textId="5D59C309" w:rsidR="008C3D19" w:rsidRPr="00AD16BA" w:rsidRDefault="008C3D19" w:rsidP="008C3D19">
            <w:pPr>
              <w:jc w:val="center"/>
              <w:rPr>
                <w:rFonts w:cs="Times New Roman"/>
                <w:b/>
                <w:bCs/>
              </w:rPr>
            </w:pPr>
            <w:r w:rsidRPr="00AD16BA">
              <w:rPr>
                <w:rFonts w:cs="Times New Roman"/>
                <w:b/>
                <w:bCs/>
              </w:rPr>
              <w:t>Author</w:t>
            </w:r>
          </w:p>
        </w:tc>
      </w:tr>
      <w:tr w:rsidR="00CB223A" w:rsidRPr="00AD16BA" w14:paraId="0EF350A4" w14:textId="77777777" w:rsidTr="008C3D19">
        <w:tc>
          <w:tcPr>
            <w:tcW w:w="2254" w:type="dxa"/>
          </w:tcPr>
          <w:p w14:paraId="17E32D65" w14:textId="724D9163" w:rsidR="00CB223A" w:rsidRPr="00AD16BA" w:rsidRDefault="00CB223A" w:rsidP="00CB223A">
            <w:pPr>
              <w:jc w:val="center"/>
              <w:rPr>
                <w:rFonts w:cs="Times New Roman"/>
              </w:rPr>
            </w:pPr>
            <w:r w:rsidRPr="00AD16BA">
              <w:rPr>
                <w:rFonts w:cs="Times New Roman"/>
                <w:color w:val="000000"/>
              </w:rPr>
              <w:t>REQ_STD001</w:t>
            </w:r>
          </w:p>
        </w:tc>
        <w:tc>
          <w:tcPr>
            <w:tcW w:w="2254" w:type="dxa"/>
          </w:tcPr>
          <w:p w14:paraId="01513730" w14:textId="24CF8305" w:rsidR="00CB223A" w:rsidRPr="00AD16BA" w:rsidRDefault="00CB223A" w:rsidP="00CB223A">
            <w:pPr>
              <w:jc w:val="center"/>
              <w:rPr>
                <w:rFonts w:cs="Times New Roman"/>
              </w:rPr>
            </w:pPr>
            <w:r w:rsidRPr="00AD16BA">
              <w:rPr>
                <w:rFonts w:cs="Times New Roman"/>
                <w:color w:val="000000"/>
              </w:rPr>
              <w:t>Student Login</w:t>
            </w:r>
          </w:p>
        </w:tc>
        <w:tc>
          <w:tcPr>
            <w:tcW w:w="2254" w:type="dxa"/>
          </w:tcPr>
          <w:p w14:paraId="23BEE875" w14:textId="47E21AA0" w:rsidR="00CB223A" w:rsidRPr="00AD16BA" w:rsidRDefault="00CB223A" w:rsidP="00CB223A">
            <w:pPr>
              <w:jc w:val="center"/>
              <w:rPr>
                <w:rFonts w:cs="Times New Roman"/>
              </w:rPr>
            </w:pPr>
            <w:r w:rsidRPr="00AD16BA">
              <w:rPr>
                <w:rFonts w:cs="Times New Roman"/>
                <w:color w:val="000000"/>
              </w:rPr>
              <w:t>Allows a student to log into the system using valid credentials.</w:t>
            </w:r>
          </w:p>
        </w:tc>
        <w:tc>
          <w:tcPr>
            <w:tcW w:w="2254" w:type="dxa"/>
          </w:tcPr>
          <w:p w14:paraId="6DE896EF" w14:textId="029E80CC" w:rsidR="00CB223A" w:rsidRPr="00AD16BA" w:rsidRDefault="00AD16BA" w:rsidP="00CB223A">
            <w:pPr>
              <w:jc w:val="center"/>
              <w:rPr>
                <w:rFonts w:cs="Times New Roman"/>
              </w:rPr>
            </w:pPr>
            <w:r>
              <w:rPr>
                <w:rFonts w:cs="Times New Roman"/>
                <w:color w:val="000000"/>
              </w:rPr>
              <w:t>Tey Jun Cheng</w:t>
            </w:r>
          </w:p>
        </w:tc>
      </w:tr>
      <w:tr w:rsidR="00AD16BA" w:rsidRPr="00AD16BA" w14:paraId="7EEF2406" w14:textId="77777777" w:rsidTr="008C3D19">
        <w:tc>
          <w:tcPr>
            <w:tcW w:w="2254" w:type="dxa"/>
          </w:tcPr>
          <w:p w14:paraId="27695E8C" w14:textId="69278651" w:rsidR="00AD16BA" w:rsidRPr="00AD16BA" w:rsidRDefault="00AD16BA" w:rsidP="00AD16BA">
            <w:pPr>
              <w:jc w:val="center"/>
              <w:rPr>
                <w:rFonts w:cs="Times New Roman"/>
              </w:rPr>
            </w:pPr>
            <w:r w:rsidRPr="00AD16BA">
              <w:rPr>
                <w:rFonts w:cs="Times New Roman"/>
                <w:color w:val="000000"/>
              </w:rPr>
              <w:t>REQ_STD002</w:t>
            </w:r>
          </w:p>
        </w:tc>
        <w:tc>
          <w:tcPr>
            <w:tcW w:w="2254" w:type="dxa"/>
          </w:tcPr>
          <w:p w14:paraId="105CF8D4" w14:textId="2C58CB8F" w:rsidR="00AD16BA" w:rsidRPr="00AD16BA" w:rsidRDefault="00AD16BA" w:rsidP="00AD16BA">
            <w:pPr>
              <w:jc w:val="center"/>
              <w:rPr>
                <w:rFonts w:cs="Times New Roman"/>
              </w:rPr>
            </w:pPr>
            <w:r w:rsidRPr="00AD16BA">
              <w:rPr>
                <w:rFonts w:cs="Times New Roman"/>
                <w:color w:val="000000"/>
              </w:rPr>
              <w:t>Register Account</w:t>
            </w:r>
          </w:p>
        </w:tc>
        <w:tc>
          <w:tcPr>
            <w:tcW w:w="2254" w:type="dxa"/>
          </w:tcPr>
          <w:p w14:paraId="59C299EE" w14:textId="658609A2" w:rsidR="00AD16BA" w:rsidRPr="00AD16BA" w:rsidRDefault="00AD16BA" w:rsidP="00AD16BA">
            <w:pPr>
              <w:jc w:val="center"/>
              <w:rPr>
                <w:rFonts w:cs="Times New Roman"/>
              </w:rPr>
            </w:pPr>
            <w:r w:rsidRPr="00AD16BA">
              <w:rPr>
                <w:rFonts w:cs="Times New Roman"/>
                <w:color w:val="000000"/>
              </w:rPr>
              <w:t>Enables new users to register and create a student account.</w:t>
            </w:r>
          </w:p>
        </w:tc>
        <w:tc>
          <w:tcPr>
            <w:tcW w:w="2254" w:type="dxa"/>
          </w:tcPr>
          <w:p w14:paraId="19983327" w14:textId="11644A43" w:rsidR="00AD16BA" w:rsidRPr="00AD16BA" w:rsidRDefault="00AD16BA" w:rsidP="00AD16BA">
            <w:pPr>
              <w:jc w:val="center"/>
              <w:rPr>
                <w:rFonts w:cs="Times New Roman"/>
              </w:rPr>
            </w:pPr>
            <w:r>
              <w:rPr>
                <w:rFonts w:cs="Times New Roman"/>
                <w:color w:val="000000"/>
              </w:rPr>
              <w:t>Tey Jun Cheng</w:t>
            </w:r>
          </w:p>
        </w:tc>
      </w:tr>
      <w:tr w:rsidR="00AD16BA" w:rsidRPr="00AD16BA" w14:paraId="26CCA676" w14:textId="77777777" w:rsidTr="008C3D19">
        <w:tc>
          <w:tcPr>
            <w:tcW w:w="2254" w:type="dxa"/>
          </w:tcPr>
          <w:p w14:paraId="3745F79C" w14:textId="603CBB52" w:rsidR="00AD16BA" w:rsidRPr="00AD16BA" w:rsidRDefault="00AD16BA" w:rsidP="00AD16BA">
            <w:pPr>
              <w:jc w:val="center"/>
              <w:rPr>
                <w:rFonts w:cs="Times New Roman"/>
              </w:rPr>
            </w:pPr>
            <w:r w:rsidRPr="00AD16BA">
              <w:rPr>
                <w:rFonts w:cs="Times New Roman"/>
                <w:color w:val="000000"/>
              </w:rPr>
              <w:t>REQ_STD003</w:t>
            </w:r>
          </w:p>
        </w:tc>
        <w:tc>
          <w:tcPr>
            <w:tcW w:w="2254" w:type="dxa"/>
          </w:tcPr>
          <w:p w14:paraId="1238F836" w14:textId="14EB1541" w:rsidR="00AD16BA" w:rsidRPr="00AD16BA" w:rsidRDefault="00AD16BA" w:rsidP="00AD16BA">
            <w:pPr>
              <w:jc w:val="center"/>
              <w:rPr>
                <w:rFonts w:cs="Times New Roman"/>
              </w:rPr>
            </w:pPr>
            <w:r w:rsidRPr="00AD16BA">
              <w:rPr>
                <w:rFonts w:cs="Times New Roman"/>
                <w:color w:val="000000"/>
              </w:rPr>
              <w:t>View Grades</w:t>
            </w:r>
          </w:p>
        </w:tc>
        <w:tc>
          <w:tcPr>
            <w:tcW w:w="2254" w:type="dxa"/>
          </w:tcPr>
          <w:p w14:paraId="2E96EF9B" w14:textId="199B17A3" w:rsidR="00AD16BA" w:rsidRPr="00AD16BA" w:rsidRDefault="00AD16BA" w:rsidP="00AD16BA">
            <w:pPr>
              <w:jc w:val="center"/>
              <w:rPr>
                <w:rFonts w:cs="Times New Roman"/>
              </w:rPr>
            </w:pPr>
            <w:r w:rsidRPr="00AD16BA">
              <w:rPr>
                <w:rFonts w:cs="Times New Roman"/>
                <w:color w:val="000000"/>
              </w:rPr>
              <w:t>Allows students to view their academic results and download reports.</w:t>
            </w:r>
          </w:p>
        </w:tc>
        <w:tc>
          <w:tcPr>
            <w:tcW w:w="2254" w:type="dxa"/>
          </w:tcPr>
          <w:p w14:paraId="6F72EBCA" w14:textId="03079787" w:rsidR="00AD16BA" w:rsidRPr="00AD16BA" w:rsidRDefault="00AD16BA" w:rsidP="00AD16BA">
            <w:pPr>
              <w:jc w:val="center"/>
              <w:rPr>
                <w:rFonts w:cs="Times New Roman"/>
              </w:rPr>
            </w:pPr>
            <w:r>
              <w:rPr>
                <w:rFonts w:cs="Times New Roman"/>
                <w:color w:val="000000"/>
              </w:rPr>
              <w:t>Tey Jun Cheng</w:t>
            </w:r>
          </w:p>
        </w:tc>
      </w:tr>
      <w:tr w:rsidR="00AD16BA" w:rsidRPr="00AD16BA" w14:paraId="179F0489" w14:textId="77777777" w:rsidTr="008C3D19">
        <w:tc>
          <w:tcPr>
            <w:tcW w:w="2254" w:type="dxa"/>
          </w:tcPr>
          <w:p w14:paraId="141ABCEF" w14:textId="3F7457D8" w:rsidR="00AD16BA" w:rsidRPr="00AD16BA" w:rsidRDefault="00AD16BA" w:rsidP="00AD16BA">
            <w:pPr>
              <w:jc w:val="center"/>
              <w:rPr>
                <w:rFonts w:cs="Times New Roman"/>
              </w:rPr>
            </w:pPr>
            <w:r w:rsidRPr="00AD16BA">
              <w:rPr>
                <w:rFonts w:cs="Times New Roman"/>
                <w:color w:val="000000"/>
              </w:rPr>
              <w:t>REQ_STD004</w:t>
            </w:r>
          </w:p>
        </w:tc>
        <w:tc>
          <w:tcPr>
            <w:tcW w:w="2254" w:type="dxa"/>
          </w:tcPr>
          <w:p w14:paraId="60CEDBEA" w14:textId="6D5ABD20" w:rsidR="00AD16BA" w:rsidRPr="00AD16BA" w:rsidRDefault="00AD16BA" w:rsidP="00AD16BA">
            <w:pPr>
              <w:jc w:val="center"/>
              <w:rPr>
                <w:rFonts w:cs="Times New Roman"/>
              </w:rPr>
            </w:pPr>
            <w:r w:rsidRPr="00AD16BA">
              <w:rPr>
                <w:rFonts w:cs="Times New Roman"/>
                <w:color w:val="000000"/>
              </w:rPr>
              <w:t>View Attendance</w:t>
            </w:r>
          </w:p>
        </w:tc>
        <w:tc>
          <w:tcPr>
            <w:tcW w:w="2254" w:type="dxa"/>
          </w:tcPr>
          <w:p w14:paraId="7AD77799" w14:textId="4D1675A7" w:rsidR="00AD16BA" w:rsidRPr="00AD16BA" w:rsidRDefault="00AD16BA" w:rsidP="00AD16BA">
            <w:pPr>
              <w:jc w:val="center"/>
              <w:rPr>
                <w:rFonts w:cs="Times New Roman"/>
              </w:rPr>
            </w:pPr>
            <w:r w:rsidRPr="00AD16BA">
              <w:rPr>
                <w:rFonts w:cs="Times New Roman"/>
                <w:color w:val="000000"/>
              </w:rPr>
              <w:t>Enables students to check their attendance records.</w:t>
            </w:r>
          </w:p>
        </w:tc>
        <w:tc>
          <w:tcPr>
            <w:tcW w:w="2254" w:type="dxa"/>
          </w:tcPr>
          <w:p w14:paraId="37140F62" w14:textId="47DA8AA6" w:rsidR="00AD16BA" w:rsidRPr="00AD16BA" w:rsidRDefault="00AD16BA" w:rsidP="00AD16BA">
            <w:pPr>
              <w:jc w:val="center"/>
              <w:rPr>
                <w:rFonts w:cs="Times New Roman"/>
              </w:rPr>
            </w:pPr>
            <w:r>
              <w:rPr>
                <w:rFonts w:cs="Times New Roman"/>
                <w:color w:val="000000"/>
              </w:rPr>
              <w:t>Tey Jun Cheng</w:t>
            </w:r>
          </w:p>
        </w:tc>
      </w:tr>
      <w:tr w:rsidR="00AD16BA" w:rsidRPr="00AD16BA" w14:paraId="4DE0DF83" w14:textId="77777777" w:rsidTr="008C3D19">
        <w:tc>
          <w:tcPr>
            <w:tcW w:w="2254" w:type="dxa"/>
          </w:tcPr>
          <w:p w14:paraId="4A7DBEC1" w14:textId="7BEF17DD" w:rsidR="00AD16BA" w:rsidRPr="00AD16BA" w:rsidRDefault="00AD16BA" w:rsidP="00AD16BA">
            <w:pPr>
              <w:jc w:val="center"/>
              <w:rPr>
                <w:rFonts w:cs="Times New Roman"/>
              </w:rPr>
            </w:pPr>
            <w:r w:rsidRPr="00AD16BA">
              <w:rPr>
                <w:rFonts w:cs="Times New Roman"/>
                <w:color w:val="000000"/>
              </w:rPr>
              <w:t>REQ_STD005</w:t>
            </w:r>
          </w:p>
        </w:tc>
        <w:tc>
          <w:tcPr>
            <w:tcW w:w="2254" w:type="dxa"/>
          </w:tcPr>
          <w:p w14:paraId="550BDACA" w14:textId="1E7369E8" w:rsidR="00AD16BA" w:rsidRPr="00AD16BA" w:rsidRDefault="00AD16BA" w:rsidP="00AD16BA">
            <w:pPr>
              <w:jc w:val="center"/>
              <w:rPr>
                <w:rFonts w:cs="Times New Roman"/>
              </w:rPr>
            </w:pPr>
            <w:r w:rsidRPr="00AD16BA">
              <w:rPr>
                <w:rFonts w:cs="Times New Roman"/>
                <w:color w:val="000000"/>
              </w:rPr>
              <w:t>View Timetable</w:t>
            </w:r>
          </w:p>
        </w:tc>
        <w:tc>
          <w:tcPr>
            <w:tcW w:w="2254" w:type="dxa"/>
          </w:tcPr>
          <w:p w14:paraId="42D547B5" w14:textId="4CB29D0E" w:rsidR="00AD16BA" w:rsidRPr="00AD16BA" w:rsidRDefault="00AD16BA" w:rsidP="00AD16BA">
            <w:pPr>
              <w:jc w:val="center"/>
              <w:rPr>
                <w:rFonts w:cs="Times New Roman"/>
              </w:rPr>
            </w:pPr>
            <w:r w:rsidRPr="00AD16BA">
              <w:rPr>
                <w:rFonts w:cs="Times New Roman"/>
                <w:color w:val="000000"/>
              </w:rPr>
              <w:t>Allows students to access their academic schedule.</w:t>
            </w:r>
          </w:p>
        </w:tc>
        <w:tc>
          <w:tcPr>
            <w:tcW w:w="2254" w:type="dxa"/>
          </w:tcPr>
          <w:p w14:paraId="0B2CB9CF" w14:textId="26FA76A6" w:rsidR="00AD16BA" w:rsidRPr="00AD16BA" w:rsidRDefault="00AD16BA" w:rsidP="00AD16BA">
            <w:pPr>
              <w:jc w:val="center"/>
              <w:rPr>
                <w:rFonts w:cs="Times New Roman"/>
              </w:rPr>
            </w:pPr>
            <w:r>
              <w:rPr>
                <w:rFonts w:cs="Times New Roman"/>
                <w:color w:val="000000"/>
              </w:rPr>
              <w:t>Tey Jun Cheng</w:t>
            </w:r>
          </w:p>
        </w:tc>
      </w:tr>
      <w:tr w:rsidR="00AD16BA" w:rsidRPr="00AD16BA" w14:paraId="7D6EB49E" w14:textId="77777777" w:rsidTr="008C3D19">
        <w:tc>
          <w:tcPr>
            <w:tcW w:w="2254" w:type="dxa"/>
          </w:tcPr>
          <w:p w14:paraId="584FFBD5" w14:textId="7C131EE9" w:rsidR="00AD16BA" w:rsidRPr="00AD16BA" w:rsidRDefault="00AD16BA" w:rsidP="00AD16BA">
            <w:pPr>
              <w:jc w:val="center"/>
              <w:rPr>
                <w:rFonts w:cs="Times New Roman"/>
                <w:color w:val="000000"/>
              </w:rPr>
            </w:pPr>
            <w:r w:rsidRPr="00AD16BA">
              <w:rPr>
                <w:rFonts w:cs="Times New Roman"/>
                <w:color w:val="000000"/>
              </w:rPr>
              <w:t>REQ_STD006</w:t>
            </w:r>
          </w:p>
        </w:tc>
        <w:tc>
          <w:tcPr>
            <w:tcW w:w="2254" w:type="dxa"/>
          </w:tcPr>
          <w:p w14:paraId="0F7D0D52" w14:textId="0495DE56" w:rsidR="00AD16BA" w:rsidRPr="00AD16BA" w:rsidRDefault="00AD16BA" w:rsidP="00AD16BA">
            <w:pPr>
              <w:jc w:val="center"/>
              <w:rPr>
                <w:rFonts w:cs="Times New Roman"/>
                <w:color w:val="000000"/>
              </w:rPr>
            </w:pPr>
            <w:r w:rsidRPr="00AD16BA">
              <w:rPr>
                <w:rFonts w:cs="Times New Roman"/>
                <w:color w:val="000000"/>
              </w:rPr>
              <w:t>View Billing Info</w:t>
            </w:r>
          </w:p>
        </w:tc>
        <w:tc>
          <w:tcPr>
            <w:tcW w:w="2254" w:type="dxa"/>
          </w:tcPr>
          <w:p w14:paraId="4B74CEB1" w14:textId="047F4F4E" w:rsidR="00AD16BA" w:rsidRPr="00AD16BA" w:rsidRDefault="00AD16BA" w:rsidP="00AD16BA">
            <w:pPr>
              <w:jc w:val="center"/>
              <w:rPr>
                <w:rFonts w:cs="Times New Roman"/>
                <w:color w:val="000000"/>
              </w:rPr>
            </w:pPr>
            <w:r w:rsidRPr="00AD16BA">
              <w:rPr>
                <w:rFonts w:cs="Times New Roman"/>
                <w:color w:val="000000"/>
              </w:rPr>
              <w:t>Enables students to check outstanding fees and payment history.</w:t>
            </w:r>
          </w:p>
        </w:tc>
        <w:tc>
          <w:tcPr>
            <w:tcW w:w="2254" w:type="dxa"/>
          </w:tcPr>
          <w:p w14:paraId="5B2A3637" w14:textId="6D37D907" w:rsidR="00AD16BA" w:rsidRPr="00AD16BA" w:rsidRDefault="00AD16BA" w:rsidP="00AD16BA">
            <w:pPr>
              <w:jc w:val="center"/>
              <w:rPr>
                <w:rFonts w:cs="Times New Roman"/>
                <w:color w:val="000000"/>
              </w:rPr>
            </w:pPr>
            <w:r>
              <w:rPr>
                <w:rFonts w:cs="Times New Roman"/>
                <w:color w:val="000000"/>
              </w:rPr>
              <w:t>Tey Jun Cheng</w:t>
            </w:r>
          </w:p>
        </w:tc>
      </w:tr>
      <w:tr w:rsidR="00AD16BA" w:rsidRPr="00AD16BA" w14:paraId="1728F551" w14:textId="77777777" w:rsidTr="008C3D19">
        <w:tc>
          <w:tcPr>
            <w:tcW w:w="2254" w:type="dxa"/>
          </w:tcPr>
          <w:p w14:paraId="5B16ED0F" w14:textId="070DA63B" w:rsidR="00AD16BA" w:rsidRPr="00AD16BA" w:rsidRDefault="00AD16BA" w:rsidP="00AD16BA">
            <w:pPr>
              <w:jc w:val="center"/>
              <w:rPr>
                <w:rFonts w:cs="Times New Roman"/>
                <w:color w:val="000000"/>
              </w:rPr>
            </w:pPr>
            <w:r w:rsidRPr="00AD16BA">
              <w:rPr>
                <w:rFonts w:cs="Times New Roman"/>
                <w:color w:val="000000"/>
              </w:rPr>
              <w:t>REQ_STD007</w:t>
            </w:r>
          </w:p>
        </w:tc>
        <w:tc>
          <w:tcPr>
            <w:tcW w:w="2254" w:type="dxa"/>
          </w:tcPr>
          <w:p w14:paraId="19913789" w14:textId="31AEDD7B" w:rsidR="00AD16BA" w:rsidRPr="00AD16BA" w:rsidRDefault="00AD16BA" w:rsidP="00AD16BA">
            <w:pPr>
              <w:jc w:val="center"/>
              <w:rPr>
                <w:rFonts w:cs="Times New Roman"/>
                <w:color w:val="000000"/>
              </w:rPr>
            </w:pPr>
            <w:r w:rsidRPr="00AD16BA">
              <w:rPr>
                <w:rFonts w:cs="Times New Roman"/>
                <w:color w:val="000000"/>
              </w:rPr>
              <w:t>Book Classroom</w:t>
            </w:r>
          </w:p>
        </w:tc>
        <w:tc>
          <w:tcPr>
            <w:tcW w:w="2254" w:type="dxa"/>
          </w:tcPr>
          <w:p w14:paraId="730C4980" w14:textId="1C738C6E" w:rsidR="00AD16BA" w:rsidRPr="00AD16BA" w:rsidRDefault="00AD16BA" w:rsidP="00AD16BA">
            <w:pPr>
              <w:jc w:val="center"/>
              <w:rPr>
                <w:rFonts w:cs="Times New Roman"/>
                <w:color w:val="000000"/>
              </w:rPr>
            </w:pPr>
            <w:r w:rsidRPr="00AD16BA">
              <w:rPr>
                <w:rFonts w:cs="Times New Roman"/>
                <w:color w:val="000000"/>
              </w:rPr>
              <w:t>Allows students to reserve a classroom based on availability.</w:t>
            </w:r>
          </w:p>
        </w:tc>
        <w:tc>
          <w:tcPr>
            <w:tcW w:w="2254" w:type="dxa"/>
          </w:tcPr>
          <w:p w14:paraId="396C9F53" w14:textId="3955DBE5" w:rsidR="00AD16BA" w:rsidRPr="00AD16BA" w:rsidRDefault="00AD16BA" w:rsidP="00AD16BA">
            <w:pPr>
              <w:jc w:val="center"/>
              <w:rPr>
                <w:rFonts w:cs="Times New Roman"/>
                <w:color w:val="000000"/>
              </w:rPr>
            </w:pPr>
            <w:r>
              <w:rPr>
                <w:rFonts w:cs="Times New Roman"/>
                <w:color w:val="000000"/>
              </w:rPr>
              <w:t>Tey Jun Cheng</w:t>
            </w:r>
          </w:p>
        </w:tc>
      </w:tr>
      <w:tr w:rsidR="00AD16BA" w:rsidRPr="00AD16BA" w14:paraId="74FA168B" w14:textId="77777777" w:rsidTr="008C3D19">
        <w:tc>
          <w:tcPr>
            <w:tcW w:w="2254" w:type="dxa"/>
          </w:tcPr>
          <w:p w14:paraId="6850EDB7" w14:textId="65479C85" w:rsidR="00AD16BA" w:rsidRPr="00AD16BA" w:rsidRDefault="00AD16BA" w:rsidP="00AD16BA">
            <w:pPr>
              <w:jc w:val="center"/>
              <w:rPr>
                <w:rFonts w:cs="Times New Roman"/>
                <w:color w:val="000000"/>
              </w:rPr>
            </w:pPr>
            <w:r w:rsidRPr="00AD16BA">
              <w:rPr>
                <w:rFonts w:cs="Times New Roman"/>
                <w:color w:val="000000"/>
              </w:rPr>
              <w:t>REQ_STD008</w:t>
            </w:r>
          </w:p>
        </w:tc>
        <w:tc>
          <w:tcPr>
            <w:tcW w:w="2254" w:type="dxa"/>
          </w:tcPr>
          <w:p w14:paraId="03BC7C3F" w14:textId="074C756F" w:rsidR="00AD16BA" w:rsidRPr="00AD16BA" w:rsidRDefault="00AD16BA" w:rsidP="00AD16BA">
            <w:pPr>
              <w:jc w:val="center"/>
              <w:rPr>
                <w:rFonts w:cs="Times New Roman"/>
                <w:color w:val="000000"/>
              </w:rPr>
            </w:pPr>
            <w:r w:rsidRPr="00AD16BA">
              <w:rPr>
                <w:rFonts w:cs="Times New Roman"/>
                <w:color w:val="000000"/>
              </w:rPr>
              <w:t>View Announcements</w:t>
            </w:r>
          </w:p>
        </w:tc>
        <w:tc>
          <w:tcPr>
            <w:tcW w:w="2254" w:type="dxa"/>
          </w:tcPr>
          <w:p w14:paraId="70F72C8A" w14:textId="1B41D202" w:rsidR="00AD16BA" w:rsidRPr="00AD16BA" w:rsidRDefault="00AD16BA" w:rsidP="00AD16BA">
            <w:pPr>
              <w:jc w:val="center"/>
              <w:rPr>
                <w:rFonts w:cs="Times New Roman"/>
                <w:color w:val="000000"/>
              </w:rPr>
            </w:pPr>
            <w:r w:rsidRPr="00AD16BA">
              <w:rPr>
                <w:rFonts w:cs="Times New Roman"/>
                <w:color w:val="000000"/>
              </w:rPr>
              <w:t>Enables students to view announcements posted by lecturers or admins.</w:t>
            </w:r>
          </w:p>
        </w:tc>
        <w:tc>
          <w:tcPr>
            <w:tcW w:w="2254" w:type="dxa"/>
          </w:tcPr>
          <w:p w14:paraId="5574980D" w14:textId="1D799EA4" w:rsidR="00AD16BA" w:rsidRPr="00AD16BA" w:rsidRDefault="00AD16BA" w:rsidP="00AD16BA">
            <w:pPr>
              <w:jc w:val="center"/>
              <w:rPr>
                <w:rFonts w:cs="Times New Roman"/>
                <w:color w:val="000000"/>
              </w:rPr>
            </w:pPr>
            <w:r>
              <w:rPr>
                <w:rFonts w:cs="Times New Roman"/>
                <w:color w:val="000000"/>
              </w:rPr>
              <w:t>Tey Jun Cheng</w:t>
            </w:r>
          </w:p>
        </w:tc>
      </w:tr>
      <w:tr w:rsidR="00AD16BA" w:rsidRPr="00AD16BA" w14:paraId="21471AEF" w14:textId="77777777" w:rsidTr="008C3D19">
        <w:tc>
          <w:tcPr>
            <w:tcW w:w="2254" w:type="dxa"/>
          </w:tcPr>
          <w:p w14:paraId="54834844" w14:textId="0A7413D5" w:rsidR="00AD16BA" w:rsidRPr="00AD16BA" w:rsidRDefault="00AD16BA" w:rsidP="00AD16BA">
            <w:pPr>
              <w:jc w:val="center"/>
              <w:rPr>
                <w:rFonts w:cs="Times New Roman"/>
                <w:color w:val="000000"/>
              </w:rPr>
            </w:pPr>
            <w:r w:rsidRPr="00AD16BA">
              <w:rPr>
                <w:rFonts w:cs="Times New Roman"/>
                <w:color w:val="000000"/>
              </w:rPr>
              <w:t>REQ_STD009</w:t>
            </w:r>
          </w:p>
        </w:tc>
        <w:tc>
          <w:tcPr>
            <w:tcW w:w="2254" w:type="dxa"/>
          </w:tcPr>
          <w:p w14:paraId="4B784E1E" w14:textId="222988A1" w:rsidR="00AD16BA" w:rsidRPr="00AD16BA" w:rsidRDefault="00AD16BA" w:rsidP="00AD16BA">
            <w:pPr>
              <w:jc w:val="center"/>
              <w:rPr>
                <w:rFonts w:cs="Times New Roman"/>
                <w:color w:val="000000"/>
              </w:rPr>
            </w:pPr>
            <w:r w:rsidRPr="00AD16BA">
              <w:rPr>
                <w:rFonts w:cs="Times New Roman"/>
                <w:color w:val="000000"/>
              </w:rPr>
              <w:t>Download Grade Report</w:t>
            </w:r>
          </w:p>
        </w:tc>
        <w:tc>
          <w:tcPr>
            <w:tcW w:w="2254" w:type="dxa"/>
          </w:tcPr>
          <w:p w14:paraId="6159A093" w14:textId="65587F3E" w:rsidR="00AD16BA" w:rsidRPr="00AD16BA" w:rsidRDefault="00AD16BA" w:rsidP="00AD16BA">
            <w:pPr>
              <w:jc w:val="center"/>
              <w:rPr>
                <w:rFonts w:cs="Times New Roman"/>
                <w:color w:val="000000"/>
              </w:rPr>
            </w:pPr>
            <w:r w:rsidRPr="00AD16BA">
              <w:rPr>
                <w:rFonts w:cs="Times New Roman"/>
                <w:color w:val="000000"/>
              </w:rPr>
              <w:t>Allows students to download a detailed grade report.</w:t>
            </w:r>
          </w:p>
        </w:tc>
        <w:tc>
          <w:tcPr>
            <w:tcW w:w="2254" w:type="dxa"/>
          </w:tcPr>
          <w:p w14:paraId="467212C6" w14:textId="2C52F98A" w:rsidR="00AD16BA" w:rsidRPr="00AD16BA" w:rsidRDefault="00AD16BA" w:rsidP="00AD16BA">
            <w:pPr>
              <w:jc w:val="center"/>
              <w:rPr>
                <w:rFonts w:cs="Times New Roman"/>
                <w:color w:val="000000"/>
              </w:rPr>
            </w:pPr>
            <w:r>
              <w:rPr>
                <w:rFonts w:cs="Times New Roman"/>
                <w:color w:val="000000"/>
              </w:rPr>
              <w:t>Tey Jun Cheng</w:t>
            </w:r>
          </w:p>
        </w:tc>
      </w:tr>
      <w:tr w:rsidR="00AD16BA" w:rsidRPr="00AD16BA" w14:paraId="5C55E293" w14:textId="77777777" w:rsidTr="008C3D19">
        <w:tc>
          <w:tcPr>
            <w:tcW w:w="2254" w:type="dxa"/>
          </w:tcPr>
          <w:p w14:paraId="3C252B72" w14:textId="03188862" w:rsidR="00AD16BA" w:rsidRPr="00AD16BA" w:rsidRDefault="00AD16BA" w:rsidP="00AD16BA">
            <w:pPr>
              <w:jc w:val="center"/>
              <w:rPr>
                <w:rFonts w:cs="Times New Roman"/>
                <w:color w:val="000000"/>
              </w:rPr>
            </w:pPr>
            <w:r w:rsidRPr="00AD16BA">
              <w:rPr>
                <w:rFonts w:cs="Times New Roman"/>
                <w:color w:val="000000"/>
              </w:rPr>
              <w:t>REQ_STD010</w:t>
            </w:r>
          </w:p>
        </w:tc>
        <w:tc>
          <w:tcPr>
            <w:tcW w:w="2254" w:type="dxa"/>
          </w:tcPr>
          <w:p w14:paraId="7900797F" w14:textId="5F34D424" w:rsidR="00AD16BA" w:rsidRPr="00AD16BA" w:rsidRDefault="00AD16BA" w:rsidP="00AD16BA">
            <w:pPr>
              <w:jc w:val="center"/>
              <w:rPr>
                <w:rFonts w:cs="Times New Roman"/>
                <w:color w:val="000000"/>
              </w:rPr>
            </w:pPr>
            <w:r w:rsidRPr="00AD16BA">
              <w:rPr>
                <w:rFonts w:cs="Times New Roman"/>
                <w:color w:val="000000"/>
              </w:rPr>
              <w:t>Cancel Booking</w:t>
            </w:r>
          </w:p>
        </w:tc>
        <w:tc>
          <w:tcPr>
            <w:tcW w:w="2254" w:type="dxa"/>
          </w:tcPr>
          <w:p w14:paraId="2241E91C" w14:textId="6F1DED80" w:rsidR="00AD16BA" w:rsidRPr="00AD16BA" w:rsidRDefault="00AD16BA" w:rsidP="00AD16BA">
            <w:pPr>
              <w:jc w:val="center"/>
              <w:rPr>
                <w:rFonts w:cs="Times New Roman"/>
                <w:color w:val="000000"/>
              </w:rPr>
            </w:pPr>
            <w:r w:rsidRPr="00AD16BA">
              <w:rPr>
                <w:rFonts w:cs="Times New Roman"/>
                <w:color w:val="000000"/>
              </w:rPr>
              <w:t>Permits students to cancel a previously booked classroom.</w:t>
            </w:r>
          </w:p>
        </w:tc>
        <w:tc>
          <w:tcPr>
            <w:tcW w:w="2254" w:type="dxa"/>
          </w:tcPr>
          <w:p w14:paraId="5598A745" w14:textId="21D6CE2A" w:rsidR="00AD16BA" w:rsidRPr="00AD16BA" w:rsidRDefault="00AD16BA" w:rsidP="00AD16BA">
            <w:pPr>
              <w:jc w:val="center"/>
              <w:rPr>
                <w:rFonts w:cs="Times New Roman"/>
                <w:color w:val="000000"/>
              </w:rPr>
            </w:pPr>
            <w:r>
              <w:rPr>
                <w:rFonts w:cs="Times New Roman"/>
                <w:color w:val="000000"/>
              </w:rPr>
              <w:t>Tey Jun Cheng</w:t>
            </w:r>
          </w:p>
        </w:tc>
      </w:tr>
      <w:tr w:rsidR="00AD16BA" w:rsidRPr="00AD16BA" w14:paraId="1B8B5F0D" w14:textId="77777777" w:rsidTr="008C3D19">
        <w:tc>
          <w:tcPr>
            <w:tcW w:w="2254" w:type="dxa"/>
          </w:tcPr>
          <w:p w14:paraId="71942D75" w14:textId="54DD33D2" w:rsidR="00AD16BA" w:rsidRPr="00AD16BA" w:rsidRDefault="00AD16BA" w:rsidP="00AD16BA">
            <w:pPr>
              <w:jc w:val="center"/>
              <w:rPr>
                <w:rFonts w:cs="Times New Roman"/>
                <w:color w:val="000000"/>
              </w:rPr>
            </w:pPr>
            <w:r w:rsidRPr="00AD16BA">
              <w:rPr>
                <w:rFonts w:cs="Times New Roman"/>
                <w:color w:val="000000"/>
              </w:rPr>
              <w:t>REQ_STD011</w:t>
            </w:r>
          </w:p>
        </w:tc>
        <w:tc>
          <w:tcPr>
            <w:tcW w:w="2254" w:type="dxa"/>
          </w:tcPr>
          <w:p w14:paraId="5CA0CFA6" w14:textId="4519EE1C" w:rsidR="00AD16BA" w:rsidRPr="00AD16BA" w:rsidRDefault="00AD16BA" w:rsidP="00AD16BA">
            <w:pPr>
              <w:jc w:val="center"/>
              <w:rPr>
                <w:rFonts w:cs="Times New Roman"/>
                <w:color w:val="000000"/>
              </w:rPr>
            </w:pPr>
            <w:r w:rsidRPr="00AD16BA">
              <w:rPr>
                <w:rFonts w:cs="Times New Roman"/>
                <w:color w:val="000000"/>
              </w:rPr>
              <w:t>Notify via SMS</w:t>
            </w:r>
          </w:p>
        </w:tc>
        <w:tc>
          <w:tcPr>
            <w:tcW w:w="2254" w:type="dxa"/>
          </w:tcPr>
          <w:p w14:paraId="204AEDBF" w14:textId="0ED07474" w:rsidR="00AD16BA" w:rsidRPr="00AD16BA" w:rsidRDefault="00AD16BA" w:rsidP="00AD16BA">
            <w:pPr>
              <w:jc w:val="center"/>
              <w:rPr>
                <w:rFonts w:cs="Times New Roman"/>
                <w:color w:val="000000"/>
              </w:rPr>
            </w:pPr>
            <w:r w:rsidRPr="00AD16BA">
              <w:rPr>
                <w:rFonts w:cs="Times New Roman"/>
                <w:color w:val="000000"/>
              </w:rPr>
              <w:t xml:space="preserve">Sends SMS notifications regarding fees, attendance, or grades. </w:t>
            </w:r>
            <w:r w:rsidRPr="00AD16BA">
              <w:rPr>
                <w:rFonts w:cs="Times New Roman"/>
                <w:i/>
                <w:iCs/>
                <w:color w:val="000000"/>
              </w:rPr>
              <w:t>(integrated with SMS Gateway)</w:t>
            </w:r>
          </w:p>
        </w:tc>
        <w:tc>
          <w:tcPr>
            <w:tcW w:w="2254" w:type="dxa"/>
          </w:tcPr>
          <w:p w14:paraId="758F7513" w14:textId="21D85889" w:rsidR="00AD16BA" w:rsidRPr="00AD16BA" w:rsidRDefault="00AD16BA" w:rsidP="00AD16BA">
            <w:pPr>
              <w:jc w:val="center"/>
              <w:rPr>
                <w:rFonts w:cs="Times New Roman"/>
                <w:color w:val="000000"/>
              </w:rPr>
            </w:pPr>
            <w:r>
              <w:rPr>
                <w:rFonts w:cs="Times New Roman"/>
                <w:color w:val="000000"/>
              </w:rPr>
              <w:t>Tey Jun Cheng</w:t>
            </w:r>
          </w:p>
        </w:tc>
      </w:tr>
    </w:tbl>
    <w:p w14:paraId="2D7D45BC" w14:textId="77777777" w:rsidR="008C3D19" w:rsidRPr="00F30658" w:rsidRDefault="008C3D19" w:rsidP="00875379">
      <w:pPr>
        <w:jc w:val="center"/>
      </w:pPr>
    </w:p>
    <w:p w14:paraId="03EFE475" w14:textId="77777777" w:rsidR="005B1F04" w:rsidRDefault="005B1F04">
      <w:pPr>
        <w:rPr>
          <w:rFonts w:eastAsiaTheme="majorEastAsia" w:cstheme="majorBidi"/>
          <w:b/>
          <w:iCs/>
          <w:sz w:val="26"/>
        </w:rPr>
      </w:pPr>
      <w:r>
        <w:br w:type="page"/>
      </w:r>
    </w:p>
    <w:p w14:paraId="3C29B02B" w14:textId="62C03CF8" w:rsidR="00DF6A52" w:rsidRDefault="00DF6A52" w:rsidP="004672A7">
      <w:pPr>
        <w:pStyle w:val="Heading4"/>
        <w:rPr>
          <w:ins w:id="119" w:author="Teoh Xuan Xuan" w:date="2025-05-25T19:14:00Z" w16du:dateUtc="2025-05-25T11:14:00Z"/>
        </w:rPr>
      </w:pPr>
      <w:del w:id="120" w:author="Teoh Xuan Xuan" w:date="2025-05-25T19:13:00Z" w16du:dateUtc="2025-05-25T11:13:00Z">
        <w:r w:rsidRPr="00DF6A52" w:rsidDel="006838CB">
          <w:lastRenderedPageBreak/>
          <w:delText> </w:delText>
        </w:r>
      </w:del>
      <w:del w:id="121" w:author="Teoh Xuan Xuan" w:date="2025-05-25T19:12:00Z" w16du:dateUtc="2025-05-25T11:12:00Z">
        <w:r w:rsidRPr="00DF6A52" w:rsidDel="006838CB">
          <w:delText> </w:delText>
        </w:r>
        <w:r w:rsidRPr="00DF6A52" w:rsidDel="006838CB">
          <w:delText> </w:delText>
        </w:r>
      </w:del>
      <w:r w:rsidRPr="00DF6A52">
        <w:t>1.3.2.2 Lecturer</w:t>
      </w:r>
    </w:p>
    <w:p w14:paraId="11931831" w14:textId="77777777" w:rsidR="00744F71" w:rsidRPr="00744F71" w:rsidRDefault="00744F71">
      <w:pPr>
        <w:pPrChange w:id="122" w:author="Teoh Xuan Xuan" w:date="2025-05-25T19:14:00Z" w16du:dateUtc="2025-05-25T11:14:00Z">
          <w:pPr>
            <w:pStyle w:val="Heading4"/>
          </w:pPr>
        </w:pPrChange>
      </w:pPr>
    </w:p>
    <w:p w14:paraId="11014491" w14:textId="217C3990" w:rsidR="005B1F04" w:rsidRDefault="005B1F04" w:rsidP="005B1F04">
      <w:r>
        <w:rPr>
          <w:noProof/>
        </w:rPr>
        <w:drawing>
          <wp:inline distT="0" distB="0" distL="0" distR="0" wp14:anchorId="2A3791B5" wp14:editId="7659F438">
            <wp:extent cx="5730875" cy="3376295"/>
            <wp:effectExtent l="0" t="0" r="3175" b="0"/>
            <wp:docPr id="309642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49882"/>
                    <a:stretch/>
                  </pic:blipFill>
                  <pic:spPr bwMode="auto">
                    <a:xfrm>
                      <a:off x="0" y="0"/>
                      <a:ext cx="5730875" cy="3376295"/>
                    </a:xfrm>
                    <a:prstGeom prst="rect">
                      <a:avLst/>
                    </a:prstGeom>
                    <a:noFill/>
                    <a:ln>
                      <a:noFill/>
                    </a:ln>
                    <a:extLst>
                      <a:ext uri="{53640926-AAD7-44D8-BBD7-CCE9431645EC}">
                        <a14:shadowObscured xmlns:a14="http://schemas.microsoft.com/office/drawing/2010/main"/>
                      </a:ext>
                    </a:extLst>
                  </pic:spPr>
                </pic:pic>
              </a:graphicData>
            </a:graphic>
          </wp:inline>
        </w:drawing>
      </w:r>
    </w:p>
    <w:p w14:paraId="3A7D331C" w14:textId="7A08B23E" w:rsidR="002D1BBA" w:rsidRPr="00AD16BA" w:rsidRDefault="002D1BBA">
      <w:pPr>
        <w:pStyle w:val="Quote"/>
        <w:pPrChange w:id="123" w:author="Teoh Xuan Xuan" w:date="2025-05-25T19:13:00Z" w16du:dateUtc="2025-05-25T11:13:00Z">
          <w:pPr>
            <w:jc w:val="center"/>
          </w:pPr>
        </w:pPrChange>
      </w:pPr>
      <w:r w:rsidRPr="00AD16BA">
        <w:t>Figure 1.3.2.</w:t>
      </w:r>
      <w:ins w:id="124" w:author="Teoh Xuan Xuan" w:date="2025-05-25T19:14:00Z" w16du:dateUtc="2025-05-25T11:14:00Z">
        <w:r w:rsidR="00744F71">
          <w:t>2</w:t>
        </w:r>
      </w:ins>
      <w:del w:id="125" w:author="Teoh Xuan Xuan" w:date="2025-05-25T19:14:00Z" w16du:dateUtc="2025-05-25T11:14:00Z">
        <w:r w:rsidRPr="00AD16BA" w:rsidDel="00744F71">
          <w:delText>1</w:delText>
        </w:r>
      </w:del>
      <w:r w:rsidRPr="00AD16BA">
        <w:t>: Use Case Diagram of Actor (Lecturer)</w:t>
      </w:r>
    </w:p>
    <w:p w14:paraId="43898C42" w14:textId="77777777" w:rsidR="001A224A" w:rsidRDefault="001A224A">
      <w:pPr>
        <w:rPr>
          <w:ins w:id="126" w:author="Teoh Xuan Xuan" w:date="2025-05-25T19:13:00Z" w16du:dateUtc="2025-05-25T11:13:00Z"/>
          <w:i/>
          <w:iCs/>
          <w:color w:val="262626" w:themeColor="text1" w:themeTint="D9"/>
          <w:sz w:val="22"/>
        </w:rPr>
      </w:pPr>
      <w:ins w:id="127" w:author="Teoh Xuan Xuan" w:date="2025-05-25T19:13:00Z" w16du:dateUtc="2025-05-25T11:13:00Z">
        <w:r>
          <w:br w:type="page"/>
        </w:r>
      </w:ins>
    </w:p>
    <w:p w14:paraId="12652E42" w14:textId="78354432" w:rsidR="002D1BBA" w:rsidRPr="00412054" w:rsidRDefault="001A224A">
      <w:pPr>
        <w:pStyle w:val="Quote"/>
        <w:rPr>
          <w:lang w:val="en-US"/>
        </w:rPr>
        <w:pPrChange w:id="128" w:author="Teoh Xuan Xuan" w:date="2025-05-25T19:13:00Z" w16du:dateUtc="2025-05-25T11:13:00Z">
          <w:pPr>
            <w:jc w:val="center"/>
          </w:pPr>
        </w:pPrChange>
      </w:pPr>
      <w:ins w:id="129" w:author="Teoh Xuan Xuan" w:date="2025-05-25T19:13:00Z" w16du:dateUtc="2025-05-25T11:13:00Z">
        <w:r>
          <w:lastRenderedPageBreak/>
          <w:t>Table</w:t>
        </w:r>
        <w:r w:rsidRPr="00AD16BA">
          <w:t xml:space="preserve"> 1.3.2.</w:t>
        </w:r>
      </w:ins>
      <w:ins w:id="130" w:author="Teoh Xuan Xuan" w:date="2025-05-25T19:14:00Z" w16du:dateUtc="2025-05-25T11:14:00Z">
        <w:r w:rsidR="00744F71">
          <w:t>2</w:t>
        </w:r>
      </w:ins>
      <w:ins w:id="131" w:author="Teoh Xuan Xuan" w:date="2025-05-25T19:13:00Z" w16du:dateUtc="2025-05-25T11:13:00Z">
        <w:r w:rsidRPr="00AD16BA">
          <w:t>: Use Case Diagram of Actor (Lecturer)</w:t>
        </w:r>
      </w:ins>
    </w:p>
    <w:tbl>
      <w:tblPr>
        <w:tblStyle w:val="TableGrid"/>
        <w:tblW w:w="0" w:type="auto"/>
        <w:tblLook w:val="04A0" w:firstRow="1" w:lastRow="0" w:firstColumn="1" w:lastColumn="0" w:noHBand="0" w:noVBand="1"/>
      </w:tblPr>
      <w:tblGrid>
        <w:gridCol w:w="2254"/>
        <w:gridCol w:w="2254"/>
        <w:gridCol w:w="2254"/>
        <w:gridCol w:w="2254"/>
      </w:tblGrid>
      <w:tr w:rsidR="002D1BBA" w:rsidRPr="00AD16BA" w14:paraId="12C80E96" w14:textId="77777777" w:rsidTr="00875379">
        <w:trPr>
          <w:trHeight w:val="323"/>
        </w:trPr>
        <w:tc>
          <w:tcPr>
            <w:tcW w:w="2254" w:type="dxa"/>
          </w:tcPr>
          <w:p w14:paraId="4C2B3BF8" w14:textId="77777777" w:rsidR="002D1BBA" w:rsidRPr="00AD16BA" w:rsidRDefault="002D1BBA" w:rsidP="00412054">
            <w:pPr>
              <w:jc w:val="center"/>
              <w:rPr>
                <w:rFonts w:cs="Times New Roman"/>
                <w:b/>
                <w:bCs/>
              </w:rPr>
            </w:pPr>
            <w:r w:rsidRPr="00AD16BA">
              <w:rPr>
                <w:rFonts w:cs="Times New Roman"/>
                <w:b/>
                <w:bCs/>
              </w:rPr>
              <w:t>Use Case ID</w:t>
            </w:r>
          </w:p>
        </w:tc>
        <w:tc>
          <w:tcPr>
            <w:tcW w:w="2254" w:type="dxa"/>
          </w:tcPr>
          <w:p w14:paraId="31A865BF" w14:textId="77777777" w:rsidR="002D1BBA" w:rsidRPr="00AD16BA" w:rsidRDefault="002D1BBA" w:rsidP="00412054">
            <w:pPr>
              <w:jc w:val="center"/>
              <w:rPr>
                <w:rFonts w:cs="Times New Roman"/>
                <w:b/>
                <w:bCs/>
              </w:rPr>
            </w:pPr>
            <w:r w:rsidRPr="00AD16BA">
              <w:rPr>
                <w:rFonts w:cs="Times New Roman"/>
                <w:b/>
                <w:bCs/>
              </w:rPr>
              <w:t>Use Case Name</w:t>
            </w:r>
          </w:p>
        </w:tc>
        <w:tc>
          <w:tcPr>
            <w:tcW w:w="2254" w:type="dxa"/>
          </w:tcPr>
          <w:p w14:paraId="24542342" w14:textId="77777777" w:rsidR="002D1BBA" w:rsidRPr="00AD16BA" w:rsidRDefault="002D1BBA" w:rsidP="00412054">
            <w:pPr>
              <w:jc w:val="center"/>
              <w:rPr>
                <w:rFonts w:cs="Times New Roman"/>
                <w:b/>
                <w:bCs/>
              </w:rPr>
            </w:pPr>
            <w:r w:rsidRPr="00AD16BA">
              <w:rPr>
                <w:rFonts w:cs="Times New Roman"/>
                <w:b/>
                <w:bCs/>
              </w:rPr>
              <w:t>Description</w:t>
            </w:r>
          </w:p>
        </w:tc>
        <w:tc>
          <w:tcPr>
            <w:tcW w:w="2254" w:type="dxa"/>
          </w:tcPr>
          <w:p w14:paraId="4AD970C5" w14:textId="77777777" w:rsidR="002D1BBA" w:rsidRPr="00AD16BA" w:rsidRDefault="002D1BBA" w:rsidP="00412054">
            <w:pPr>
              <w:jc w:val="center"/>
              <w:rPr>
                <w:rFonts w:cs="Times New Roman"/>
                <w:b/>
                <w:bCs/>
              </w:rPr>
            </w:pPr>
            <w:r w:rsidRPr="00AD16BA">
              <w:rPr>
                <w:rFonts w:cs="Times New Roman"/>
                <w:b/>
                <w:bCs/>
              </w:rPr>
              <w:t>Author</w:t>
            </w:r>
          </w:p>
        </w:tc>
      </w:tr>
      <w:tr w:rsidR="00AD16BA" w:rsidRPr="00AD16BA" w14:paraId="702DB850" w14:textId="77777777" w:rsidTr="00412054">
        <w:tc>
          <w:tcPr>
            <w:tcW w:w="2254" w:type="dxa"/>
          </w:tcPr>
          <w:p w14:paraId="1FE43BE1" w14:textId="238BCEA4" w:rsidR="00AD16BA" w:rsidRPr="00AD16BA" w:rsidRDefault="00AD16BA" w:rsidP="00AD16BA">
            <w:pPr>
              <w:jc w:val="center"/>
              <w:rPr>
                <w:rFonts w:cs="Times New Roman"/>
              </w:rPr>
            </w:pPr>
            <w:r w:rsidRPr="00AD16BA">
              <w:rPr>
                <w:rFonts w:cs="Times New Roman"/>
                <w:color w:val="000000"/>
              </w:rPr>
              <w:t>REQ_LEC001</w:t>
            </w:r>
          </w:p>
        </w:tc>
        <w:tc>
          <w:tcPr>
            <w:tcW w:w="2254" w:type="dxa"/>
          </w:tcPr>
          <w:p w14:paraId="11D9E0BC" w14:textId="5CD27406" w:rsidR="00AD16BA" w:rsidRPr="00AD16BA" w:rsidRDefault="00AD16BA" w:rsidP="00AD16BA">
            <w:pPr>
              <w:jc w:val="center"/>
              <w:rPr>
                <w:rFonts w:cs="Times New Roman"/>
              </w:rPr>
            </w:pPr>
            <w:r w:rsidRPr="00AD16BA">
              <w:rPr>
                <w:rFonts w:cs="Times New Roman"/>
                <w:color w:val="000000"/>
              </w:rPr>
              <w:t>Lecturer Login</w:t>
            </w:r>
          </w:p>
        </w:tc>
        <w:tc>
          <w:tcPr>
            <w:tcW w:w="2254" w:type="dxa"/>
          </w:tcPr>
          <w:p w14:paraId="6E8F5666" w14:textId="28FAEE89" w:rsidR="00AD16BA" w:rsidRPr="00AD16BA" w:rsidRDefault="00AD16BA" w:rsidP="00AD16BA">
            <w:pPr>
              <w:jc w:val="center"/>
              <w:rPr>
                <w:rFonts w:cs="Times New Roman"/>
              </w:rPr>
            </w:pPr>
            <w:r w:rsidRPr="00AD16BA">
              <w:rPr>
                <w:rFonts w:cs="Times New Roman"/>
                <w:color w:val="000000"/>
              </w:rPr>
              <w:t>Allows lecturers to log into the system securely using their credentials.</w:t>
            </w:r>
          </w:p>
        </w:tc>
        <w:tc>
          <w:tcPr>
            <w:tcW w:w="2254" w:type="dxa"/>
          </w:tcPr>
          <w:p w14:paraId="0BF2798C" w14:textId="491579DC" w:rsidR="00AD16BA" w:rsidRPr="00AD16BA" w:rsidRDefault="00AD16BA" w:rsidP="00AD16BA">
            <w:pPr>
              <w:jc w:val="center"/>
              <w:rPr>
                <w:rFonts w:cs="Times New Roman"/>
              </w:rPr>
            </w:pPr>
            <w:r>
              <w:rPr>
                <w:rFonts w:cs="Times New Roman"/>
                <w:color w:val="000000"/>
              </w:rPr>
              <w:t>Tey Jun Cheng</w:t>
            </w:r>
          </w:p>
        </w:tc>
      </w:tr>
      <w:tr w:rsidR="00AD16BA" w:rsidRPr="00AD16BA" w14:paraId="4C7521E8" w14:textId="77777777" w:rsidTr="00412054">
        <w:tc>
          <w:tcPr>
            <w:tcW w:w="2254" w:type="dxa"/>
          </w:tcPr>
          <w:p w14:paraId="2504C7B4" w14:textId="4B01F29F" w:rsidR="00AD16BA" w:rsidRPr="00AD16BA" w:rsidRDefault="00AD16BA" w:rsidP="00AD16BA">
            <w:pPr>
              <w:jc w:val="center"/>
              <w:rPr>
                <w:rFonts w:cs="Times New Roman"/>
              </w:rPr>
            </w:pPr>
            <w:r w:rsidRPr="00AD16BA">
              <w:rPr>
                <w:rFonts w:cs="Times New Roman"/>
                <w:color w:val="000000"/>
              </w:rPr>
              <w:t>REQ_LEC002</w:t>
            </w:r>
          </w:p>
        </w:tc>
        <w:tc>
          <w:tcPr>
            <w:tcW w:w="2254" w:type="dxa"/>
          </w:tcPr>
          <w:p w14:paraId="436E1AEF" w14:textId="0FDBA625" w:rsidR="00AD16BA" w:rsidRPr="00AD16BA" w:rsidRDefault="00AD16BA" w:rsidP="00AD16BA">
            <w:pPr>
              <w:jc w:val="center"/>
              <w:rPr>
                <w:rFonts w:cs="Times New Roman"/>
              </w:rPr>
            </w:pPr>
            <w:r w:rsidRPr="00AD16BA">
              <w:rPr>
                <w:rFonts w:cs="Times New Roman"/>
                <w:color w:val="000000"/>
              </w:rPr>
              <w:t>Upload Materials</w:t>
            </w:r>
          </w:p>
        </w:tc>
        <w:tc>
          <w:tcPr>
            <w:tcW w:w="2254" w:type="dxa"/>
          </w:tcPr>
          <w:p w14:paraId="720C14CB" w14:textId="40F2E023" w:rsidR="00AD16BA" w:rsidRPr="00AD16BA" w:rsidRDefault="00AD16BA" w:rsidP="00AD16BA">
            <w:pPr>
              <w:jc w:val="center"/>
              <w:rPr>
                <w:rFonts w:cs="Times New Roman"/>
              </w:rPr>
            </w:pPr>
            <w:r w:rsidRPr="00AD16BA">
              <w:rPr>
                <w:rFonts w:cs="Times New Roman"/>
                <w:color w:val="000000"/>
              </w:rPr>
              <w:t>Enables lecturers to upload lecture notes, slides, and supporting documents for students.</w:t>
            </w:r>
          </w:p>
        </w:tc>
        <w:tc>
          <w:tcPr>
            <w:tcW w:w="2254" w:type="dxa"/>
          </w:tcPr>
          <w:p w14:paraId="5486A502" w14:textId="473E0798" w:rsidR="00AD16BA" w:rsidRPr="00AD16BA" w:rsidRDefault="00AD16BA" w:rsidP="00AD16BA">
            <w:pPr>
              <w:jc w:val="center"/>
              <w:rPr>
                <w:rFonts w:cs="Times New Roman"/>
              </w:rPr>
            </w:pPr>
            <w:r>
              <w:rPr>
                <w:rFonts w:cs="Times New Roman"/>
                <w:color w:val="000000"/>
              </w:rPr>
              <w:t>Tey Jun Cheng</w:t>
            </w:r>
          </w:p>
        </w:tc>
      </w:tr>
      <w:tr w:rsidR="00AD16BA" w:rsidRPr="00AD16BA" w14:paraId="7FBF5354" w14:textId="77777777" w:rsidTr="00412054">
        <w:tc>
          <w:tcPr>
            <w:tcW w:w="2254" w:type="dxa"/>
          </w:tcPr>
          <w:p w14:paraId="44A29580" w14:textId="6BBC03E3" w:rsidR="00AD16BA" w:rsidRPr="00AD16BA" w:rsidRDefault="00AD16BA" w:rsidP="00AD16BA">
            <w:pPr>
              <w:jc w:val="center"/>
              <w:rPr>
                <w:rFonts w:cs="Times New Roman"/>
              </w:rPr>
            </w:pPr>
            <w:r w:rsidRPr="00AD16BA">
              <w:rPr>
                <w:rFonts w:cs="Times New Roman"/>
                <w:color w:val="000000"/>
              </w:rPr>
              <w:t>REQ_LEC003</w:t>
            </w:r>
          </w:p>
        </w:tc>
        <w:tc>
          <w:tcPr>
            <w:tcW w:w="2254" w:type="dxa"/>
          </w:tcPr>
          <w:p w14:paraId="2C4E2FA2" w14:textId="3738C770" w:rsidR="00AD16BA" w:rsidRPr="00AD16BA" w:rsidRDefault="00AD16BA" w:rsidP="00AD16BA">
            <w:pPr>
              <w:jc w:val="center"/>
              <w:rPr>
                <w:rFonts w:cs="Times New Roman"/>
              </w:rPr>
            </w:pPr>
            <w:r w:rsidRPr="00AD16BA">
              <w:rPr>
                <w:rFonts w:cs="Times New Roman"/>
                <w:color w:val="000000"/>
              </w:rPr>
              <w:t>Submit Grades</w:t>
            </w:r>
          </w:p>
        </w:tc>
        <w:tc>
          <w:tcPr>
            <w:tcW w:w="2254" w:type="dxa"/>
          </w:tcPr>
          <w:p w14:paraId="4E86356A" w14:textId="41EF7366" w:rsidR="00AD16BA" w:rsidRPr="00AD16BA" w:rsidRDefault="00AD16BA" w:rsidP="00AD16BA">
            <w:pPr>
              <w:jc w:val="center"/>
              <w:rPr>
                <w:rFonts w:cs="Times New Roman"/>
              </w:rPr>
            </w:pPr>
            <w:r w:rsidRPr="00AD16BA">
              <w:rPr>
                <w:rFonts w:cs="Times New Roman"/>
                <w:color w:val="000000"/>
              </w:rPr>
              <w:t>Allows lecturers to input and submit students’ academic results.</w:t>
            </w:r>
          </w:p>
        </w:tc>
        <w:tc>
          <w:tcPr>
            <w:tcW w:w="2254" w:type="dxa"/>
          </w:tcPr>
          <w:p w14:paraId="0DBBFC00" w14:textId="0E954857" w:rsidR="00AD16BA" w:rsidRPr="00AD16BA" w:rsidRDefault="00AD16BA" w:rsidP="00AD16BA">
            <w:pPr>
              <w:jc w:val="center"/>
              <w:rPr>
                <w:rFonts w:cs="Times New Roman"/>
              </w:rPr>
            </w:pPr>
            <w:r>
              <w:rPr>
                <w:rFonts w:cs="Times New Roman"/>
                <w:color w:val="000000"/>
              </w:rPr>
              <w:t>Tey Jun Cheng</w:t>
            </w:r>
          </w:p>
        </w:tc>
      </w:tr>
      <w:tr w:rsidR="00AD16BA" w:rsidRPr="00AD16BA" w14:paraId="281AE35C" w14:textId="77777777" w:rsidTr="00412054">
        <w:tc>
          <w:tcPr>
            <w:tcW w:w="2254" w:type="dxa"/>
          </w:tcPr>
          <w:p w14:paraId="69ECBAB8" w14:textId="64520A3E" w:rsidR="00AD16BA" w:rsidRPr="00AD16BA" w:rsidRDefault="00AD16BA" w:rsidP="00AD16BA">
            <w:pPr>
              <w:jc w:val="center"/>
              <w:rPr>
                <w:rFonts w:cs="Times New Roman"/>
              </w:rPr>
            </w:pPr>
            <w:r w:rsidRPr="00AD16BA">
              <w:rPr>
                <w:rFonts w:cs="Times New Roman"/>
                <w:color w:val="000000"/>
              </w:rPr>
              <w:t>REQ_LEC004</w:t>
            </w:r>
          </w:p>
        </w:tc>
        <w:tc>
          <w:tcPr>
            <w:tcW w:w="2254" w:type="dxa"/>
          </w:tcPr>
          <w:p w14:paraId="39C412C4" w14:textId="069D1686" w:rsidR="00AD16BA" w:rsidRPr="00AD16BA" w:rsidRDefault="00AD16BA" w:rsidP="00AD16BA">
            <w:pPr>
              <w:jc w:val="center"/>
              <w:rPr>
                <w:rFonts w:cs="Times New Roman"/>
              </w:rPr>
            </w:pPr>
            <w:r w:rsidRPr="00AD16BA">
              <w:rPr>
                <w:rFonts w:cs="Times New Roman"/>
                <w:color w:val="000000"/>
              </w:rPr>
              <w:t>Send Announcements</w:t>
            </w:r>
          </w:p>
        </w:tc>
        <w:tc>
          <w:tcPr>
            <w:tcW w:w="2254" w:type="dxa"/>
          </w:tcPr>
          <w:p w14:paraId="3210AE97" w14:textId="2540154A" w:rsidR="00AD16BA" w:rsidRPr="00AD16BA" w:rsidRDefault="00AD16BA" w:rsidP="00AD16BA">
            <w:pPr>
              <w:jc w:val="center"/>
              <w:rPr>
                <w:rFonts w:cs="Times New Roman"/>
              </w:rPr>
            </w:pPr>
            <w:r w:rsidRPr="00AD16BA">
              <w:rPr>
                <w:rFonts w:cs="Times New Roman"/>
                <w:color w:val="000000"/>
              </w:rPr>
              <w:t>Enables lecturers to broadcast announcements to their respective classes.</w:t>
            </w:r>
          </w:p>
        </w:tc>
        <w:tc>
          <w:tcPr>
            <w:tcW w:w="2254" w:type="dxa"/>
          </w:tcPr>
          <w:p w14:paraId="450691F9" w14:textId="62C5FBEE" w:rsidR="00AD16BA" w:rsidRPr="00AD16BA" w:rsidRDefault="00AD16BA" w:rsidP="00AD16BA">
            <w:pPr>
              <w:jc w:val="center"/>
              <w:rPr>
                <w:rFonts w:cs="Times New Roman"/>
              </w:rPr>
            </w:pPr>
            <w:r>
              <w:rPr>
                <w:rFonts w:cs="Times New Roman"/>
                <w:color w:val="000000"/>
              </w:rPr>
              <w:t>Tey Jun Cheng</w:t>
            </w:r>
          </w:p>
        </w:tc>
      </w:tr>
      <w:tr w:rsidR="00AD16BA" w:rsidRPr="00AD16BA" w14:paraId="5E492A4D" w14:textId="77777777" w:rsidTr="00412054">
        <w:tc>
          <w:tcPr>
            <w:tcW w:w="2254" w:type="dxa"/>
          </w:tcPr>
          <w:p w14:paraId="2A911B76" w14:textId="4BE27CC3" w:rsidR="00AD16BA" w:rsidRPr="00AD16BA" w:rsidRDefault="00AD16BA" w:rsidP="00AD16BA">
            <w:pPr>
              <w:jc w:val="center"/>
              <w:rPr>
                <w:rFonts w:cs="Times New Roman"/>
              </w:rPr>
            </w:pPr>
            <w:r w:rsidRPr="00AD16BA">
              <w:rPr>
                <w:rFonts w:cs="Times New Roman"/>
                <w:color w:val="000000"/>
              </w:rPr>
              <w:t>REQ_LEC005</w:t>
            </w:r>
          </w:p>
        </w:tc>
        <w:tc>
          <w:tcPr>
            <w:tcW w:w="2254" w:type="dxa"/>
          </w:tcPr>
          <w:p w14:paraId="1BD74BF2" w14:textId="4ECFEC0C" w:rsidR="00AD16BA" w:rsidRPr="00AD16BA" w:rsidRDefault="00AD16BA" w:rsidP="00AD16BA">
            <w:pPr>
              <w:jc w:val="center"/>
              <w:rPr>
                <w:rFonts w:cs="Times New Roman"/>
              </w:rPr>
            </w:pPr>
            <w:r w:rsidRPr="00AD16BA">
              <w:rPr>
                <w:rFonts w:cs="Times New Roman"/>
                <w:color w:val="000000"/>
              </w:rPr>
              <w:t>Schedule Assessment</w:t>
            </w:r>
          </w:p>
        </w:tc>
        <w:tc>
          <w:tcPr>
            <w:tcW w:w="2254" w:type="dxa"/>
          </w:tcPr>
          <w:p w14:paraId="2D8940BB" w14:textId="1F6CBD9C" w:rsidR="00AD16BA" w:rsidRPr="00AD16BA" w:rsidRDefault="00AD16BA" w:rsidP="00AD16BA">
            <w:pPr>
              <w:jc w:val="center"/>
              <w:rPr>
                <w:rFonts w:cs="Times New Roman"/>
              </w:rPr>
            </w:pPr>
            <w:r w:rsidRPr="00AD16BA">
              <w:rPr>
                <w:rFonts w:cs="Times New Roman"/>
                <w:color w:val="000000"/>
              </w:rPr>
              <w:t>Allows lecturers to set and manage assessment dates for assignments, quizzes, or exams.</w:t>
            </w:r>
          </w:p>
        </w:tc>
        <w:tc>
          <w:tcPr>
            <w:tcW w:w="2254" w:type="dxa"/>
          </w:tcPr>
          <w:p w14:paraId="05851A28" w14:textId="443104F7" w:rsidR="00AD16BA" w:rsidRPr="00AD16BA" w:rsidRDefault="00AD16BA" w:rsidP="00AD16BA">
            <w:pPr>
              <w:jc w:val="center"/>
              <w:rPr>
                <w:rFonts w:cs="Times New Roman"/>
              </w:rPr>
            </w:pPr>
            <w:r>
              <w:rPr>
                <w:rFonts w:cs="Times New Roman"/>
                <w:color w:val="000000"/>
              </w:rPr>
              <w:t>Tey Jun Cheng</w:t>
            </w:r>
          </w:p>
        </w:tc>
      </w:tr>
    </w:tbl>
    <w:p w14:paraId="11DB9C28" w14:textId="77777777" w:rsidR="002D1BBA" w:rsidRPr="00875379" w:rsidRDefault="002D1BBA" w:rsidP="00875379">
      <w:pPr>
        <w:rPr>
          <w:lang w:val="en-US"/>
        </w:rPr>
      </w:pPr>
    </w:p>
    <w:p w14:paraId="15F12E39" w14:textId="77777777" w:rsidR="00744F71" w:rsidRDefault="00744F71">
      <w:pPr>
        <w:rPr>
          <w:ins w:id="132" w:author="Teoh Xuan Xuan" w:date="2025-05-25T19:14:00Z" w16du:dateUtc="2025-05-25T11:14:00Z"/>
          <w:rFonts w:eastAsiaTheme="majorEastAsia" w:cstheme="majorBidi"/>
          <w:b/>
          <w:iCs/>
        </w:rPr>
      </w:pPr>
      <w:ins w:id="133" w:author="Teoh Xuan Xuan" w:date="2025-05-25T19:14:00Z" w16du:dateUtc="2025-05-25T11:14:00Z">
        <w:r>
          <w:br w:type="page"/>
        </w:r>
      </w:ins>
    </w:p>
    <w:p w14:paraId="26584401" w14:textId="0529215A" w:rsidR="00DF6A52" w:rsidRDefault="00DF6A52" w:rsidP="004672A7">
      <w:pPr>
        <w:pStyle w:val="Heading4"/>
        <w:rPr>
          <w:ins w:id="134" w:author="Teoh Xuan Xuan" w:date="2025-05-25T19:14:00Z" w16du:dateUtc="2025-05-25T11:14:00Z"/>
        </w:rPr>
      </w:pPr>
      <w:del w:id="135" w:author="Teoh Xuan Xuan" w:date="2025-05-25T19:13:00Z" w16du:dateUtc="2025-05-25T11:13:00Z">
        <w:r w:rsidRPr="00DF6A52" w:rsidDel="001A224A">
          <w:lastRenderedPageBreak/>
          <w:delText> </w:delText>
        </w:r>
        <w:r w:rsidRPr="00DF6A52" w:rsidDel="001A224A">
          <w:delText> </w:delText>
        </w:r>
        <w:r w:rsidRPr="00DF6A52" w:rsidDel="001A224A">
          <w:delText> </w:delText>
        </w:r>
      </w:del>
      <w:r w:rsidRPr="00DF6A52">
        <w:t>1.3.2.3 Admin</w:t>
      </w:r>
    </w:p>
    <w:p w14:paraId="428AC76C" w14:textId="77777777" w:rsidR="00744F71" w:rsidRPr="00744F71" w:rsidRDefault="00744F71">
      <w:pPr>
        <w:pPrChange w:id="136" w:author="Teoh Xuan Xuan" w:date="2025-05-25T19:14:00Z" w16du:dateUtc="2025-05-25T11:14:00Z">
          <w:pPr>
            <w:pStyle w:val="Heading4"/>
          </w:pPr>
        </w:pPrChange>
      </w:pPr>
    </w:p>
    <w:p w14:paraId="143D98E0" w14:textId="09D9B15F" w:rsidR="002C34C1" w:rsidRDefault="002C34C1" w:rsidP="002C34C1">
      <w:r>
        <w:rPr>
          <w:rFonts w:ascii="Arial" w:hAnsi="Arial" w:cs="Arial"/>
          <w:noProof/>
          <w:color w:val="000000"/>
          <w:sz w:val="22"/>
          <w:szCs w:val="22"/>
          <w:bdr w:val="none" w:sz="0" w:space="0" w:color="auto" w:frame="1"/>
        </w:rPr>
        <w:drawing>
          <wp:inline distT="0" distB="0" distL="0" distR="0" wp14:anchorId="54A143B3" wp14:editId="380BE562">
            <wp:extent cx="5730240" cy="3962400"/>
            <wp:effectExtent l="0" t="0" r="3810" b="0"/>
            <wp:docPr id="1019150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a:extLst>
                        <a:ext uri="{28A0092B-C50C-407E-A947-70E740481C1C}">
                          <a14:useLocalDpi xmlns:a14="http://schemas.microsoft.com/office/drawing/2010/main" val="0"/>
                        </a:ext>
                      </a:extLst>
                    </a:blip>
                    <a:srcRect t="47739"/>
                    <a:stretch/>
                  </pic:blipFill>
                  <pic:spPr bwMode="auto">
                    <a:xfrm>
                      <a:off x="0" y="0"/>
                      <a:ext cx="5730240"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0FD9297B" w14:textId="71CD72DC" w:rsidR="002C34C1" w:rsidRDefault="002C34C1" w:rsidP="00744F71">
      <w:pPr>
        <w:pStyle w:val="Quote"/>
        <w:rPr>
          <w:ins w:id="137" w:author="Teoh Xuan Xuan" w:date="2025-05-25T19:14:00Z" w16du:dateUtc="2025-05-25T11:14:00Z"/>
        </w:rPr>
      </w:pPr>
      <w:r w:rsidRPr="00AD16BA">
        <w:t>Figure 1.3.2.</w:t>
      </w:r>
      <w:ins w:id="138" w:author="Teoh Xuan Xuan" w:date="2025-05-25T19:15:00Z" w16du:dateUtc="2025-05-25T11:15:00Z">
        <w:r w:rsidR="00744F71">
          <w:t>3</w:t>
        </w:r>
      </w:ins>
      <w:del w:id="139" w:author="Teoh Xuan Xuan" w:date="2025-05-25T19:15:00Z" w16du:dateUtc="2025-05-25T11:15:00Z">
        <w:r w:rsidRPr="00AD16BA" w:rsidDel="00744F71">
          <w:delText>1</w:delText>
        </w:r>
      </w:del>
      <w:r w:rsidRPr="00AD16BA">
        <w:t>: Use Case Diagram of Actor (Admin)</w:t>
      </w:r>
    </w:p>
    <w:p w14:paraId="52FF437F" w14:textId="77777777" w:rsidR="00744F71" w:rsidRDefault="00744F71">
      <w:pPr>
        <w:rPr>
          <w:ins w:id="140" w:author="Teoh Xuan Xuan" w:date="2025-05-25T19:15:00Z" w16du:dateUtc="2025-05-25T11:15:00Z"/>
          <w:i/>
          <w:iCs/>
          <w:color w:val="262626" w:themeColor="text1" w:themeTint="D9"/>
          <w:sz w:val="22"/>
        </w:rPr>
      </w:pPr>
      <w:ins w:id="141" w:author="Teoh Xuan Xuan" w:date="2025-05-25T19:15:00Z" w16du:dateUtc="2025-05-25T11:15:00Z">
        <w:r>
          <w:br w:type="page"/>
        </w:r>
      </w:ins>
    </w:p>
    <w:p w14:paraId="708D3212" w14:textId="088BBEC1" w:rsidR="00744F71" w:rsidRPr="00744F71" w:rsidRDefault="00744F71">
      <w:pPr>
        <w:pStyle w:val="Quote"/>
        <w:pPrChange w:id="142" w:author="Teoh Xuan Xuan" w:date="2025-05-25T19:15:00Z" w16du:dateUtc="2025-05-25T11:15:00Z">
          <w:pPr>
            <w:jc w:val="center"/>
          </w:pPr>
        </w:pPrChange>
      </w:pPr>
      <w:ins w:id="143" w:author="Teoh Xuan Xuan" w:date="2025-05-25T19:14:00Z" w16du:dateUtc="2025-05-25T11:14:00Z">
        <w:r>
          <w:lastRenderedPageBreak/>
          <w:t>Table</w:t>
        </w:r>
        <w:r w:rsidRPr="00AD16BA">
          <w:t xml:space="preserve"> 1.3.2.</w:t>
        </w:r>
      </w:ins>
      <w:ins w:id="144" w:author="Teoh Xuan Xuan" w:date="2025-05-25T19:15:00Z" w16du:dateUtc="2025-05-25T11:15:00Z">
        <w:r>
          <w:t>3</w:t>
        </w:r>
      </w:ins>
      <w:ins w:id="145" w:author="Teoh Xuan Xuan" w:date="2025-05-25T19:14:00Z" w16du:dateUtc="2025-05-25T11:14:00Z">
        <w:r w:rsidRPr="00AD16BA">
          <w:t>: Use Case Diagram of Actor (Admin)</w:t>
        </w:r>
      </w:ins>
    </w:p>
    <w:tbl>
      <w:tblPr>
        <w:tblStyle w:val="TableGrid"/>
        <w:tblW w:w="0" w:type="auto"/>
        <w:tblLook w:val="04A0" w:firstRow="1" w:lastRow="0" w:firstColumn="1" w:lastColumn="0" w:noHBand="0" w:noVBand="1"/>
        <w:tblPrChange w:id="146" w:author="Teoh Xuan Xuan" w:date="2025-05-25T19:18:00Z" w16du:dateUtc="2025-05-25T11:18:00Z">
          <w:tblPr>
            <w:tblStyle w:val="TableGrid"/>
            <w:tblW w:w="0" w:type="auto"/>
            <w:tblLook w:val="04A0" w:firstRow="1" w:lastRow="0" w:firstColumn="1" w:lastColumn="0" w:noHBand="0" w:noVBand="1"/>
          </w:tblPr>
        </w:tblPrChange>
      </w:tblPr>
      <w:tblGrid>
        <w:gridCol w:w="2916"/>
        <w:gridCol w:w="2093"/>
        <w:gridCol w:w="216"/>
        <w:gridCol w:w="2201"/>
        <w:gridCol w:w="1590"/>
        <w:tblGridChange w:id="147">
          <w:tblGrid>
            <w:gridCol w:w="2849"/>
            <w:gridCol w:w="67"/>
            <w:gridCol w:w="2049"/>
            <w:gridCol w:w="44"/>
            <w:gridCol w:w="80"/>
            <w:gridCol w:w="2319"/>
            <w:gridCol w:w="18"/>
            <w:gridCol w:w="1590"/>
          </w:tblGrid>
        </w:tblGridChange>
      </w:tblGrid>
      <w:tr w:rsidR="007C7779" w:rsidRPr="00AD16BA" w14:paraId="7AFDFEFB" w14:textId="77777777" w:rsidTr="004F14C5">
        <w:trPr>
          <w:trHeight w:val="323"/>
          <w:trPrChange w:id="148" w:author="Teoh Xuan Xuan" w:date="2025-05-25T19:18:00Z" w16du:dateUtc="2025-05-25T11:18:00Z">
            <w:trPr>
              <w:trHeight w:val="323"/>
            </w:trPr>
          </w:trPrChange>
        </w:trPr>
        <w:tc>
          <w:tcPr>
            <w:tcW w:w="2850" w:type="dxa"/>
            <w:tcPrChange w:id="149" w:author="Teoh Xuan Xuan" w:date="2025-05-25T19:18:00Z" w16du:dateUtc="2025-05-25T11:18:00Z">
              <w:tcPr>
                <w:tcW w:w="2850" w:type="dxa"/>
              </w:tcPr>
            </w:tcPrChange>
          </w:tcPr>
          <w:p w14:paraId="24DC02AD" w14:textId="34FDF651" w:rsidR="007C7779" w:rsidRPr="00AD16BA" w:rsidRDefault="007C7779" w:rsidP="007C7779">
            <w:pPr>
              <w:jc w:val="center"/>
              <w:rPr>
                <w:rFonts w:cs="Times New Roman"/>
                <w:b/>
                <w:bCs/>
              </w:rPr>
            </w:pPr>
            <w:ins w:id="150" w:author="Teoh Xuan Xuan" w:date="2025-05-25T19:17:00Z" w16du:dateUtc="2025-05-25T11:17:00Z">
              <w:r w:rsidRPr="00AD16BA">
                <w:rPr>
                  <w:rFonts w:cs="Times New Roman"/>
                  <w:b/>
                  <w:bCs/>
                </w:rPr>
                <w:t>Use Case ID</w:t>
              </w:r>
            </w:ins>
            <w:del w:id="151" w:author="Teoh Xuan Xuan" w:date="2025-05-25T19:17:00Z" w16du:dateUtc="2025-05-25T11:17:00Z">
              <w:r w:rsidRPr="00AD16BA" w:rsidDel="000C1995">
                <w:rPr>
                  <w:rFonts w:cs="Times New Roman"/>
                  <w:b/>
                  <w:bCs/>
                </w:rPr>
                <w:delText>Use Case ID</w:delText>
              </w:r>
            </w:del>
          </w:p>
        </w:tc>
        <w:tc>
          <w:tcPr>
            <w:tcW w:w="2116" w:type="dxa"/>
            <w:tcPrChange w:id="152" w:author="Teoh Xuan Xuan" w:date="2025-05-25T19:18:00Z" w16du:dateUtc="2025-05-25T11:18:00Z">
              <w:tcPr>
                <w:tcW w:w="2116" w:type="dxa"/>
                <w:gridSpan w:val="2"/>
              </w:tcPr>
            </w:tcPrChange>
          </w:tcPr>
          <w:p w14:paraId="275F6EEE" w14:textId="4BC01CC1" w:rsidR="007C7779" w:rsidRPr="00AD16BA" w:rsidRDefault="007C7779" w:rsidP="007C7779">
            <w:pPr>
              <w:jc w:val="center"/>
              <w:rPr>
                <w:rFonts w:cs="Times New Roman"/>
                <w:b/>
                <w:bCs/>
              </w:rPr>
            </w:pPr>
            <w:ins w:id="153" w:author="Teoh Xuan Xuan" w:date="2025-05-25T19:17:00Z" w16du:dateUtc="2025-05-25T11:17:00Z">
              <w:r w:rsidRPr="00AD16BA">
                <w:rPr>
                  <w:rFonts w:cs="Times New Roman"/>
                  <w:b/>
                  <w:bCs/>
                </w:rPr>
                <w:t>Use Case Name</w:t>
              </w:r>
            </w:ins>
            <w:del w:id="154" w:author="Teoh Xuan Xuan" w:date="2025-05-25T19:17:00Z" w16du:dateUtc="2025-05-25T11:17:00Z">
              <w:r w:rsidRPr="00AD16BA" w:rsidDel="000C1995">
                <w:rPr>
                  <w:rFonts w:cs="Times New Roman"/>
                  <w:b/>
                  <w:bCs/>
                </w:rPr>
                <w:delText>Use Case Name</w:delText>
              </w:r>
            </w:del>
          </w:p>
        </w:tc>
        <w:tc>
          <w:tcPr>
            <w:tcW w:w="2442" w:type="dxa"/>
            <w:gridSpan w:val="2"/>
            <w:tcPrChange w:id="155" w:author="Teoh Xuan Xuan" w:date="2025-05-25T19:18:00Z" w16du:dateUtc="2025-05-25T11:18:00Z">
              <w:tcPr>
                <w:tcW w:w="2442" w:type="dxa"/>
                <w:gridSpan w:val="3"/>
              </w:tcPr>
            </w:tcPrChange>
          </w:tcPr>
          <w:p w14:paraId="132F7043" w14:textId="61A79215" w:rsidR="007C7779" w:rsidRPr="00AD16BA" w:rsidRDefault="007C7779" w:rsidP="007C7779">
            <w:pPr>
              <w:jc w:val="center"/>
              <w:rPr>
                <w:rFonts w:cs="Times New Roman"/>
                <w:b/>
                <w:bCs/>
              </w:rPr>
            </w:pPr>
            <w:ins w:id="156" w:author="Teoh Xuan Xuan" w:date="2025-05-25T19:17:00Z" w16du:dateUtc="2025-05-25T11:17:00Z">
              <w:r w:rsidRPr="00AD16BA">
                <w:rPr>
                  <w:rFonts w:cs="Times New Roman"/>
                  <w:b/>
                  <w:bCs/>
                </w:rPr>
                <w:t>Description</w:t>
              </w:r>
            </w:ins>
            <w:del w:id="157" w:author="Teoh Xuan Xuan" w:date="2025-05-25T19:17:00Z" w16du:dateUtc="2025-05-25T11:17:00Z">
              <w:r w:rsidRPr="00AD16BA" w:rsidDel="000C1995">
                <w:rPr>
                  <w:rFonts w:cs="Times New Roman"/>
                  <w:b/>
                  <w:bCs/>
                </w:rPr>
                <w:delText>Description</w:delText>
              </w:r>
            </w:del>
          </w:p>
        </w:tc>
        <w:tc>
          <w:tcPr>
            <w:tcW w:w="1608" w:type="dxa"/>
            <w:tcPrChange w:id="158" w:author="Teoh Xuan Xuan" w:date="2025-05-25T19:18:00Z" w16du:dateUtc="2025-05-25T11:18:00Z">
              <w:tcPr>
                <w:tcW w:w="1608" w:type="dxa"/>
                <w:gridSpan w:val="2"/>
              </w:tcPr>
            </w:tcPrChange>
          </w:tcPr>
          <w:p w14:paraId="1DF27EFA" w14:textId="253A6331" w:rsidR="007C7779" w:rsidRPr="00AD16BA" w:rsidRDefault="007C7779" w:rsidP="007C7779">
            <w:pPr>
              <w:jc w:val="center"/>
              <w:rPr>
                <w:rFonts w:cs="Times New Roman"/>
                <w:b/>
                <w:bCs/>
              </w:rPr>
            </w:pPr>
            <w:ins w:id="159" w:author="Teoh Xuan Xuan" w:date="2025-05-25T19:17:00Z" w16du:dateUtc="2025-05-25T11:17:00Z">
              <w:r w:rsidRPr="00AD16BA">
                <w:rPr>
                  <w:rFonts w:cs="Times New Roman"/>
                  <w:b/>
                  <w:bCs/>
                </w:rPr>
                <w:t>Author</w:t>
              </w:r>
            </w:ins>
            <w:del w:id="160" w:author="Teoh Xuan Xuan" w:date="2025-05-25T19:17:00Z" w16du:dateUtc="2025-05-25T11:17:00Z">
              <w:r w:rsidRPr="00AD16BA" w:rsidDel="000C1995">
                <w:rPr>
                  <w:rFonts w:cs="Times New Roman"/>
                  <w:b/>
                  <w:bCs/>
                </w:rPr>
                <w:delText>Author</w:delText>
              </w:r>
            </w:del>
          </w:p>
        </w:tc>
      </w:tr>
      <w:tr w:rsidR="004F14C5" w:rsidRPr="00AD16BA" w14:paraId="39BD7F53" w14:textId="77777777" w:rsidTr="004F14C5">
        <w:tc>
          <w:tcPr>
            <w:tcW w:w="2850" w:type="dxa"/>
            <w:tcPrChange w:id="161" w:author="Teoh Xuan Xuan" w:date="2025-05-25T19:18:00Z" w16du:dateUtc="2025-05-25T11:18:00Z">
              <w:tcPr>
                <w:tcW w:w="2850" w:type="dxa"/>
              </w:tcPr>
            </w:tcPrChange>
          </w:tcPr>
          <w:p w14:paraId="7D2BCBEE" w14:textId="45491160" w:rsidR="004F14C5" w:rsidRPr="00AD16BA" w:rsidRDefault="004F14C5" w:rsidP="004F14C5">
            <w:pPr>
              <w:jc w:val="center"/>
              <w:rPr>
                <w:rFonts w:cs="Times New Roman"/>
              </w:rPr>
            </w:pPr>
            <w:ins w:id="162" w:author="Teoh Xuan Xuan" w:date="2025-05-25T19:18:00Z" w16du:dateUtc="2025-05-25T11:18:00Z">
              <w:r w:rsidRPr="00121E57">
                <w:t>REQ_ADM001</w:t>
              </w:r>
            </w:ins>
            <w:del w:id="163" w:author="Teoh Xuan Xuan" w:date="2025-05-25T19:16:00Z" w16du:dateUtc="2025-05-25T11:16:00Z">
              <w:r w:rsidRPr="00AD16BA" w:rsidDel="008F5BAA">
                <w:rPr>
                  <w:rFonts w:cs="Times New Roman"/>
                  <w:color w:val="000000"/>
                </w:rPr>
                <w:delText>REQ_LEC001</w:delText>
              </w:r>
            </w:del>
          </w:p>
        </w:tc>
        <w:tc>
          <w:tcPr>
            <w:tcW w:w="2116" w:type="dxa"/>
            <w:tcPrChange w:id="164" w:author="Teoh Xuan Xuan" w:date="2025-05-25T19:18:00Z" w16du:dateUtc="2025-05-25T11:18:00Z">
              <w:tcPr>
                <w:tcW w:w="2116" w:type="dxa"/>
                <w:gridSpan w:val="2"/>
              </w:tcPr>
            </w:tcPrChange>
          </w:tcPr>
          <w:p w14:paraId="143B6745" w14:textId="17362845" w:rsidR="004F14C5" w:rsidRPr="00AD16BA" w:rsidRDefault="004F14C5" w:rsidP="004F14C5">
            <w:pPr>
              <w:jc w:val="center"/>
              <w:rPr>
                <w:rFonts w:cs="Times New Roman"/>
              </w:rPr>
            </w:pPr>
            <w:ins w:id="165" w:author="Teoh Xuan Xuan" w:date="2025-05-25T19:18:00Z" w16du:dateUtc="2025-05-25T11:18:00Z">
              <w:r w:rsidRPr="006B74EB">
                <w:t>Admin Login</w:t>
              </w:r>
            </w:ins>
            <w:del w:id="166" w:author="Teoh Xuan Xuan" w:date="2025-05-25T19:16:00Z" w16du:dateUtc="2025-05-25T11:16:00Z">
              <w:r w:rsidRPr="00AD16BA" w:rsidDel="008F5BAA">
                <w:rPr>
                  <w:rFonts w:cs="Times New Roman"/>
                  <w:color w:val="000000"/>
                </w:rPr>
                <w:delText>Lecturer Login</w:delText>
              </w:r>
            </w:del>
          </w:p>
        </w:tc>
        <w:tc>
          <w:tcPr>
            <w:tcW w:w="2442" w:type="dxa"/>
            <w:gridSpan w:val="2"/>
            <w:tcPrChange w:id="167" w:author="Teoh Xuan Xuan" w:date="2025-05-25T19:18:00Z" w16du:dateUtc="2025-05-25T11:18:00Z">
              <w:tcPr>
                <w:tcW w:w="2442" w:type="dxa"/>
                <w:gridSpan w:val="3"/>
              </w:tcPr>
            </w:tcPrChange>
          </w:tcPr>
          <w:p w14:paraId="45F574A5" w14:textId="10B236EF" w:rsidR="004F14C5" w:rsidRPr="00AD16BA" w:rsidRDefault="004F14C5" w:rsidP="004F14C5">
            <w:pPr>
              <w:jc w:val="center"/>
              <w:rPr>
                <w:rFonts w:cs="Times New Roman"/>
              </w:rPr>
            </w:pPr>
            <w:ins w:id="168" w:author="Teoh Xuan Xuan" w:date="2025-05-25T19:18:00Z" w16du:dateUtc="2025-05-25T11:18:00Z">
              <w:r w:rsidRPr="00DF6390">
                <w:t>Allows administrators to securely log into the system using verified credentials.</w:t>
              </w:r>
            </w:ins>
            <w:del w:id="169" w:author="Teoh Xuan Xuan" w:date="2025-05-25T19:16:00Z" w16du:dateUtc="2025-05-25T11:16:00Z">
              <w:r w:rsidRPr="00AD16BA" w:rsidDel="008F5BAA">
                <w:rPr>
                  <w:rFonts w:cs="Times New Roman"/>
                  <w:color w:val="000000"/>
                </w:rPr>
                <w:delText>Allows lecturers to log into the system securely using their credentials.</w:delText>
              </w:r>
            </w:del>
          </w:p>
        </w:tc>
        <w:tc>
          <w:tcPr>
            <w:tcW w:w="1608" w:type="dxa"/>
            <w:tcPrChange w:id="170" w:author="Teoh Xuan Xuan" w:date="2025-05-25T19:18:00Z" w16du:dateUtc="2025-05-25T11:18:00Z">
              <w:tcPr>
                <w:tcW w:w="1608" w:type="dxa"/>
                <w:gridSpan w:val="2"/>
              </w:tcPr>
            </w:tcPrChange>
          </w:tcPr>
          <w:p w14:paraId="7488A8B8" w14:textId="3909D87F" w:rsidR="004F14C5" w:rsidRPr="00AD16BA" w:rsidRDefault="004F14C5" w:rsidP="004F14C5">
            <w:pPr>
              <w:jc w:val="center"/>
              <w:rPr>
                <w:rFonts w:cs="Times New Roman"/>
              </w:rPr>
            </w:pPr>
            <w:ins w:id="171" w:author="Teoh Xuan Xuan" w:date="2025-05-25T19:17:00Z" w16du:dateUtc="2025-05-25T11:17:00Z">
              <w:r>
                <w:rPr>
                  <w:rFonts w:cs="Times New Roman"/>
                  <w:color w:val="000000"/>
                </w:rPr>
                <w:t>Tey Jun Cheng</w:t>
              </w:r>
            </w:ins>
            <w:del w:id="172" w:author="Teoh Xuan Xuan" w:date="2025-05-25T19:17:00Z" w16du:dateUtc="2025-05-25T11:17:00Z">
              <w:r w:rsidDel="000C1995">
                <w:rPr>
                  <w:rFonts w:cs="Times New Roman"/>
                  <w:color w:val="000000"/>
                </w:rPr>
                <w:delText>Tey Jun Cheng</w:delText>
              </w:r>
            </w:del>
          </w:p>
        </w:tc>
      </w:tr>
      <w:tr w:rsidR="004F14C5" w:rsidRPr="00AD16BA" w14:paraId="60BD7319" w14:textId="77777777" w:rsidTr="004F14C5">
        <w:tc>
          <w:tcPr>
            <w:tcW w:w="2850" w:type="dxa"/>
            <w:tcPrChange w:id="173" w:author="Teoh Xuan Xuan" w:date="2025-05-25T19:18:00Z" w16du:dateUtc="2025-05-25T11:18:00Z">
              <w:tcPr>
                <w:tcW w:w="2850" w:type="dxa"/>
              </w:tcPr>
            </w:tcPrChange>
          </w:tcPr>
          <w:p w14:paraId="35CA5CF5" w14:textId="07AF2E56" w:rsidR="004F14C5" w:rsidRPr="00AD16BA" w:rsidRDefault="004F14C5" w:rsidP="004F14C5">
            <w:pPr>
              <w:jc w:val="center"/>
              <w:rPr>
                <w:rFonts w:cs="Times New Roman"/>
              </w:rPr>
            </w:pPr>
            <w:ins w:id="174" w:author="Teoh Xuan Xuan" w:date="2025-05-25T19:18:00Z" w16du:dateUtc="2025-05-25T11:18:00Z">
              <w:r w:rsidRPr="00121E57">
                <w:t>REQ_ADM002</w:t>
              </w:r>
            </w:ins>
            <w:del w:id="175" w:author="Teoh Xuan Xuan" w:date="2025-05-25T19:16:00Z" w16du:dateUtc="2025-05-25T11:16:00Z">
              <w:r w:rsidRPr="00AD16BA" w:rsidDel="008F5BAA">
                <w:rPr>
                  <w:rFonts w:cs="Times New Roman"/>
                  <w:color w:val="000000"/>
                </w:rPr>
                <w:delText>REQ_LEC002</w:delText>
              </w:r>
            </w:del>
          </w:p>
        </w:tc>
        <w:tc>
          <w:tcPr>
            <w:tcW w:w="2116" w:type="dxa"/>
            <w:tcPrChange w:id="176" w:author="Teoh Xuan Xuan" w:date="2025-05-25T19:18:00Z" w16du:dateUtc="2025-05-25T11:18:00Z">
              <w:tcPr>
                <w:tcW w:w="2116" w:type="dxa"/>
                <w:gridSpan w:val="2"/>
              </w:tcPr>
            </w:tcPrChange>
          </w:tcPr>
          <w:p w14:paraId="2F5CF99F" w14:textId="6A6017CC" w:rsidR="004F14C5" w:rsidRPr="00AD16BA" w:rsidRDefault="004F14C5" w:rsidP="004F14C5">
            <w:pPr>
              <w:jc w:val="center"/>
              <w:rPr>
                <w:rFonts w:cs="Times New Roman"/>
              </w:rPr>
            </w:pPr>
            <w:ins w:id="177" w:author="Teoh Xuan Xuan" w:date="2025-05-25T19:18:00Z" w16du:dateUtc="2025-05-25T11:18:00Z">
              <w:r w:rsidRPr="006B74EB">
                <w:t>Approve Classroom Bookings</w:t>
              </w:r>
            </w:ins>
            <w:del w:id="178" w:author="Teoh Xuan Xuan" w:date="2025-05-25T19:16:00Z" w16du:dateUtc="2025-05-25T11:16:00Z">
              <w:r w:rsidRPr="00AD16BA" w:rsidDel="008F5BAA">
                <w:rPr>
                  <w:rFonts w:cs="Times New Roman"/>
                  <w:color w:val="000000"/>
                </w:rPr>
                <w:delText>Upload Materials</w:delText>
              </w:r>
            </w:del>
          </w:p>
        </w:tc>
        <w:tc>
          <w:tcPr>
            <w:tcW w:w="2442" w:type="dxa"/>
            <w:gridSpan w:val="2"/>
            <w:tcPrChange w:id="179" w:author="Teoh Xuan Xuan" w:date="2025-05-25T19:18:00Z" w16du:dateUtc="2025-05-25T11:18:00Z">
              <w:tcPr>
                <w:tcW w:w="2442" w:type="dxa"/>
                <w:gridSpan w:val="3"/>
              </w:tcPr>
            </w:tcPrChange>
          </w:tcPr>
          <w:p w14:paraId="1CE121B4" w14:textId="603C2A19" w:rsidR="004F14C5" w:rsidRPr="00AD16BA" w:rsidRDefault="004F14C5" w:rsidP="004F14C5">
            <w:pPr>
              <w:jc w:val="center"/>
              <w:rPr>
                <w:rFonts w:cs="Times New Roman"/>
              </w:rPr>
            </w:pPr>
            <w:ins w:id="180" w:author="Teoh Xuan Xuan" w:date="2025-05-25T19:18:00Z" w16du:dateUtc="2025-05-25T11:18:00Z">
              <w:r w:rsidRPr="00DF6390">
                <w:t>Enables administrators to review and approve student classroom booking requests.</w:t>
              </w:r>
            </w:ins>
            <w:del w:id="181" w:author="Teoh Xuan Xuan" w:date="2025-05-25T19:16:00Z" w16du:dateUtc="2025-05-25T11:16:00Z">
              <w:r w:rsidRPr="00AD16BA" w:rsidDel="008F5BAA">
                <w:rPr>
                  <w:rFonts w:cs="Times New Roman"/>
                  <w:color w:val="000000"/>
                </w:rPr>
                <w:delText>Enables lecturers to upload lecture notes, slides, and supporting documents for students.</w:delText>
              </w:r>
            </w:del>
          </w:p>
        </w:tc>
        <w:tc>
          <w:tcPr>
            <w:tcW w:w="1608" w:type="dxa"/>
            <w:tcPrChange w:id="182" w:author="Teoh Xuan Xuan" w:date="2025-05-25T19:18:00Z" w16du:dateUtc="2025-05-25T11:18:00Z">
              <w:tcPr>
                <w:tcW w:w="1608" w:type="dxa"/>
                <w:gridSpan w:val="2"/>
              </w:tcPr>
            </w:tcPrChange>
          </w:tcPr>
          <w:p w14:paraId="03D6C12C" w14:textId="6A375361" w:rsidR="004F14C5" w:rsidRPr="00AD16BA" w:rsidRDefault="004F14C5" w:rsidP="004F14C5">
            <w:pPr>
              <w:jc w:val="center"/>
              <w:rPr>
                <w:rFonts w:cs="Times New Roman"/>
              </w:rPr>
            </w:pPr>
            <w:ins w:id="183" w:author="Teoh Xuan Xuan" w:date="2025-05-25T19:17:00Z" w16du:dateUtc="2025-05-25T11:17:00Z">
              <w:r>
                <w:rPr>
                  <w:rFonts w:cs="Times New Roman"/>
                  <w:color w:val="000000"/>
                </w:rPr>
                <w:t>Tey Jun Cheng</w:t>
              </w:r>
            </w:ins>
            <w:del w:id="184" w:author="Teoh Xuan Xuan" w:date="2025-05-25T19:17:00Z" w16du:dateUtc="2025-05-25T11:17:00Z">
              <w:r w:rsidDel="000C1995">
                <w:rPr>
                  <w:rFonts w:cs="Times New Roman"/>
                  <w:color w:val="000000"/>
                </w:rPr>
                <w:delText>Tey Jun Cheng</w:delText>
              </w:r>
            </w:del>
          </w:p>
        </w:tc>
      </w:tr>
      <w:tr w:rsidR="004F14C5" w:rsidRPr="00AD16BA" w14:paraId="24596EF7" w14:textId="77777777" w:rsidTr="004F14C5">
        <w:tc>
          <w:tcPr>
            <w:tcW w:w="2850" w:type="dxa"/>
            <w:tcPrChange w:id="185" w:author="Teoh Xuan Xuan" w:date="2025-05-25T19:18:00Z" w16du:dateUtc="2025-05-25T11:18:00Z">
              <w:tcPr>
                <w:tcW w:w="2850" w:type="dxa"/>
              </w:tcPr>
            </w:tcPrChange>
          </w:tcPr>
          <w:p w14:paraId="5EF5762C" w14:textId="6D75B4D1" w:rsidR="004F14C5" w:rsidRPr="00AD16BA" w:rsidRDefault="004F14C5" w:rsidP="004F14C5">
            <w:pPr>
              <w:jc w:val="center"/>
              <w:rPr>
                <w:rFonts w:cs="Times New Roman"/>
              </w:rPr>
            </w:pPr>
            <w:ins w:id="186" w:author="Teoh Xuan Xuan" w:date="2025-05-25T19:18:00Z" w16du:dateUtc="2025-05-25T11:18:00Z">
              <w:r w:rsidRPr="00121E57">
                <w:t>REQ_ADM003</w:t>
              </w:r>
            </w:ins>
            <w:del w:id="187" w:author="Teoh Xuan Xuan" w:date="2025-05-25T19:16:00Z" w16du:dateUtc="2025-05-25T11:16:00Z">
              <w:r w:rsidRPr="00AD16BA" w:rsidDel="008F5BAA">
                <w:rPr>
                  <w:rFonts w:cs="Times New Roman"/>
                  <w:color w:val="000000"/>
                </w:rPr>
                <w:delText>REQ_LEC003</w:delText>
              </w:r>
            </w:del>
          </w:p>
        </w:tc>
        <w:tc>
          <w:tcPr>
            <w:tcW w:w="2116" w:type="dxa"/>
            <w:tcPrChange w:id="188" w:author="Teoh Xuan Xuan" w:date="2025-05-25T19:18:00Z" w16du:dateUtc="2025-05-25T11:18:00Z">
              <w:tcPr>
                <w:tcW w:w="2116" w:type="dxa"/>
                <w:gridSpan w:val="2"/>
              </w:tcPr>
            </w:tcPrChange>
          </w:tcPr>
          <w:p w14:paraId="09C36C00" w14:textId="0D26345B" w:rsidR="004F14C5" w:rsidRPr="00AD16BA" w:rsidRDefault="004F14C5" w:rsidP="004F14C5">
            <w:pPr>
              <w:jc w:val="center"/>
              <w:rPr>
                <w:rFonts w:cs="Times New Roman"/>
              </w:rPr>
            </w:pPr>
            <w:ins w:id="189" w:author="Teoh Xuan Xuan" w:date="2025-05-25T19:18:00Z" w16du:dateUtc="2025-05-25T11:18:00Z">
              <w:r w:rsidRPr="006B74EB">
                <w:t>Respond to Inquiries</w:t>
              </w:r>
            </w:ins>
            <w:del w:id="190" w:author="Teoh Xuan Xuan" w:date="2025-05-25T19:16:00Z" w16du:dateUtc="2025-05-25T11:16:00Z">
              <w:r w:rsidRPr="00AD16BA" w:rsidDel="008F5BAA">
                <w:rPr>
                  <w:rFonts w:cs="Times New Roman"/>
                  <w:color w:val="000000"/>
                </w:rPr>
                <w:delText>Submit Grades</w:delText>
              </w:r>
            </w:del>
          </w:p>
        </w:tc>
        <w:tc>
          <w:tcPr>
            <w:tcW w:w="2442" w:type="dxa"/>
            <w:gridSpan w:val="2"/>
            <w:tcPrChange w:id="191" w:author="Teoh Xuan Xuan" w:date="2025-05-25T19:18:00Z" w16du:dateUtc="2025-05-25T11:18:00Z">
              <w:tcPr>
                <w:tcW w:w="2442" w:type="dxa"/>
                <w:gridSpan w:val="3"/>
              </w:tcPr>
            </w:tcPrChange>
          </w:tcPr>
          <w:p w14:paraId="2912F2B3" w14:textId="3BE7592D" w:rsidR="004F14C5" w:rsidRPr="00AD16BA" w:rsidRDefault="004F14C5" w:rsidP="004F14C5">
            <w:pPr>
              <w:jc w:val="center"/>
              <w:rPr>
                <w:rFonts w:cs="Times New Roman"/>
              </w:rPr>
            </w:pPr>
            <w:ins w:id="192" w:author="Teoh Xuan Xuan" w:date="2025-05-25T19:18:00Z" w16du:dateUtc="2025-05-25T11:18:00Z">
              <w:r w:rsidRPr="00DF6390">
                <w:t>Allows administrators to reply to user-submitted questions or service-related concerns.</w:t>
              </w:r>
            </w:ins>
            <w:del w:id="193" w:author="Teoh Xuan Xuan" w:date="2025-05-25T19:16:00Z" w16du:dateUtc="2025-05-25T11:16:00Z">
              <w:r w:rsidRPr="00AD16BA" w:rsidDel="008F5BAA">
                <w:rPr>
                  <w:rFonts w:cs="Times New Roman"/>
                  <w:color w:val="000000"/>
                </w:rPr>
                <w:delText>Allows lecturers to input and submit students’ academic results.</w:delText>
              </w:r>
            </w:del>
          </w:p>
        </w:tc>
        <w:tc>
          <w:tcPr>
            <w:tcW w:w="1608" w:type="dxa"/>
            <w:tcPrChange w:id="194" w:author="Teoh Xuan Xuan" w:date="2025-05-25T19:18:00Z" w16du:dateUtc="2025-05-25T11:18:00Z">
              <w:tcPr>
                <w:tcW w:w="1608" w:type="dxa"/>
                <w:gridSpan w:val="2"/>
              </w:tcPr>
            </w:tcPrChange>
          </w:tcPr>
          <w:p w14:paraId="56F5876E" w14:textId="7FF73272" w:rsidR="004F14C5" w:rsidRPr="00AD16BA" w:rsidRDefault="004F14C5" w:rsidP="004F14C5">
            <w:pPr>
              <w:jc w:val="center"/>
              <w:rPr>
                <w:rFonts w:cs="Times New Roman"/>
              </w:rPr>
            </w:pPr>
            <w:ins w:id="195" w:author="Teoh Xuan Xuan" w:date="2025-05-25T19:17:00Z" w16du:dateUtc="2025-05-25T11:17:00Z">
              <w:r>
                <w:rPr>
                  <w:rFonts w:cs="Times New Roman"/>
                  <w:color w:val="000000"/>
                </w:rPr>
                <w:t>Tey Jun Cheng</w:t>
              </w:r>
            </w:ins>
            <w:del w:id="196" w:author="Teoh Xuan Xuan" w:date="2025-05-25T19:17:00Z" w16du:dateUtc="2025-05-25T11:17:00Z">
              <w:r w:rsidDel="000C1995">
                <w:rPr>
                  <w:rFonts w:cs="Times New Roman"/>
                  <w:color w:val="000000"/>
                </w:rPr>
                <w:delText>Tey Jun Cheng</w:delText>
              </w:r>
            </w:del>
          </w:p>
        </w:tc>
      </w:tr>
      <w:tr w:rsidR="004F14C5" w:rsidRPr="00AD16BA" w14:paraId="7306927E" w14:textId="77777777" w:rsidTr="004F14C5">
        <w:tc>
          <w:tcPr>
            <w:tcW w:w="2850" w:type="dxa"/>
            <w:tcPrChange w:id="197" w:author="Teoh Xuan Xuan" w:date="2025-05-25T19:18:00Z" w16du:dateUtc="2025-05-25T11:18:00Z">
              <w:tcPr>
                <w:tcW w:w="2850" w:type="dxa"/>
              </w:tcPr>
            </w:tcPrChange>
          </w:tcPr>
          <w:p w14:paraId="1602B1B4" w14:textId="30CE4B5C" w:rsidR="004F14C5" w:rsidRPr="00AD16BA" w:rsidRDefault="004F14C5" w:rsidP="004F14C5">
            <w:pPr>
              <w:jc w:val="center"/>
              <w:rPr>
                <w:rFonts w:cs="Times New Roman"/>
              </w:rPr>
            </w:pPr>
            <w:ins w:id="198" w:author="Teoh Xuan Xuan" w:date="2025-05-25T19:18:00Z" w16du:dateUtc="2025-05-25T11:18:00Z">
              <w:r w:rsidRPr="00121E57">
                <w:t>REQ_ADM004</w:t>
              </w:r>
            </w:ins>
            <w:del w:id="199" w:author="Teoh Xuan Xuan" w:date="2025-05-25T19:16:00Z" w16du:dateUtc="2025-05-25T11:16:00Z">
              <w:r w:rsidRPr="00AD16BA" w:rsidDel="008F5BAA">
                <w:rPr>
                  <w:rFonts w:cs="Times New Roman"/>
                  <w:color w:val="000000"/>
                </w:rPr>
                <w:delText>REQ_LEC004</w:delText>
              </w:r>
            </w:del>
          </w:p>
        </w:tc>
        <w:tc>
          <w:tcPr>
            <w:tcW w:w="2116" w:type="dxa"/>
            <w:tcPrChange w:id="200" w:author="Teoh Xuan Xuan" w:date="2025-05-25T19:18:00Z" w16du:dateUtc="2025-05-25T11:18:00Z">
              <w:tcPr>
                <w:tcW w:w="2116" w:type="dxa"/>
                <w:gridSpan w:val="2"/>
              </w:tcPr>
            </w:tcPrChange>
          </w:tcPr>
          <w:p w14:paraId="0068142C" w14:textId="30214836" w:rsidR="004F14C5" w:rsidRPr="00AD16BA" w:rsidRDefault="004F14C5" w:rsidP="004F14C5">
            <w:pPr>
              <w:jc w:val="center"/>
              <w:rPr>
                <w:rFonts w:cs="Times New Roman"/>
              </w:rPr>
            </w:pPr>
            <w:ins w:id="201" w:author="Teoh Xuan Xuan" w:date="2025-05-25T19:18:00Z" w16du:dateUtc="2025-05-25T11:18:00Z">
              <w:r w:rsidRPr="006B74EB">
                <w:t>Send Mass Announcements</w:t>
              </w:r>
            </w:ins>
            <w:del w:id="202" w:author="Teoh Xuan Xuan" w:date="2025-05-25T19:16:00Z" w16du:dateUtc="2025-05-25T11:16:00Z">
              <w:r w:rsidRPr="00AD16BA" w:rsidDel="008F5BAA">
                <w:rPr>
                  <w:rFonts w:cs="Times New Roman"/>
                  <w:color w:val="000000"/>
                </w:rPr>
                <w:delText>Send Announcements</w:delText>
              </w:r>
            </w:del>
          </w:p>
        </w:tc>
        <w:tc>
          <w:tcPr>
            <w:tcW w:w="2442" w:type="dxa"/>
            <w:gridSpan w:val="2"/>
            <w:tcPrChange w:id="203" w:author="Teoh Xuan Xuan" w:date="2025-05-25T19:18:00Z" w16du:dateUtc="2025-05-25T11:18:00Z">
              <w:tcPr>
                <w:tcW w:w="2442" w:type="dxa"/>
                <w:gridSpan w:val="3"/>
              </w:tcPr>
            </w:tcPrChange>
          </w:tcPr>
          <w:p w14:paraId="33DA7DEE" w14:textId="17698D1C" w:rsidR="004F14C5" w:rsidRPr="00AD16BA" w:rsidRDefault="004F14C5" w:rsidP="004F14C5">
            <w:pPr>
              <w:jc w:val="center"/>
              <w:rPr>
                <w:rFonts w:cs="Times New Roman"/>
              </w:rPr>
            </w:pPr>
            <w:ins w:id="204" w:author="Teoh Xuan Xuan" w:date="2025-05-25T19:18:00Z" w16du:dateUtc="2025-05-25T11:18:00Z">
              <w:r w:rsidRPr="00DF6390">
                <w:t>Enables administrators to broadcast announcements campus-wide to all user groups.</w:t>
              </w:r>
            </w:ins>
            <w:del w:id="205" w:author="Teoh Xuan Xuan" w:date="2025-05-25T19:16:00Z" w16du:dateUtc="2025-05-25T11:16:00Z">
              <w:r w:rsidRPr="00AD16BA" w:rsidDel="008F5BAA">
                <w:rPr>
                  <w:rFonts w:cs="Times New Roman"/>
                  <w:color w:val="000000"/>
                </w:rPr>
                <w:delText>Enables lecturers to broadcast announcements to their respective classes.</w:delText>
              </w:r>
            </w:del>
          </w:p>
        </w:tc>
        <w:tc>
          <w:tcPr>
            <w:tcW w:w="1608" w:type="dxa"/>
            <w:tcPrChange w:id="206" w:author="Teoh Xuan Xuan" w:date="2025-05-25T19:18:00Z" w16du:dateUtc="2025-05-25T11:18:00Z">
              <w:tcPr>
                <w:tcW w:w="1608" w:type="dxa"/>
                <w:gridSpan w:val="2"/>
              </w:tcPr>
            </w:tcPrChange>
          </w:tcPr>
          <w:p w14:paraId="601DD1CD" w14:textId="77CD8F35" w:rsidR="004F14C5" w:rsidRPr="00AD16BA" w:rsidRDefault="004F14C5" w:rsidP="004F14C5">
            <w:pPr>
              <w:jc w:val="center"/>
              <w:rPr>
                <w:rFonts w:cs="Times New Roman"/>
              </w:rPr>
            </w:pPr>
            <w:ins w:id="207" w:author="Teoh Xuan Xuan" w:date="2025-05-25T19:17:00Z" w16du:dateUtc="2025-05-25T11:17:00Z">
              <w:r>
                <w:rPr>
                  <w:rFonts w:cs="Times New Roman"/>
                  <w:color w:val="000000"/>
                </w:rPr>
                <w:t>Tey Jun Cheng</w:t>
              </w:r>
            </w:ins>
            <w:del w:id="208" w:author="Teoh Xuan Xuan" w:date="2025-05-25T19:17:00Z" w16du:dateUtc="2025-05-25T11:17:00Z">
              <w:r w:rsidDel="000C1995">
                <w:rPr>
                  <w:rFonts w:cs="Times New Roman"/>
                  <w:color w:val="000000"/>
                </w:rPr>
                <w:delText>Tey Jun Cheng</w:delText>
              </w:r>
            </w:del>
          </w:p>
        </w:tc>
      </w:tr>
      <w:tr w:rsidR="004F14C5" w:rsidRPr="00AD16BA" w:rsidDel="007C7779" w14:paraId="651A1A85" w14:textId="2F09FC9A" w:rsidTr="004F14C5">
        <w:trPr>
          <w:del w:id="209" w:author="Teoh Xuan Xuan" w:date="2025-05-25T19:16:00Z"/>
        </w:trPr>
        <w:tc>
          <w:tcPr>
            <w:tcW w:w="2850" w:type="dxa"/>
            <w:tcPrChange w:id="210" w:author="Teoh Xuan Xuan" w:date="2025-05-25T19:18:00Z" w16du:dateUtc="2025-05-25T11:18:00Z">
              <w:tcPr>
                <w:tcW w:w="2850" w:type="dxa"/>
              </w:tcPr>
            </w:tcPrChange>
          </w:tcPr>
          <w:p w14:paraId="5E2ED0A0" w14:textId="1142C661" w:rsidR="007C7779" w:rsidRPr="00AD16BA" w:rsidDel="007C7779" w:rsidRDefault="007C7779" w:rsidP="007C7779">
            <w:pPr>
              <w:jc w:val="center"/>
              <w:rPr>
                <w:del w:id="211" w:author="Teoh Xuan Xuan" w:date="2025-05-25T19:16:00Z" w16du:dateUtc="2025-05-25T11:16:00Z"/>
                <w:rFonts w:cs="Times New Roman"/>
              </w:rPr>
            </w:pPr>
            <w:del w:id="212" w:author="Teoh Xuan Xuan" w:date="2025-05-25T19:16:00Z" w16du:dateUtc="2025-05-25T11:16:00Z">
              <w:r w:rsidRPr="00AD16BA" w:rsidDel="008F5BAA">
                <w:rPr>
                  <w:rFonts w:cs="Times New Roman"/>
                  <w:color w:val="000000"/>
                </w:rPr>
                <w:delText>REQ_LEC005</w:delText>
              </w:r>
            </w:del>
          </w:p>
        </w:tc>
        <w:tc>
          <w:tcPr>
            <w:tcW w:w="2211" w:type="dxa"/>
            <w:gridSpan w:val="2"/>
            <w:tcPrChange w:id="213" w:author="Teoh Xuan Xuan" w:date="2025-05-25T19:18:00Z" w16du:dateUtc="2025-05-25T11:18:00Z">
              <w:tcPr>
                <w:tcW w:w="2287" w:type="dxa"/>
                <w:gridSpan w:val="4"/>
              </w:tcPr>
            </w:tcPrChange>
          </w:tcPr>
          <w:p w14:paraId="450676D9" w14:textId="70045DC6" w:rsidR="007C7779" w:rsidRPr="00AD16BA" w:rsidDel="007C7779" w:rsidRDefault="007C7779" w:rsidP="007C7779">
            <w:pPr>
              <w:jc w:val="center"/>
              <w:rPr>
                <w:del w:id="214" w:author="Teoh Xuan Xuan" w:date="2025-05-25T19:16:00Z" w16du:dateUtc="2025-05-25T11:16:00Z"/>
                <w:rFonts w:cs="Times New Roman"/>
              </w:rPr>
            </w:pPr>
            <w:del w:id="215" w:author="Teoh Xuan Xuan" w:date="2025-05-25T19:16:00Z" w16du:dateUtc="2025-05-25T11:16:00Z">
              <w:r w:rsidRPr="00AD16BA" w:rsidDel="008F5BAA">
                <w:rPr>
                  <w:rFonts w:cs="Times New Roman"/>
                  <w:color w:val="000000"/>
                </w:rPr>
                <w:delText>Schedule Assessment</w:delText>
              </w:r>
            </w:del>
          </w:p>
        </w:tc>
        <w:tc>
          <w:tcPr>
            <w:tcW w:w="2347" w:type="dxa"/>
            <w:tcPrChange w:id="216" w:author="Teoh Xuan Xuan" w:date="2025-05-25T19:18:00Z" w16du:dateUtc="2025-05-25T11:18:00Z">
              <w:tcPr>
                <w:tcW w:w="2271" w:type="dxa"/>
              </w:tcPr>
            </w:tcPrChange>
          </w:tcPr>
          <w:p w14:paraId="240A2BD0" w14:textId="6F2A1E6C" w:rsidR="007C7779" w:rsidRPr="00AD16BA" w:rsidDel="007C7779" w:rsidRDefault="007C7779" w:rsidP="007C7779">
            <w:pPr>
              <w:jc w:val="center"/>
              <w:rPr>
                <w:del w:id="217" w:author="Teoh Xuan Xuan" w:date="2025-05-25T19:16:00Z" w16du:dateUtc="2025-05-25T11:16:00Z"/>
                <w:rFonts w:cs="Times New Roman"/>
              </w:rPr>
            </w:pPr>
            <w:del w:id="218" w:author="Teoh Xuan Xuan" w:date="2025-05-25T19:16:00Z" w16du:dateUtc="2025-05-25T11:16:00Z">
              <w:r w:rsidRPr="00AD16BA" w:rsidDel="008F5BAA">
                <w:rPr>
                  <w:rFonts w:cs="Times New Roman"/>
                  <w:color w:val="000000"/>
                </w:rPr>
                <w:delText>Allows lecturers to set and manage assessment dates for assignments, quizzes, or exams.</w:delText>
              </w:r>
            </w:del>
          </w:p>
        </w:tc>
        <w:tc>
          <w:tcPr>
            <w:tcW w:w="1608" w:type="dxa"/>
            <w:tcPrChange w:id="219" w:author="Teoh Xuan Xuan" w:date="2025-05-25T19:18:00Z" w16du:dateUtc="2025-05-25T11:18:00Z">
              <w:tcPr>
                <w:tcW w:w="1608" w:type="dxa"/>
                <w:gridSpan w:val="2"/>
              </w:tcPr>
            </w:tcPrChange>
          </w:tcPr>
          <w:p w14:paraId="353FA141" w14:textId="0C36D805" w:rsidR="007C7779" w:rsidRPr="00AD16BA" w:rsidDel="007C7779" w:rsidRDefault="007C7779" w:rsidP="007C7779">
            <w:pPr>
              <w:jc w:val="center"/>
              <w:rPr>
                <w:del w:id="220" w:author="Teoh Xuan Xuan" w:date="2025-05-25T19:16:00Z" w16du:dateUtc="2025-05-25T11:16:00Z"/>
                <w:rFonts w:cs="Times New Roman"/>
              </w:rPr>
            </w:pPr>
            <w:del w:id="221" w:author="Teoh Xuan Xuan" w:date="2025-05-25T19:16:00Z" w16du:dateUtc="2025-05-25T11:16:00Z">
              <w:r w:rsidDel="007C7779">
                <w:rPr>
                  <w:rFonts w:cs="Times New Roman"/>
                  <w:color w:val="000000"/>
                </w:rPr>
                <w:delText>Tey Jun Cheng</w:delText>
              </w:r>
            </w:del>
          </w:p>
        </w:tc>
      </w:tr>
    </w:tbl>
    <w:p w14:paraId="40277045" w14:textId="77777777" w:rsidR="00744F71" w:rsidRDefault="00744F71" w:rsidP="004672A7">
      <w:pPr>
        <w:pStyle w:val="Heading4"/>
        <w:rPr>
          <w:ins w:id="222" w:author="Teoh Xuan Xuan" w:date="2025-05-25T19:15:00Z" w16du:dateUtc="2025-05-25T11:15:00Z"/>
        </w:rPr>
      </w:pPr>
    </w:p>
    <w:p w14:paraId="6F859FE9" w14:textId="77777777" w:rsidR="00744F71" w:rsidRDefault="00744F71">
      <w:pPr>
        <w:rPr>
          <w:ins w:id="223" w:author="Teoh Xuan Xuan" w:date="2025-05-25T19:15:00Z" w16du:dateUtc="2025-05-25T11:15:00Z"/>
          <w:rFonts w:eastAsiaTheme="majorEastAsia" w:cstheme="majorBidi"/>
          <w:b/>
          <w:iCs/>
        </w:rPr>
      </w:pPr>
      <w:ins w:id="224" w:author="Teoh Xuan Xuan" w:date="2025-05-25T19:15:00Z" w16du:dateUtc="2025-05-25T11:15:00Z">
        <w:r>
          <w:br w:type="page"/>
        </w:r>
      </w:ins>
    </w:p>
    <w:p w14:paraId="2335A0CC" w14:textId="440ADB23" w:rsidR="00DF6A52" w:rsidRDefault="00DF6A52" w:rsidP="00744F71">
      <w:pPr>
        <w:pStyle w:val="Heading4"/>
        <w:rPr>
          <w:ins w:id="225" w:author="Teoh Xuan Xuan" w:date="2025-05-25T19:15:00Z" w16du:dateUtc="2025-05-25T11:15:00Z"/>
        </w:rPr>
      </w:pPr>
      <w:del w:id="226" w:author="Teoh Xuan Xuan" w:date="2025-05-25T19:15:00Z" w16du:dateUtc="2025-05-25T11:15:00Z">
        <w:r w:rsidRPr="00DF6A52" w:rsidDel="00744F71">
          <w:lastRenderedPageBreak/>
          <w:delText> </w:delText>
        </w:r>
        <w:r w:rsidRPr="00DF6A52" w:rsidDel="00744F71">
          <w:delText> </w:delText>
        </w:r>
        <w:r w:rsidRPr="00DF6A52" w:rsidDel="00744F71">
          <w:delText> </w:delText>
        </w:r>
      </w:del>
      <w:r w:rsidRPr="00DF6A52">
        <w:t>1.3.2.4 Parent</w:t>
      </w:r>
    </w:p>
    <w:p w14:paraId="6172DE7C" w14:textId="77777777" w:rsidR="00744F71" w:rsidRPr="00744F71" w:rsidRDefault="00744F71">
      <w:pPr>
        <w:pPrChange w:id="227" w:author="Teoh Xuan Xuan" w:date="2025-05-25T19:15:00Z" w16du:dateUtc="2025-05-25T11:15:00Z">
          <w:pPr>
            <w:pStyle w:val="Heading4"/>
          </w:pPr>
        </w:pPrChange>
      </w:pPr>
    </w:p>
    <w:p w14:paraId="756F0F08" w14:textId="29088148" w:rsidR="0014378B" w:rsidRDefault="0014378B" w:rsidP="0014378B">
      <w:r>
        <w:rPr>
          <w:rFonts w:ascii="Arial" w:hAnsi="Arial" w:cs="Arial"/>
          <w:noProof/>
          <w:color w:val="000000"/>
          <w:sz w:val="22"/>
          <w:szCs w:val="22"/>
          <w:bdr w:val="none" w:sz="0" w:space="0" w:color="auto" w:frame="1"/>
        </w:rPr>
        <w:drawing>
          <wp:inline distT="0" distB="0" distL="0" distR="0" wp14:anchorId="18DB5C02" wp14:editId="6902BC8E">
            <wp:extent cx="5730240" cy="3573780"/>
            <wp:effectExtent l="0" t="0" r="3810" b="7620"/>
            <wp:docPr id="20599363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14:paraId="1121532F" w14:textId="47B10102" w:rsidR="0014378B" w:rsidRPr="00AD16BA" w:rsidRDefault="0014378B">
      <w:pPr>
        <w:pStyle w:val="Quote"/>
        <w:pPrChange w:id="228" w:author="Teoh Xuan Xuan" w:date="2025-05-25T19:19:00Z" w16du:dateUtc="2025-05-25T11:19:00Z">
          <w:pPr>
            <w:jc w:val="center"/>
          </w:pPr>
        </w:pPrChange>
      </w:pPr>
      <w:r w:rsidRPr="00AD16BA">
        <w:t>Figure 1.3.2.</w:t>
      </w:r>
      <w:ins w:id="229" w:author="Teoh Xuan Xuan" w:date="2025-05-25T19:18:00Z" w16du:dateUtc="2025-05-25T11:18:00Z">
        <w:r w:rsidR="004F14C5">
          <w:t>4</w:t>
        </w:r>
      </w:ins>
      <w:del w:id="230" w:author="Teoh Xuan Xuan" w:date="2025-05-25T19:18:00Z" w16du:dateUtc="2025-05-25T11:18:00Z">
        <w:r w:rsidRPr="00AD16BA" w:rsidDel="004F14C5">
          <w:delText>1</w:delText>
        </w:r>
      </w:del>
      <w:r w:rsidRPr="00AD16BA">
        <w:t>: Use Case Diagram of Actor (</w:t>
      </w:r>
      <w:r w:rsidRPr="00AD16BA">
        <w:rPr>
          <w:rFonts w:hint="eastAsia"/>
        </w:rPr>
        <w:t>Parent</w:t>
      </w:r>
      <w:r w:rsidRPr="00AD16BA">
        <w:t>)</w:t>
      </w:r>
    </w:p>
    <w:p w14:paraId="73C76040" w14:textId="77777777" w:rsidR="004F14C5" w:rsidRDefault="004F14C5">
      <w:pPr>
        <w:rPr>
          <w:ins w:id="231" w:author="Teoh Xuan Xuan" w:date="2025-05-25T19:19:00Z" w16du:dateUtc="2025-05-25T11:19:00Z"/>
          <w:i/>
          <w:iCs/>
          <w:color w:val="262626" w:themeColor="text1" w:themeTint="D9"/>
          <w:sz w:val="22"/>
        </w:rPr>
      </w:pPr>
      <w:ins w:id="232" w:author="Teoh Xuan Xuan" w:date="2025-05-25T19:19:00Z" w16du:dateUtc="2025-05-25T11:19:00Z">
        <w:r>
          <w:br w:type="page"/>
        </w:r>
      </w:ins>
    </w:p>
    <w:p w14:paraId="68833324" w14:textId="10A06174" w:rsidR="00522833" w:rsidRDefault="004F14C5">
      <w:pPr>
        <w:pStyle w:val="Quote"/>
        <w:pPrChange w:id="233" w:author="Teoh Xuan Xuan" w:date="2025-05-25T19:19:00Z" w16du:dateUtc="2025-05-25T11:19:00Z">
          <w:pPr>
            <w:jc w:val="center"/>
          </w:pPr>
        </w:pPrChange>
      </w:pPr>
      <w:ins w:id="234" w:author="Teoh Xuan Xuan" w:date="2025-05-25T19:19:00Z" w16du:dateUtc="2025-05-25T11:19:00Z">
        <w:r>
          <w:lastRenderedPageBreak/>
          <w:t>Table</w:t>
        </w:r>
        <w:r w:rsidRPr="00AD16BA">
          <w:t xml:space="preserve"> 1.3.2.</w:t>
        </w:r>
        <w:r>
          <w:t>4</w:t>
        </w:r>
        <w:r w:rsidRPr="00AD16BA">
          <w:t>: Use Case Diagram of Actor (</w:t>
        </w:r>
        <w:r w:rsidRPr="00AD16BA">
          <w:rPr>
            <w:rFonts w:hint="eastAsia"/>
          </w:rPr>
          <w:t>Parent</w:t>
        </w:r>
        <w:r w:rsidRPr="00AD16BA">
          <w:t>)</w:t>
        </w:r>
      </w:ins>
    </w:p>
    <w:tbl>
      <w:tblPr>
        <w:tblStyle w:val="TableGrid"/>
        <w:tblW w:w="0" w:type="auto"/>
        <w:tblLook w:val="04A0" w:firstRow="1" w:lastRow="0" w:firstColumn="1" w:lastColumn="0" w:noHBand="0" w:noVBand="1"/>
      </w:tblPr>
      <w:tblGrid>
        <w:gridCol w:w="2254"/>
        <w:gridCol w:w="2254"/>
        <w:gridCol w:w="2254"/>
        <w:gridCol w:w="2254"/>
      </w:tblGrid>
      <w:tr w:rsidR="0014378B" w:rsidRPr="00AD16BA" w14:paraId="3F1AA40A" w14:textId="77777777" w:rsidTr="00412054">
        <w:trPr>
          <w:trHeight w:val="323"/>
        </w:trPr>
        <w:tc>
          <w:tcPr>
            <w:tcW w:w="2254" w:type="dxa"/>
          </w:tcPr>
          <w:p w14:paraId="0DA9F396" w14:textId="77777777" w:rsidR="0014378B" w:rsidRPr="00AD16BA" w:rsidRDefault="0014378B" w:rsidP="00412054">
            <w:pPr>
              <w:jc w:val="center"/>
              <w:rPr>
                <w:rFonts w:cs="Times New Roman"/>
                <w:b/>
                <w:bCs/>
              </w:rPr>
            </w:pPr>
            <w:r w:rsidRPr="00AD16BA">
              <w:rPr>
                <w:rFonts w:cs="Times New Roman"/>
                <w:b/>
                <w:bCs/>
              </w:rPr>
              <w:t>Use Case ID</w:t>
            </w:r>
          </w:p>
        </w:tc>
        <w:tc>
          <w:tcPr>
            <w:tcW w:w="2254" w:type="dxa"/>
          </w:tcPr>
          <w:p w14:paraId="4BF274D1" w14:textId="77777777" w:rsidR="0014378B" w:rsidRPr="00AD16BA" w:rsidRDefault="0014378B" w:rsidP="00412054">
            <w:pPr>
              <w:jc w:val="center"/>
              <w:rPr>
                <w:rFonts w:cs="Times New Roman"/>
                <w:b/>
                <w:bCs/>
              </w:rPr>
            </w:pPr>
            <w:r w:rsidRPr="00AD16BA">
              <w:rPr>
                <w:rFonts w:cs="Times New Roman"/>
                <w:b/>
                <w:bCs/>
              </w:rPr>
              <w:t>Use Case Name</w:t>
            </w:r>
          </w:p>
        </w:tc>
        <w:tc>
          <w:tcPr>
            <w:tcW w:w="2254" w:type="dxa"/>
          </w:tcPr>
          <w:p w14:paraId="2F786007" w14:textId="77777777" w:rsidR="0014378B" w:rsidRPr="00AD16BA" w:rsidRDefault="0014378B" w:rsidP="00412054">
            <w:pPr>
              <w:jc w:val="center"/>
              <w:rPr>
                <w:rFonts w:cs="Times New Roman"/>
                <w:b/>
                <w:bCs/>
              </w:rPr>
            </w:pPr>
            <w:r w:rsidRPr="00AD16BA">
              <w:rPr>
                <w:rFonts w:cs="Times New Roman"/>
                <w:b/>
                <w:bCs/>
              </w:rPr>
              <w:t>Description</w:t>
            </w:r>
          </w:p>
        </w:tc>
        <w:tc>
          <w:tcPr>
            <w:tcW w:w="2254" w:type="dxa"/>
          </w:tcPr>
          <w:p w14:paraId="3808A7D0" w14:textId="77777777" w:rsidR="0014378B" w:rsidRPr="00AD16BA" w:rsidRDefault="0014378B" w:rsidP="00412054">
            <w:pPr>
              <w:jc w:val="center"/>
              <w:rPr>
                <w:rFonts w:cs="Times New Roman"/>
                <w:b/>
                <w:bCs/>
              </w:rPr>
            </w:pPr>
            <w:r w:rsidRPr="00AD16BA">
              <w:rPr>
                <w:rFonts w:cs="Times New Roman"/>
                <w:b/>
                <w:bCs/>
              </w:rPr>
              <w:t>Author</w:t>
            </w:r>
          </w:p>
        </w:tc>
      </w:tr>
      <w:tr w:rsidR="00AD16BA" w:rsidRPr="00AD16BA" w14:paraId="45B5C8CC" w14:textId="77777777" w:rsidTr="00412054">
        <w:tc>
          <w:tcPr>
            <w:tcW w:w="2254" w:type="dxa"/>
          </w:tcPr>
          <w:p w14:paraId="7C13E66D" w14:textId="423AF541" w:rsidR="00AD16BA" w:rsidRPr="00AD16BA" w:rsidRDefault="00AD16BA" w:rsidP="00AD16BA">
            <w:pPr>
              <w:jc w:val="center"/>
              <w:rPr>
                <w:rFonts w:cs="Times New Roman"/>
              </w:rPr>
            </w:pPr>
            <w:r w:rsidRPr="00AD16BA">
              <w:rPr>
                <w:rFonts w:cs="Times New Roman"/>
                <w:color w:val="000000"/>
              </w:rPr>
              <w:t>REQ_PAR001</w:t>
            </w:r>
          </w:p>
        </w:tc>
        <w:tc>
          <w:tcPr>
            <w:tcW w:w="2254" w:type="dxa"/>
          </w:tcPr>
          <w:p w14:paraId="227BD8CA" w14:textId="757F9F70" w:rsidR="00AD16BA" w:rsidRPr="00AD16BA" w:rsidRDefault="00AD16BA" w:rsidP="00AD16BA">
            <w:pPr>
              <w:jc w:val="center"/>
              <w:rPr>
                <w:rFonts w:cs="Times New Roman"/>
              </w:rPr>
            </w:pPr>
            <w:r w:rsidRPr="00AD16BA">
              <w:rPr>
                <w:rFonts w:cs="Times New Roman"/>
                <w:color w:val="000000"/>
              </w:rPr>
              <w:t>Parent Login</w:t>
            </w:r>
          </w:p>
        </w:tc>
        <w:tc>
          <w:tcPr>
            <w:tcW w:w="2254" w:type="dxa"/>
          </w:tcPr>
          <w:p w14:paraId="04387429" w14:textId="05014AC5" w:rsidR="00AD16BA" w:rsidRPr="00AD16BA" w:rsidRDefault="00AD16BA" w:rsidP="00AD16BA">
            <w:pPr>
              <w:jc w:val="center"/>
              <w:rPr>
                <w:rFonts w:cs="Times New Roman"/>
              </w:rPr>
            </w:pPr>
            <w:r w:rsidRPr="00AD16BA">
              <w:rPr>
                <w:rFonts w:cs="Times New Roman"/>
                <w:color w:val="000000"/>
              </w:rPr>
              <w:t>Allows parents to securely log into the portal using their credentials.</w:t>
            </w:r>
          </w:p>
        </w:tc>
        <w:tc>
          <w:tcPr>
            <w:tcW w:w="2254" w:type="dxa"/>
          </w:tcPr>
          <w:p w14:paraId="04CCF3E8" w14:textId="30B835D8" w:rsidR="00AD16BA" w:rsidRPr="00AD16BA" w:rsidRDefault="00AD16BA" w:rsidP="00AD16BA">
            <w:pPr>
              <w:jc w:val="center"/>
              <w:rPr>
                <w:rFonts w:cs="Times New Roman"/>
              </w:rPr>
            </w:pPr>
            <w:r>
              <w:rPr>
                <w:rFonts w:cs="Times New Roman"/>
                <w:color w:val="000000"/>
              </w:rPr>
              <w:t>Tey Jun Cheng</w:t>
            </w:r>
          </w:p>
        </w:tc>
      </w:tr>
      <w:tr w:rsidR="00AD16BA" w:rsidRPr="00AD16BA" w14:paraId="2E170C12" w14:textId="77777777" w:rsidTr="00412054">
        <w:tc>
          <w:tcPr>
            <w:tcW w:w="2254" w:type="dxa"/>
          </w:tcPr>
          <w:p w14:paraId="69E518D1" w14:textId="6913D822" w:rsidR="00AD16BA" w:rsidRPr="00AD16BA" w:rsidRDefault="00AD16BA" w:rsidP="00AD16BA">
            <w:pPr>
              <w:jc w:val="center"/>
              <w:rPr>
                <w:rFonts w:cs="Times New Roman"/>
              </w:rPr>
            </w:pPr>
            <w:r w:rsidRPr="00AD16BA">
              <w:rPr>
                <w:rFonts w:cs="Times New Roman"/>
                <w:color w:val="000000"/>
              </w:rPr>
              <w:t>REQ_PAR002</w:t>
            </w:r>
          </w:p>
        </w:tc>
        <w:tc>
          <w:tcPr>
            <w:tcW w:w="2254" w:type="dxa"/>
          </w:tcPr>
          <w:p w14:paraId="14F5FA8C" w14:textId="4D286A97" w:rsidR="00AD16BA" w:rsidRPr="00AD16BA" w:rsidRDefault="00AD16BA" w:rsidP="00AD16BA">
            <w:pPr>
              <w:jc w:val="center"/>
              <w:rPr>
                <w:rFonts w:cs="Times New Roman"/>
              </w:rPr>
            </w:pPr>
            <w:r w:rsidRPr="00AD16BA">
              <w:rPr>
                <w:rFonts w:cs="Times New Roman"/>
                <w:color w:val="000000"/>
              </w:rPr>
              <w:t>View Child’s Grades</w:t>
            </w:r>
          </w:p>
        </w:tc>
        <w:tc>
          <w:tcPr>
            <w:tcW w:w="2254" w:type="dxa"/>
          </w:tcPr>
          <w:p w14:paraId="3B99808F" w14:textId="0B1142C1" w:rsidR="00AD16BA" w:rsidRPr="00AD16BA" w:rsidRDefault="00AD16BA" w:rsidP="00AD16BA">
            <w:pPr>
              <w:jc w:val="center"/>
              <w:rPr>
                <w:rFonts w:cs="Times New Roman"/>
              </w:rPr>
            </w:pPr>
            <w:r w:rsidRPr="00AD16BA">
              <w:rPr>
                <w:rFonts w:cs="Times New Roman"/>
                <w:color w:val="000000"/>
              </w:rPr>
              <w:t>Enables parents to access and review their child’s academic performance.</w:t>
            </w:r>
          </w:p>
        </w:tc>
        <w:tc>
          <w:tcPr>
            <w:tcW w:w="2254" w:type="dxa"/>
          </w:tcPr>
          <w:p w14:paraId="0AE5D488" w14:textId="5233E7A6" w:rsidR="00AD16BA" w:rsidRPr="00AD16BA" w:rsidRDefault="00AD16BA" w:rsidP="00AD16BA">
            <w:pPr>
              <w:jc w:val="center"/>
              <w:rPr>
                <w:rFonts w:cs="Times New Roman"/>
              </w:rPr>
            </w:pPr>
            <w:r>
              <w:rPr>
                <w:rFonts w:cs="Times New Roman"/>
                <w:color w:val="000000"/>
              </w:rPr>
              <w:t>Tey Jun Cheng</w:t>
            </w:r>
          </w:p>
        </w:tc>
      </w:tr>
      <w:tr w:rsidR="00AD16BA" w:rsidRPr="00AD16BA" w14:paraId="6E51453A" w14:textId="77777777" w:rsidTr="00412054">
        <w:tc>
          <w:tcPr>
            <w:tcW w:w="2254" w:type="dxa"/>
          </w:tcPr>
          <w:p w14:paraId="4536DDE3" w14:textId="5BA9B591" w:rsidR="00AD16BA" w:rsidRPr="00AD16BA" w:rsidRDefault="00AD16BA" w:rsidP="00AD16BA">
            <w:pPr>
              <w:jc w:val="center"/>
              <w:rPr>
                <w:rFonts w:cs="Times New Roman"/>
              </w:rPr>
            </w:pPr>
            <w:r w:rsidRPr="00AD16BA">
              <w:rPr>
                <w:rFonts w:cs="Times New Roman"/>
                <w:color w:val="000000"/>
              </w:rPr>
              <w:t>REQ_PAR003</w:t>
            </w:r>
          </w:p>
        </w:tc>
        <w:tc>
          <w:tcPr>
            <w:tcW w:w="2254" w:type="dxa"/>
          </w:tcPr>
          <w:p w14:paraId="64EB3504" w14:textId="0879FCB4" w:rsidR="00AD16BA" w:rsidRPr="00AD16BA" w:rsidRDefault="00AD16BA" w:rsidP="00AD16BA">
            <w:pPr>
              <w:jc w:val="center"/>
              <w:rPr>
                <w:rFonts w:cs="Times New Roman"/>
              </w:rPr>
            </w:pPr>
            <w:r w:rsidRPr="00AD16BA">
              <w:rPr>
                <w:rFonts w:cs="Times New Roman"/>
                <w:color w:val="000000"/>
              </w:rPr>
              <w:t>View Child’s Attendance</w:t>
            </w:r>
          </w:p>
        </w:tc>
        <w:tc>
          <w:tcPr>
            <w:tcW w:w="2254" w:type="dxa"/>
          </w:tcPr>
          <w:p w14:paraId="2E5DB558" w14:textId="1C99D7FF" w:rsidR="00AD16BA" w:rsidRPr="00AD16BA" w:rsidRDefault="00AD16BA" w:rsidP="00AD16BA">
            <w:pPr>
              <w:jc w:val="center"/>
              <w:rPr>
                <w:rFonts w:cs="Times New Roman"/>
              </w:rPr>
            </w:pPr>
            <w:r w:rsidRPr="00AD16BA">
              <w:rPr>
                <w:rFonts w:cs="Times New Roman"/>
                <w:color w:val="000000"/>
              </w:rPr>
              <w:t>Allows parents to monitor their child’s attendance records.</w:t>
            </w:r>
          </w:p>
        </w:tc>
        <w:tc>
          <w:tcPr>
            <w:tcW w:w="2254" w:type="dxa"/>
          </w:tcPr>
          <w:p w14:paraId="5C02B11B" w14:textId="15F15FC9" w:rsidR="00AD16BA" w:rsidRPr="00AD16BA" w:rsidRDefault="00AD16BA" w:rsidP="00AD16BA">
            <w:pPr>
              <w:jc w:val="center"/>
              <w:rPr>
                <w:rFonts w:cs="Times New Roman"/>
              </w:rPr>
            </w:pPr>
            <w:r>
              <w:rPr>
                <w:rFonts w:cs="Times New Roman"/>
                <w:color w:val="000000"/>
              </w:rPr>
              <w:t>Tey Jun Cheng</w:t>
            </w:r>
          </w:p>
        </w:tc>
      </w:tr>
      <w:tr w:rsidR="00AD16BA" w:rsidRPr="00AD16BA" w14:paraId="5C3731E3" w14:textId="77777777" w:rsidTr="00412054">
        <w:tc>
          <w:tcPr>
            <w:tcW w:w="2254" w:type="dxa"/>
          </w:tcPr>
          <w:p w14:paraId="3ED9BBE7" w14:textId="374012D8" w:rsidR="00AD16BA" w:rsidRPr="00AD16BA" w:rsidRDefault="00AD16BA" w:rsidP="00AD16BA">
            <w:pPr>
              <w:jc w:val="center"/>
              <w:rPr>
                <w:rFonts w:cs="Times New Roman"/>
              </w:rPr>
            </w:pPr>
            <w:r w:rsidRPr="00AD16BA">
              <w:rPr>
                <w:rFonts w:cs="Times New Roman"/>
                <w:color w:val="000000"/>
              </w:rPr>
              <w:t>REQ_PAR004</w:t>
            </w:r>
          </w:p>
        </w:tc>
        <w:tc>
          <w:tcPr>
            <w:tcW w:w="2254" w:type="dxa"/>
          </w:tcPr>
          <w:p w14:paraId="420A743F" w14:textId="60792200" w:rsidR="00AD16BA" w:rsidRPr="00AD16BA" w:rsidRDefault="00AD16BA" w:rsidP="00AD16BA">
            <w:pPr>
              <w:jc w:val="center"/>
              <w:rPr>
                <w:rFonts w:cs="Times New Roman"/>
              </w:rPr>
            </w:pPr>
            <w:r w:rsidRPr="00AD16BA">
              <w:rPr>
                <w:rFonts w:cs="Times New Roman"/>
                <w:color w:val="000000"/>
              </w:rPr>
              <w:t>View Child’s Billing Info</w:t>
            </w:r>
          </w:p>
        </w:tc>
        <w:tc>
          <w:tcPr>
            <w:tcW w:w="2254" w:type="dxa"/>
          </w:tcPr>
          <w:p w14:paraId="261A5ADF" w14:textId="2F7DB130" w:rsidR="00AD16BA" w:rsidRPr="00AD16BA" w:rsidRDefault="00AD16BA" w:rsidP="00AD16BA">
            <w:pPr>
              <w:jc w:val="center"/>
              <w:rPr>
                <w:rFonts w:cs="Times New Roman"/>
              </w:rPr>
            </w:pPr>
            <w:r w:rsidRPr="00AD16BA">
              <w:rPr>
                <w:rFonts w:cs="Times New Roman"/>
                <w:color w:val="000000"/>
              </w:rPr>
              <w:t>Permits parents to view their child’s outstanding fees and payment status.</w:t>
            </w:r>
          </w:p>
        </w:tc>
        <w:tc>
          <w:tcPr>
            <w:tcW w:w="2254" w:type="dxa"/>
          </w:tcPr>
          <w:p w14:paraId="5C1CE983" w14:textId="06516140" w:rsidR="00AD16BA" w:rsidRPr="00AD16BA" w:rsidRDefault="00AD16BA" w:rsidP="00AD16BA">
            <w:pPr>
              <w:jc w:val="center"/>
              <w:rPr>
                <w:rFonts w:cs="Times New Roman"/>
              </w:rPr>
            </w:pPr>
            <w:r>
              <w:rPr>
                <w:rFonts w:cs="Times New Roman"/>
                <w:color w:val="000000"/>
              </w:rPr>
              <w:t>Tey Jun Cheng</w:t>
            </w:r>
          </w:p>
        </w:tc>
      </w:tr>
    </w:tbl>
    <w:p w14:paraId="4A5DF619" w14:textId="77777777" w:rsidR="0014378B" w:rsidRDefault="0014378B" w:rsidP="0014378B">
      <w:pPr>
        <w:jc w:val="center"/>
      </w:pPr>
    </w:p>
    <w:p w14:paraId="4ECB9DBB" w14:textId="77777777" w:rsidR="0014378B" w:rsidRPr="0014378B" w:rsidRDefault="0014378B" w:rsidP="00875379"/>
    <w:p w14:paraId="287176AE" w14:textId="77777777" w:rsidR="004F14C5" w:rsidRDefault="004F14C5">
      <w:pPr>
        <w:rPr>
          <w:ins w:id="235" w:author="Teoh Xuan Xuan" w:date="2025-05-25T19:19:00Z" w16du:dateUtc="2025-05-25T11:19:00Z"/>
          <w:rFonts w:eastAsiaTheme="majorEastAsia" w:cstheme="majorBidi"/>
          <w:b/>
          <w:sz w:val="32"/>
          <w:szCs w:val="40"/>
        </w:rPr>
      </w:pPr>
      <w:bookmarkStart w:id="236" w:name="_Toc199027650"/>
      <w:ins w:id="237" w:author="Teoh Xuan Xuan" w:date="2025-05-25T19:19:00Z" w16du:dateUtc="2025-05-25T11:19:00Z">
        <w:r>
          <w:br w:type="page"/>
        </w:r>
      </w:ins>
    </w:p>
    <w:p w14:paraId="051927A7" w14:textId="73268962" w:rsidR="00DF6A52" w:rsidRDefault="00DF6A52" w:rsidP="00DF6A52">
      <w:pPr>
        <w:pStyle w:val="Heading1"/>
        <w:rPr>
          <w:rStyle w:val="Heading3Char"/>
          <w:b/>
          <w:bCs/>
        </w:rPr>
      </w:pPr>
      <w:r w:rsidRPr="00DF6A52">
        <w:lastRenderedPageBreak/>
        <w:t> </w:t>
      </w:r>
      <w:r w:rsidRPr="00DF6A52">
        <w:t> </w:t>
      </w:r>
      <w:r w:rsidRPr="008C1A3F">
        <w:rPr>
          <w:rStyle w:val="Heading3Char"/>
          <w:b/>
          <w:bCs/>
        </w:rPr>
        <w:t>1.3.3 User Characteristics</w:t>
      </w:r>
      <w:bookmarkEnd w:id="236"/>
    </w:p>
    <w:p w14:paraId="4ED33CE2" w14:textId="2EF57195" w:rsidR="00F11B2A" w:rsidRDefault="00F11B2A">
      <w:pPr>
        <w:spacing w:line="276" w:lineRule="auto"/>
        <w:jc w:val="both"/>
        <w:pPrChange w:id="238" w:author="Teoh Xuan Xuan" w:date="2025-05-25T19:20:00Z" w16du:dateUtc="2025-05-25T11:20:00Z">
          <w:pPr/>
        </w:pPrChange>
      </w:pPr>
      <w:r w:rsidRPr="00F11B2A">
        <w:t xml:space="preserve">This section outlines the characteristics of each intended user group in the </w:t>
      </w:r>
      <w:proofErr w:type="spellStart"/>
      <w:r w:rsidRPr="00F11B2A">
        <w:t>myMMU</w:t>
      </w:r>
      <w:proofErr w:type="spellEnd"/>
      <w:r w:rsidRPr="00F11B2A">
        <w:t xml:space="preserve"> portal. It includes the users’ roles, expected familiarity with technology, and the level of system interaction. Understanding these traits helps guide interface design, user onboarding, and support strategy.</w:t>
      </w:r>
    </w:p>
    <w:p w14:paraId="3A606D8E" w14:textId="77777777" w:rsidR="006B177A" w:rsidRDefault="006B177A" w:rsidP="00F11B2A"/>
    <w:p w14:paraId="1828FBA3" w14:textId="0560D78A" w:rsidR="00AD16BA" w:rsidRPr="00AD16BA" w:rsidRDefault="00AD16BA">
      <w:pPr>
        <w:pStyle w:val="Quote"/>
        <w:pPrChange w:id="239" w:author="Teoh Xuan Xuan" w:date="2025-05-25T19:20:00Z" w16du:dateUtc="2025-05-25T11:20:00Z">
          <w:pPr>
            <w:jc w:val="center"/>
          </w:pPr>
        </w:pPrChange>
      </w:pPr>
      <w:r w:rsidRPr="00AD16BA">
        <w:t xml:space="preserve">Table 1.3.3: User Characteristics of </w:t>
      </w:r>
      <w:proofErr w:type="spellStart"/>
      <w:r w:rsidRPr="00AD16BA">
        <w:t>myMMU</w:t>
      </w:r>
      <w:proofErr w:type="spellEnd"/>
      <w:r w:rsidRPr="00AD16BA">
        <w:t xml:space="preserve"> System</w:t>
      </w:r>
    </w:p>
    <w:tbl>
      <w:tblPr>
        <w:tblStyle w:val="TableGrid"/>
        <w:tblW w:w="0" w:type="auto"/>
        <w:tblLook w:val="04A0" w:firstRow="1" w:lastRow="0" w:firstColumn="1" w:lastColumn="0" w:noHBand="0" w:noVBand="1"/>
      </w:tblPr>
      <w:tblGrid>
        <w:gridCol w:w="2254"/>
        <w:gridCol w:w="2254"/>
        <w:gridCol w:w="1967"/>
        <w:gridCol w:w="2541"/>
      </w:tblGrid>
      <w:tr w:rsidR="00F11B2A" w:rsidRPr="00AD16BA" w14:paraId="3BB36505" w14:textId="77777777" w:rsidTr="00875379">
        <w:tc>
          <w:tcPr>
            <w:tcW w:w="2254" w:type="dxa"/>
          </w:tcPr>
          <w:p w14:paraId="7F8C7928" w14:textId="77CAE6BD" w:rsidR="00F11B2A" w:rsidRPr="00AD16BA" w:rsidRDefault="00F11B2A" w:rsidP="00F11B2A">
            <w:pPr>
              <w:rPr>
                <w:rFonts w:cs="Times New Roman"/>
                <w:b/>
                <w:bCs/>
              </w:rPr>
            </w:pPr>
            <w:r w:rsidRPr="00AD16BA">
              <w:rPr>
                <w:rFonts w:cs="Times New Roman"/>
                <w:b/>
                <w:bCs/>
              </w:rPr>
              <w:t>Role</w:t>
            </w:r>
          </w:p>
        </w:tc>
        <w:tc>
          <w:tcPr>
            <w:tcW w:w="2254" w:type="dxa"/>
          </w:tcPr>
          <w:p w14:paraId="4B10DD2E" w14:textId="2B1F0A34" w:rsidR="00F11B2A" w:rsidRPr="00AD16BA" w:rsidRDefault="00F11B2A" w:rsidP="00F11B2A">
            <w:pPr>
              <w:rPr>
                <w:rFonts w:cs="Times New Roman"/>
                <w:b/>
                <w:bCs/>
              </w:rPr>
            </w:pPr>
            <w:r w:rsidRPr="00AD16BA">
              <w:rPr>
                <w:rFonts w:cs="Times New Roman"/>
                <w:b/>
                <w:bCs/>
              </w:rPr>
              <w:t>Description</w:t>
            </w:r>
          </w:p>
        </w:tc>
        <w:tc>
          <w:tcPr>
            <w:tcW w:w="1967" w:type="dxa"/>
          </w:tcPr>
          <w:p w14:paraId="61020C0B" w14:textId="18F6F73B" w:rsidR="00F11B2A" w:rsidRPr="00AD16BA" w:rsidRDefault="00F11B2A" w:rsidP="00F11B2A">
            <w:pPr>
              <w:rPr>
                <w:rFonts w:cs="Times New Roman"/>
                <w:b/>
                <w:bCs/>
              </w:rPr>
            </w:pPr>
            <w:r w:rsidRPr="00AD16BA">
              <w:rPr>
                <w:rFonts w:cs="Times New Roman"/>
                <w:b/>
                <w:bCs/>
              </w:rPr>
              <w:t>Status</w:t>
            </w:r>
          </w:p>
        </w:tc>
        <w:tc>
          <w:tcPr>
            <w:tcW w:w="2541" w:type="dxa"/>
          </w:tcPr>
          <w:p w14:paraId="2694F623" w14:textId="5E5CEFD7" w:rsidR="00F11B2A" w:rsidRPr="00AD16BA" w:rsidRDefault="00F11B2A" w:rsidP="00F11B2A">
            <w:pPr>
              <w:rPr>
                <w:rFonts w:cs="Times New Roman"/>
                <w:b/>
                <w:bCs/>
              </w:rPr>
            </w:pPr>
            <w:r w:rsidRPr="00AD16BA">
              <w:rPr>
                <w:rFonts w:cs="Times New Roman"/>
                <w:b/>
                <w:bCs/>
              </w:rPr>
              <w:t>Technical Expertise / Expected Knowledge</w:t>
            </w:r>
          </w:p>
        </w:tc>
      </w:tr>
      <w:tr w:rsidR="006B177A" w:rsidRPr="00AD16BA" w14:paraId="50E24040" w14:textId="77777777" w:rsidTr="00875379">
        <w:tc>
          <w:tcPr>
            <w:tcW w:w="2254" w:type="dxa"/>
          </w:tcPr>
          <w:p w14:paraId="6C375585" w14:textId="675B6F4A" w:rsidR="006B177A" w:rsidRPr="00AD16BA" w:rsidRDefault="006B177A" w:rsidP="006B177A">
            <w:pPr>
              <w:rPr>
                <w:rFonts w:cs="Times New Roman"/>
              </w:rPr>
            </w:pPr>
            <w:r w:rsidRPr="00AD16BA">
              <w:rPr>
                <w:rFonts w:cs="Times New Roman"/>
                <w:b/>
                <w:bCs/>
                <w:color w:val="000000"/>
              </w:rPr>
              <w:t>Student</w:t>
            </w:r>
          </w:p>
        </w:tc>
        <w:tc>
          <w:tcPr>
            <w:tcW w:w="2254" w:type="dxa"/>
          </w:tcPr>
          <w:p w14:paraId="21D8ADF4" w14:textId="39C96990" w:rsidR="006B177A" w:rsidRPr="00AD16BA" w:rsidRDefault="006B177A" w:rsidP="006B177A">
            <w:pPr>
              <w:rPr>
                <w:rFonts w:cs="Times New Roman"/>
              </w:rPr>
            </w:pPr>
            <w:r w:rsidRPr="00AD16BA">
              <w:rPr>
                <w:rFonts w:cs="Times New Roman"/>
                <w:color w:val="000000"/>
              </w:rPr>
              <w:t>Current students enrolled in the university using the portal for academic and service access.</w:t>
            </w:r>
          </w:p>
        </w:tc>
        <w:tc>
          <w:tcPr>
            <w:tcW w:w="1967" w:type="dxa"/>
          </w:tcPr>
          <w:p w14:paraId="10962D01" w14:textId="7EE38091" w:rsidR="006B177A" w:rsidRPr="00AD16BA" w:rsidRDefault="006B177A" w:rsidP="006B177A">
            <w:pPr>
              <w:rPr>
                <w:rFonts w:cs="Times New Roman"/>
              </w:rPr>
            </w:pPr>
            <w:r w:rsidRPr="00AD16BA">
              <w:rPr>
                <w:rFonts w:cs="Times New Roman"/>
                <w:color w:val="000000"/>
              </w:rPr>
              <w:t>User Privilege</w:t>
            </w:r>
          </w:p>
        </w:tc>
        <w:tc>
          <w:tcPr>
            <w:tcW w:w="2541" w:type="dxa"/>
          </w:tcPr>
          <w:p w14:paraId="6C493E27" w14:textId="78C830E9" w:rsidR="006B177A" w:rsidRPr="00AD16BA" w:rsidRDefault="006B177A" w:rsidP="006B177A">
            <w:pPr>
              <w:rPr>
                <w:rFonts w:cs="Times New Roman"/>
              </w:rPr>
            </w:pPr>
            <w:r w:rsidRPr="00AD16BA">
              <w:rPr>
                <w:rFonts w:cs="Times New Roman"/>
                <w:color w:val="000000"/>
              </w:rPr>
              <w:t>Basic to moderate understanding of online portals, ability to check academic data, and perform transactions.</w:t>
            </w:r>
          </w:p>
        </w:tc>
      </w:tr>
      <w:tr w:rsidR="006B177A" w:rsidRPr="00AD16BA" w14:paraId="15D8DDF0" w14:textId="77777777" w:rsidTr="00875379">
        <w:tc>
          <w:tcPr>
            <w:tcW w:w="2254" w:type="dxa"/>
          </w:tcPr>
          <w:p w14:paraId="12C7A840" w14:textId="33094CC3" w:rsidR="006B177A" w:rsidRPr="00AD16BA" w:rsidRDefault="006B177A" w:rsidP="006B177A">
            <w:pPr>
              <w:rPr>
                <w:rFonts w:cs="Times New Roman"/>
              </w:rPr>
            </w:pPr>
            <w:r w:rsidRPr="00AD16BA">
              <w:rPr>
                <w:rFonts w:cs="Times New Roman"/>
                <w:b/>
                <w:bCs/>
                <w:color w:val="000000"/>
              </w:rPr>
              <w:t>Parent</w:t>
            </w:r>
          </w:p>
        </w:tc>
        <w:tc>
          <w:tcPr>
            <w:tcW w:w="2254" w:type="dxa"/>
          </w:tcPr>
          <w:p w14:paraId="108E604A" w14:textId="06D2A0E5" w:rsidR="006B177A" w:rsidRPr="00AD16BA" w:rsidRDefault="006B177A" w:rsidP="006B177A">
            <w:pPr>
              <w:rPr>
                <w:rFonts w:cs="Times New Roman"/>
              </w:rPr>
            </w:pPr>
            <w:r w:rsidRPr="00AD16BA">
              <w:rPr>
                <w:rFonts w:cs="Times New Roman"/>
                <w:color w:val="000000"/>
              </w:rPr>
              <w:t>Guardians or parents who monitor their child’s academic and financial status.</w:t>
            </w:r>
          </w:p>
        </w:tc>
        <w:tc>
          <w:tcPr>
            <w:tcW w:w="1967" w:type="dxa"/>
          </w:tcPr>
          <w:p w14:paraId="4110C3D6" w14:textId="597332AD" w:rsidR="006B177A" w:rsidRPr="00AD16BA" w:rsidRDefault="006B177A" w:rsidP="006B177A">
            <w:pPr>
              <w:rPr>
                <w:rFonts w:cs="Times New Roman"/>
              </w:rPr>
            </w:pPr>
            <w:r w:rsidRPr="00AD16BA">
              <w:rPr>
                <w:rFonts w:cs="Times New Roman"/>
                <w:color w:val="000000"/>
              </w:rPr>
              <w:t>User Privilege</w:t>
            </w:r>
          </w:p>
        </w:tc>
        <w:tc>
          <w:tcPr>
            <w:tcW w:w="2541" w:type="dxa"/>
          </w:tcPr>
          <w:p w14:paraId="3B35B120" w14:textId="336C0D9C" w:rsidR="006B177A" w:rsidRPr="00AD16BA" w:rsidRDefault="006B177A" w:rsidP="006B177A">
            <w:pPr>
              <w:rPr>
                <w:rFonts w:cs="Times New Roman"/>
              </w:rPr>
            </w:pPr>
            <w:r w:rsidRPr="00AD16BA">
              <w:rPr>
                <w:rFonts w:cs="Times New Roman"/>
                <w:color w:val="000000"/>
              </w:rPr>
              <w:t>Basic mobile usage, familiar with SMS and simple dashboard interfaces.</w:t>
            </w:r>
          </w:p>
        </w:tc>
      </w:tr>
      <w:tr w:rsidR="006B177A" w:rsidRPr="00AD16BA" w14:paraId="6FB234CE" w14:textId="77777777" w:rsidTr="00875379">
        <w:tc>
          <w:tcPr>
            <w:tcW w:w="2254" w:type="dxa"/>
          </w:tcPr>
          <w:p w14:paraId="3BC6F457" w14:textId="5352EFB0" w:rsidR="006B177A" w:rsidRPr="00AD16BA" w:rsidRDefault="006B177A" w:rsidP="006B177A">
            <w:pPr>
              <w:rPr>
                <w:rFonts w:cs="Times New Roman"/>
              </w:rPr>
            </w:pPr>
            <w:r w:rsidRPr="00AD16BA">
              <w:rPr>
                <w:rFonts w:cs="Times New Roman"/>
                <w:b/>
                <w:bCs/>
                <w:color w:val="000000"/>
              </w:rPr>
              <w:t>Lecturer</w:t>
            </w:r>
          </w:p>
        </w:tc>
        <w:tc>
          <w:tcPr>
            <w:tcW w:w="2254" w:type="dxa"/>
          </w:tcPr>
          <w:p w14:paraId="5A987144" w14:textId="2FC220DC" w:rsidR="006B177A" w:rsidRPr="00AD16BA" w:rsidRDefault="006B177A" w:rsidP="006B177A">
            <w:pPr>
              <w:rPr>
                <w:rFonts w:cs="Times New Roman"/>
              </w:rPr>
            </w:pPr>
            <w:r w:rsidRPr="00AD16BA">
              <w:rPr>
                <w:rFonts w:cs="Times New Roman"/>
                <w:color w:val="000000"/>
              </w:rPr>
              <w:t>Teaching staff who submit results, upload materials, and communicate with students.</w:t>
            </w:r>
          </w:p>
        </w:tc>
        <w:tc>
          <w:tcPr>
            <w:tcW w:w="1967" w:type="dxa"/>
          </w:tcPr>
          <w:p w14:paraId="253E185E" w14:textId="45735D4E" w:rsidR="006B177A" w:rsidRPr="00AD16BA" w:rsidRDefault="006B177A" w:rsidP="006B177A">
            <w:pPr>
              <w:rPr>
                <w:rFonts w:cs="Times New Roman"/>
              </w:rPr>
            </w:pPr>
            <w:r w:rsidRPr="00AD16BA">
              <w:rPr>
                <w:rFonts w:cs="Times New Roman"/>
                <w:color w:val="000000"/>
              </w:rPr>
              <w:t>User Privilege</w:t>
            </w:r>
          </w:p>
        </w:tc>
        <w:tc>
          <w:tcPr>
            <w:tcW w:w="2541" w:type="dxa"/>
          </w:tcPr>
          <w:p w14:paraId="5A399FBE" w14:textId="75CF5AD1" w:rsidR="006B177A" w:rsidRPr="00AD16BA" w:rsidRDefault="006B177A" w:rsidP="006B177A">
            <w:pPr>
              <w:rPr>
                <w:rFonts w:cs="Times New Roman"/>
              </w:rPr>
            </w:pPr>
            <w:r w:rsidRPr="00AD16BA">
              <w:rPr>
                <w:rFonts w:cs="Times New Roman"/>
                <w:color w:val="000000"/>
              </w:rPr>
              <w:t>Moderate understanding of system tools like grade entry, document upload, and class-wide messaging.</w:t>
            </w:r>
          </w:p>
        </w:tc>
      </w:tr>
      <w:tr w:rsidR="006B177A" w:rsidRPr="00AD16BA" w14:paraId="56C4BF2A" w14:textId="77777777" w:rsidTr="00875379">
        <w:tc>
          <w:tcPr>
            <w:tcW w:w="2254" w:type="dxa"/>
          </w:tcPr>
          <w:p w14:paraId="22A0BB8C" w14:textId="2EDBE9D4" w:rsidR="006B177A" w:rsidRPr="00AD16BA" w:rsidRDefault="006B177A" w:rsidP="006B177A">
            <w:pPr>
              <w:rPr>
                <w:rFonts w:cs="Times New Roman"/>
              </w:rPr>
            </w:pPr>
            <w:r w:rsidRPr="00AD16BA">
              <w:rPr>
                <w:rFonts w:cs="Times New Roman"/>
                <w:b/>
                <w:bCs/>
                <w:color w:val="000000"/>
              </w:rPr>
              <w:t>Admin</w:t>
            </w:r>
          </w:p>
        </w:tc>
        <w:tc>
          <w:tcPr>
            <w:tcW w:w="2254" w:type="dxa"/>
          </w:tcPr>
          <w:p w14:paraId="0B47B551" w14:textId="45A6450E" w:rsidR="006B177A" w:rsidRPr="00AD16BA" w:rsidRDefault="006B177A" w:rsidP="006B177A">
            <w:pPr>
              <w:rPr>
                <w:rFonts w:cs="Times New Roman"/>
              </w:rPr>
            </w:pPr>
            <w:r w:rsidRPr="00AD16BA">
              <w:rPr>
                <w:rFonts w:cs="Times New Roman"/>
                <w:color w:val="000000"/>
              </w:rPr>
              <w:t>University staff responsible for managing bookings, inquiries, and announcements.</w:t>
            </w:r>
          </w:p>
        </w:tc>
        <w:tc>
          <w:tcPr>
            <w:tcW w:w="1967" w:type="dxa"/>
          </w:tcPr>
          <w:p w14:paraId="59039487" w14:textId="16B3F82A" w:rsidR="006B177A" w:rsidRPr="00AD16BA" w:rsidRDefault="006B177A" w:rsidP="006B177A">
            <w:pPr>
              <w:rPr>
                <w:rFonts w:cs="Times New Roman"/>
              </w:rPr>
            </w:pPr>
            <w:r w:rsidRPr="00AD16BA">
              <w:rPr>
                <w:rFonts w:cs="Times New Roman"/>
                <w:color w:val="000000"/>
              </w:rPr>
              <w:t>Developer Privilege</w:t>
            </w:r>
          </w:p>
        </w:tc>
        <w:tc>
          <w:tcPr>
            <w:tcW w:w="2541" w:type="dxa"/>
          </w:tcPr>
          <w:p w14:paraId="7965F068" w14:textId="11442114" w:rsidR="006B177A" w:rsidRPr="00AD16BA" w:rsidRDefault="006B177A" w:rsidP="006B177A">
            <w:pPr>
              <w:rPr>
                <w:rFonts w:cs="Times New Roman"/>
              </w:rPr>
            </w:pPr>
            <w:r w:rsidRPr="00AD16BA">
              <w:rPr>
                <w:rFonts w:cs="Times New Roman"/>
                <w:color w:val="000000"/>
              </w:rPr>
              <w:t>Advanced system knowledge, administrative dashboard handling, and SMS broadcast or approval workflows.</w:t>
            </w:r>
          </w:p>
        </w:tc>
      </w:tr>
    </w:tbl>
    <w:p w14:paraId="6AC948D9" w14:textId="77777777" w:rsidR="006B177A" w:rsidRDefault="006B177A">
      <w:pPr>
        <w:rPr>
          <w:rFonts w:eastAsiaTheme="majorEastAsia" w:cstheme="majorBidi"/>
          <w:b/>
          <w:sz w:val="26"/>
          <w:szCs w:val="28"/>
        </w:rPr>
      </w:pPr>
      <w:bookmarkStart w:id="240" w:name="_Toc199027651"/>
      <w:r>
        <w:br w:type="page"/>
      </w:r>
    </w:p>
    <w:p w14:paraId="06984C06" w14:textId="0CDBE412" w:rsidR="00DF6A52" w:rsidRPr="004F14C5" w:rsidRDefault="00DF6A52" w:rsidP="004F14C5">
      <w:pPr>
        <w:pStyle w:val="Heading3"/>
      </w:pPr>
      <w:r w:rsidRPr="004F14C5">
        <w:lastRenderedPageBreak/>
        <w:t>1.3.4 Limitation</w:t>
      </w:r>
      <w:bookmarkEnd w:id="240"/>
    </w:p>
    <w:p w14:paraId="7FD3FC7D" w14:textId="77777777" w:rsidR="007A29E3" w:rsidRDefault="007A29E3">
      <w:pPr>
        <w:spacing w:line="276" w:lineRule="auto"/>
        <w:jc w:val="both"/>
        <w:pPrChange w:id="241" w:author="Teoh Xuan Xuan" w:date="2025-05-25T19:21:00Z" w16du:dateUtc="2025-05-25T11:21:00Z">
          <w:pPr/>
        </w:pPrChange>
      </w:pPr>
      <w:r>
        <w:t xml:space="preserve">The development and deployment of the </w:t>
      </w:r>
      <w:proofErr w:type="spellStart"/>
      <w:r>
        <w:t>myMMU</w:t>
      </w:r>
      <w:proofErr w:type="spellEnd"/>
      <w:r>
        <w:t xml:space="preserve"> University Communication and Services Portal come with several limitations that could affect its functionality, user experience, and maintainability. These limitations arise from technical constraints, integration dependencies, user </w:t>
      </w:r>
      <w:proofErr w:type="spellStart"/>
      <w:r>
        <w:t>behavior</w:t>
      </w:r>
      <w:proofErr w:type="spellEnd"/>
      <w:r>
        <w:t>, and resource availability.</w:t>
      </w:r>
    </w:p>
    <w:p w14:paraId="028A45AB" w14:textId="77777777" w:rsidR="007A29E3" w:rsidRDefault="007A29E3">
      <w:pPr>
        <w:spacing w:line="276" w:lineRule="auto"/>
        <w:jc w:val="both"/>
        <w:pPrChange w:id="242" w:author="Teoh Xuan Xuan" w:date="2025-05-25T19:21:00Z" w16du:dateUtc="2025-05-25T11:21:00Z">
          <w:pPr/>
        </w:pPrChange>
      </w:pPr>
    </w:p>
    <w:p w14:paraId="0D9F6726" w14:textId="77777777" w:rsidR="007A29E3" w:rsidRDefault="007A29E3">
      <w:pPr>
        <w:spacing w:line="276" w:lineRule="auto"/>
        <w:jc w:val="both"/>
        <w:pPrChange w:id="243" w:author="Teoh Xuan Xuan" w:date="2025-05-25T19:21:00Z" w16du:dateUtc="2025-05-25T11:21:00Z">
          <w:pPr/>
        </w:pPrChange>
      </w:pPr>
      <w:r>
        <w:t>1. Hardware Limitations</w:t>
      </w:r>
    </w:p>
    <w:p w14:paraId="3744CEDC" w14:textId="77777777" w:rsidR="007A29E3" w:rsidRDefault="007A29E3">
      <w:pPr>
        <w:spacing w:line="276" w:lineRule="auto"/>
        <w:jc w:val="both"/>
        <w:pPrChange w:id="244" w:author="Teoh Xuan Xuan" w:date="2025-05-25T19:21:00Z" w16du:dateUtc="2025-05-25T11:21:00Z">
          <w:pPr/>
        </w:pPrChange>
      </w:pPr>
      <w:r>
        <w:t>The system’s performance may vary depending on the university’s existing server infrastructure and client devices used by end-users. Outdated hardware on either side may result in slower processing times, delayed data synchronization with the Campus Management System (CMS), or degraded user experience.</w:t>
      </w:r>
    </w:p>
    <w:p w14:paraId="65C0A549" w14:textId="77777777" w:rsidR="007A29E3" w:rsidRDefault="007A29E3">
      <w:pPr>
        <w:spacing w:line="276" w:lineRule="auto"/>
        <w:jc w:val="both"/>
        <w:pPrChange w:id="245" w:author="Teoh Xuan Xuan" w:date="2025-05-25T19:21:00Z" w16du:dateUtc="2025-05-25T11:21:00Z">
          <w:pPr/>
        </w:pPrChange>
      </w:pPr>
    </w:p>
    <w:p w14:paraId="2A91D9C8" w14:textId="77777777" w:rsidR="007A29E3" w:rsidRDefault="007A29E3">
      <w:pPr>
        <w:spacing w:line="276" w:lineRule="auto"/>
        <w:jc w:val="both"/>
        <w:pPrChange w:id="246" w:author="Teoh Xuan Xuan" w:date="2025-05-25T19:21:00Z" w16du:dateUtc="2025-05-25T11:21:00Z">
          <w:pPr/>
        </w:pPrChange>
      </w:pPr>
      <w:r>
        <w:t>2. Integration Dependencies</w:t>
      </w:r>
    </w:p>
    <w:p w14:paraId="385C9597" w14:textId="77777777" w:rsidR="007A29E3" w:rsidRDefault="007A29E3">
      <w:pPr>
        <w:spacing w:line="276" w:lineRule="auto"/>
        <w:jc w:val="both"/>
        <w:pPrChange w:id="247" w:author="Teoh Xuan Xuan" w:date="2025-05-25T19:21:00Z" w16du:dateUtc="2025-05-25T11:21:00Z">
          <w:pPr/>
        </w:pPrChange>
      </w:pPr>
      <w:proofErr w:type="spellStart"/>
      <w:r>
        <w:t>myMMU</w:t>
      </w:r>
      <w:proofErr w:type="spellEnd"/>
      <w:r>
        <w:t xml:space="preserve"> depends heavily on its integration with external systems such as the CMS and the SMS Gateway. Any changes, downtime, or API limitations from these external systems could directly affect the portal’s functionality, requiring frequent updates or workaround implementations.</w:t>
      </w:r>
    </w:p>
    <w:p w14:paraId="52E383B7" w14:textId="77777777" w:rsidR="007A29E3" w:rsidRDefault="007A29E3">
      <w:pPr>
        <w:spacing w:line="276" w:lineRule="auto"/>
        <w:jc w:val="both"/>
        <w:pPrChange w:id="248" w:author="Teoh Xuan Xuan" w:date="2025-05-25T19:21:00Z" w16du:dateUtc="2025-05-25T11:21:00Z">
          <w:pPr/>
        </w:pPrChange>
      </w:pPr>
    </w:p>
    <w:p w14:paraId="7D40F6B7" w14:textId="77777777" w:rsidR="007A29E3" w:rsidRDefault="007A29E3">
      <w:pPr>
        <w:spacing w:line="276" w:lineRule="auto"/>
        <w:jc w:val="both"/>
        <w:pPrChange w:id="249" w:author="Teoh Xuan Xuan" w:date="2025-05-25T19:21:00Z" w16du:dateUtc="2025-05-25T11:21:00Z">
          <w:pPr/>
        </w:pPrChange>
      </w:pPr>
      <w:r>
        <w:t>3. Security and Privacy Constraints</w:t>
      </w:r>
    </w:p>
    <w:p w14:paraId="4045D89F" w14:textId="77777777" w:rsidR="007A29E3" w:rsidRDefault="007A29E3">
      <w:pPr>
        <w:spacing w:line="276" w:lineRule="auto"/>
        <w:jc w:val="both"/>
        <w:pPrChange w:id="250" w:author="Teoh Xuan Xuan" w:date="2025-05-25T19:21:00Z" w16du:dateUtc="2025-05-25T11:21:00Z">
          <w:pPr/>
        </w:pPrChange>
      </w:pPr>
      <w:r>
        <w:t>Ensuring the protection of academic and financial data is critical. The system must comply with university policies and data protection regulations. Failure to implement robust authentication, encryption, and access control measures could lead to data breaches, loss of trust, and system vulnerabilities.</w:t>
      </w:r>
    </w:p>
    <w:p w14:paraId="52941544" w14:textId="77777777" w:rsidR="007A29E3" w:rsidRDefault="007A29E3">
      <w:pPr>
        <w:spacing w:line="276" w:lineRule="auto"/>
        <w:jc w:val="both"/>
        <w:pPrChange w:id="251" w:author="Teoh Xuan Xuan" w:date="2025-05-25T19:21:00Z" w16du:dateUtc="2025-05-25T11:21:00Z">
          <w:pPr/>
        </w:pPrChange>
      </w:pPr>
    </w:p>
    <w:p w14:paraId="1600B2D0" w14:textId="77777777" w:rsidR="007A29E3" w:rsidRDefault="007A29E3">
      <w:pPr>
        <w:spacing w:line="276" w:lineRule="auto"/>
        <w:jc w:val="both"/>
        <w:pPrChange w:id="252" w:author="Teoh Xuan Xuan" w:date="2025-05-25T19:21:00Z" w16du:dateUtc="2025-05-25T11:21:00Z">
          <w:pPr/>
        </w:pPrChange>
      </w:pPr>
      <w:r>
        <w:t>4. User Adoption and Technological Familiarity</w:t>
      </w:r>
    </w:p>
    <w:p w14:paraId="33D898A0" w14:textId="77777777" w:rsidR="007A29E3" w:rsidRDefault="007A29E3">
      <w:pPr>
        <w:spacing w:line="276" w:lineRule="auto"/>
        <w:jc w:val="both"/>
        <w:pPrChange w:id="253" w:author="Teoh Xuan Xuan" w:date="2025-05-25T19:21:00Z" w16du:dateUtc="2025-05-25T11:21:00Z">
          <w:pPr/>
        </w:pPrChange>
      </w:pPr>
      <w:r>
        <w:t>The portal’s effectiveness depends on its active usage by students, parents, lecturers, and administrators. Low user awareness, resistance to adopting new platforms, or unfamiliarity with system navigation could hinder engagement and reduce the system’s impact.</w:t>
      </w:r>
    </w:p>
    <w:p w14:paraId="1763FB68" w14:textId="77777777" w:rsidR="007A29E3" w:rsidRDefault="007A29E3">
      <w:pPr>
        <w:spacing w:line="276" w:lineRule="auto"/>
        <w:jc w:val="both"/>
        <w:pPrChange w:id="254" w:author="Teoh Xuan Xuan" w:date="2025-05-25T19:21:00Z" w16du:dateUtc="2025-05-25T11:21:00Z">
          <w:pPr/>
        </w:pPrChange>
      </w:pPr>
    </w:p>
    <w:p w14:paraId="71B090FB" w14:textId="77777777" w:rsidR="007A29E3" w:rsidRDefault="007A29E3">
      <w:pPr>
        <w:spacing w:line="276" w:lineRule="auto"/>
        <w:jc w:val="both"/>
        <w:pPrChange w:id="255" w:author="Teoh Xuan Xuan" w:date="2025-05-25T19:21:00Z" w16du:dateUtc="2025-05-25T11:21:00Z">
          <w:pPr/>
        </w:pPrChange>
      </w:pPr>
      <w:r>
        <w:t>5. Customization and Scalability</w:t>
      </w:r>
    </w:p>
    <w:p w14:paraId="1DB6E2F9" w14:textId="77777777" w:rsidR="007A29E3" w:rsidRDefault="007A29E3">
      <w:pPr>
        <w:spacing w:line="276" w:lineRule="auto"/>
        <w:jc w:val="both"/>
        <w:pPrChange w:id="256" w:author="Teoh Xuan Xuan" w:date="2025-05-25T19:21:00Z" w16du:dateUtc="2025-05-25T11:21:00Z">
          <w:pPr/>
        </w:pPrChange>
      </w:pPr>
      <w:r>
        <w:t>While the portal is designed to be modular, certain university-specific features may not be easily customizable due to platform architecture constraints. Adapting the system to evolving university needs or expanding it to other campuses may require significant redevelopment.</w:t>
      </w:r>
    </w:p>
    <w:p w14:paraId="0C2E329E" w14:textId="77777777" w:rsidR="007A29E3" w:rsidRDefault="007A29E3">
      <w:pPr>
        <w:spacing w:line="276" w:lineRule="auto"/>
        <w:jc w:val="both"/>
        <w:pPrChange w:id="257" w:author="Teoh Xuan Xuan" w:date="2025-05-25T19:21:00Z" w16du:dateUtc="2025-05-25T11:21:00Z">
          <w:pPr/>
        </w:pPrChange>
      </w:pPr>
    </w:p>
    <w:p w14:paraId="635887CD" w14:textId="77777777" w:rsidR="007A29E3" w:rsidRDefault="007A29E3">
      <w:pPr>
        <w:spacing w:line="276" w:lineRule="auto"/>
        <w:jc w:val="both"/>
        <w:pPrChange w:id="258" w:author="Teoh Xuan Xuan" w:date="2025-05-25T19:21:00Z" w16du:dateUtc="2025-05-25T11:21:00Z">
          <w:pPr/>
        </w:pPrChange>
      </w:pPr>
      <w:r>
        <w:t>6. Budget and Resource Constraints</w:t>
      </w:r>
    </w:p>
    <w:p w14:paraId="372FCC72" w14:textId="565EAA59" w:rsidR="007A29E3" w:rsidRPr="007A29E3" w:rsidRDefault="007A29E3">
      <w:pPr>
        <w:spacing w:line="276" w:lineRule="auto"/>
        <w:jc w:val="both"/>
        <w:pPrChange w:id="259" w:author="Teoh Xuan Xuan" w:date="2025-05-25T19:21:00Z" w16du:dateUtc="2025-05-25T11:21:00Z">
          <w:pPr/>
        </w:pPrChange>
      </w:pPr>
      <w:r>
        <w:lastRenderedPageBreak/>
        <w:t xml:space="preserve">The development, deployment, and maintenance of </w:t>
      </w:r>
      <w:proofErr w:type="spellStart"/>
      <w:r>
        <w:t>myMMU</w:t>
      </w:r>
      <w:proofErr w:type="spellEnd"/>
      <w:r>
        <w:t xml:space="preserve"> must operate within the university’s budget. Limited financial or human resources may restrict the implementation of advanced features, multilingual support, or real-time analytics, impacting the system’s growth and sustainability.</w:t>
      </w:r>
    </w:p>
    <w:p w14:paraId="30199282" w14:textId="77777777" w:rsidR="007A29E3" w:rsidRDefault="007A29E3">
      <w:pPr>
        <w:rPr>
          <w:rFonts w:eastAsiaTheme="majorEastAsia" w:cstheme="majorBidi"/>
          <w:b/>
          <w:sz w:val="26"/>
          <w:szCs w:val="28"/>
        </w:rPr>
      </w:pPr>
      <w:bookmarkStart w:id="260" w:name="_Toc199027652"/>
      <w:r>
        <w:br w:type="page"/>
      </w:r>
    </w:p>
    <w:p w14:paraId="1BA93C1A" w14:textId="34801104" w:rsidR="00DF6A52" w:rsidRDefault="00DF6A52" w:rsidP="004672A7">
      <w:pPr>
        <w:pStyle w:val="Heading3"/>
      </w:pPr>
      <w:del w:id="261" w:author="Teoh Xuan Xuan" w:date="2025-05-25T19:22:00Z" w16du:dateUtc="2025-05-25T11:22:00Z">
        <w:r w:rsidRPr="00DF6A52" w:rsidDel="004F14C5">
          <w:lastRenderedPageBreak/>
          <w:delText> </w:delText>
        </w:r>
        <w:r w:rsidRPr="00DF6A52" w:rsidDel="004F14C5">
          <w:delText> </w:delText>
        </w:r>
        <w:r w:rsidDel="004F14C5">
          <w:tab/>
        </w:r>
      </w:del>
      <w:r w:rsidRPr="00DF6A52">
        <w:t>1.3.5 Apportioning of Requirements</w:t>
      </w:r>
      <w:bookmarkEnd w:id="260"/>
    </w:p>
    <w:p w14:paraId="4C0194F4" w14:textId="77777777" w:rsidR="007A29E3" w:rsidRDefault="007A29E3">
      <w:pPr>
        <w:spacing w:line="276" w:lineRule="auto"/>
        <w:jc w:val="both"/>
        <w:pPrChange w:id="262" w:author="Teoh Xuan Xuan" w:date="2025-05-25T19:23:00Z" w16du:dateUtc="2025-05-25T11:23:00Z">
          <w:pPr/>
        </w:pPrChange>
      </w:pPr>
      <w:r w:rsidRPr="007A29E3">
        <w:t xml:space="preserve">The apportioning of requirements for the </w:t>
      </w:r>
      <w:proofErr w:type="spellStart"/>
      <w:r w:rsidRPr="007A29E3">
        <w:t>myMMU</w:t>
      </w:r>
      <w:proofErr w:type="spellEnd"/>
      <w:r w:rsidRPr="007A29E3">
        <w:t xml:space="preserve"> University Communication and Services Portal categorizes the system into key functional modules. Each module targets a specific aspect of the portal’s core features, ensuring that stakeholder needs are met efficiently through structured development. The following table outlines the requirement allocation across major system modules:</w:t>
      </w:r>
    </w:p>
    <w:p w14:paraId="02D66930" w14:textId="77777777" w:rsidR="00E81D9C" w:rsidRDefault="00E81D9C" w:rsidP="007A29E3"/>
    <w:p w14:paraId="5E4D7433" w14:textId="605A82A9" w:rsidR="00AD16BA" w:rsidRPr="00AD16BA" w:rsidRDefault="00AD16BA">
      <w:pPr>
        <w:pStyle w:val="Quote"/>
        <w:pPrChange w:id="263" w:author="Teoh Xuan Xuan" w:date="2025-05-25T19:23:00Z" w16du:dateUtc="2025-05-25T11:23:00Z">
          <w:pPr>
            <w:jc w:val="center"/>
          </w:pPr>
        </w:pPrChange>
      </w:pPr>
      <w:r w:rsidRPr="00AD16BA">
        <w:t>Table 1.3.5: Apportioning of Requirements</w:t>
      </w:r>
    </w:p>
    <w:tbl>
      <w:tblPr>
        <w:tblStyle w:val="TableGrid"/>
        <w:tblW w:w="0" w:type="auto"/>
        <w:tblLook w:val="04A0" w:firstRow="1" w:lastRow="0" w:firstColumn="1" w:lastColumn="0" w:noHBand="0" w:noVBand="1"/>
      </w:tblPr>
      <w:tblGrid>
        <w:gridCol w:w="3005"/>
        <w:gridCol w:w="3005"/>
        <w:gridCol w:w="3006"/>
      </w:tblGrid>
      <w:tr w:rsidR="00E81D9C" w:rsidRPr="00AD16BA" w14:paraId="3635F8A6" w14:textId="77777777" w:rsidTr="007A29E3">
        <w:tc>
          <w:tcPr>
            <w:tcW w:w="3005" w:type="dxa"/>
          </w:tcPr>
          <w:p w14:paraId="145ADA4D" w14:textId="4D3A7165" w:rsidR="00E81D9C" w:rsidRPr="00AD16BA" w:rsidRDefault="00E81D9C" w:rsidP="00E81D9C">
            <w:pPr>
              <w:rPr>
                <w:rFonts w:cs="Times New Roman"/>
              </w:rPr>
            </w:pPr>
            <w:r w:rsidRPr="00AD16BA">
              <w:rPr>
                <w:rFonts w:cs="Times New Roman"/>
                <w:b/>
                <w:bCs/>
                <w:color w:val="000000"/>
              </w:rPr>
              <w:t>Module ID</w:t>
            </w:r>
          </w:p>
        </w:tc>
        <w:tc>
          <w:tcPr>
            <w:tcW w:w="3005" w:type="dxa"/>
          </w:tcPr>
          <w:p w14:paraId="7C7589E5" w14:textId="561D15F8" w:rsidR="00E81D9C" w:rsidRPr="00AD16BA" w:rsidRDefault="00E81D9C" w:rsidP="00E81D9C">
            <w:pPr>
              <w:rPr>
                <w:rFonts w:cs="Times New Roman"/>
              </w:rPr>
            </w:pPr>
            <w:r w:rsidRPr="00AD16BA">
              <w:rPr>
                <w:rFonts w:cs="Times New Roman"/>
                <w:b/>
                <w:bCs/>
                <w:color w:val="000000"/>
              </w:rPr>
              <w:t>Module Name</w:t>
            </w:r>
          </w:p>
        </w:tc>
        <w:tc>
          <w:tcPr>
            <w:tcW w:w="3006" w:type="dxa"/>
          </w:tcPr>
          <w:p w14:paraId="443812CC" w14:textId="34E0A29C" w:rsidR="00E81D9C" w:rsidRPr="00AD16BA" w:rsidRDefault="00E81D9C" w:rsidP="00E81D9C">
            <w:pPr>
              <w:rPr>
                <w:rFonts w:cs="Times New Roman"/>
              </w:rPr>
            </w:pPr>
            <w:r w:rsidRPr="00AD16BA">
              <w:rPr>
                <w:rFonts w:cs="Times New Roman"/>
                <w:b/>
                <w:bCs/>
                <w:color w:val="000000"/>
              </w:rPr>
              <w:t>Description</w:t>
            </w:r>
          </w:p>
        </w:tc>
      </w:tr>
      <w:tr w:rsidR="00E81D9C" w:rsidRPr="00AD16BA" w14:paraId="06D5285F" w14:textId="77777777" w:rsidTr="007A29E3">
        <w:tc>
          <w:tcPr>
            <w:tcW w:w="3005" w:type="dxa"/>
          </w:tcPr>
          <w:p w14:paraId="4F90B84B" w14:textId="28CB1A82" w:rsidR="00E81D9C" w:rsidRPr="00AD16BA" w:rsidRDefault="00E81D9C" w:rsidP="00E81D9C">
            <w:pPr>
              <w:rPr>
                <w:rFonts w:cs="Times New Roman"/>
              </w:rPr>
            </w:pPr>
            <w:r w:rsidRPr="00AD16BA">
              <w:rPr>
                <w:rFonts w:cs="Times New Roman"/>
                <w:color w:val="000000"/>
              </w:rPr>
              <w:t>REQ_MMU001</w:t>
            </w:r>
          </w:p>
        </w:tc>
        <w:tc>
          <w:tcPr>
            <w:tcW w:w="3005" w:type="dxa"/>
          </w:tcPr>
          <w:p w14:paraId="7DFAF3BA" w14:textId="12C4ACEB" w:rsidR="00E81D9C" w:rsidRPr="00AD16BA" w:rsidRDefault="00E81D9C" w:rsidP="00E81D9C">
            <w:pPr>
              <w:rPr>
                <w:rFonts w:cs="Times New Roman"/>
              </w:rPr>
            </w:pPr>
            <w:r w:rsidRPr="00AD16BA">
              <w:rPr>
                <w:rFonts w:cs="Times New Roman"/>
                <w:color w:val="000000"/>
              </w:rPr>
              <w:t>User Management</w:t>
            </w:r>
          </w:p>
        </w:tc>
        <w:tc>
          <w:tcPr>
            <w:tcW w:w="3006" w:type="dxa"/>
          </w:tcPr>
          <w:p w14:paraId="1F6528A6" w14:textId="1E2A75FC" w:rsidR="00E81D9C" w:rsidRPr="00AD16BA" w:rsidRDefault="00E81D9C" w:rsidP="00E81D9C">
            <w:pPr>
              <w:rPr>
                <w:rFonts w:cs="Times New Roman"/>
              </w:rPr>
            </w:pPr>
            <w:r w:rsidRPr="00AD16BA">
              <w:rPr>
                <w:rFonts w:cs="Times New Roman"/>
                <w:color w:val="000000"/>
              </w:rPr>
              <w:t>Handles account registration, login, authentication, session handling, and role-based access control.</w:t>
            </w:r>
          </w:p>
        </w:tc>
      </w:tr>
      <w:tr w:rsidR="00E81D9C" w:rsidRPr="00AD16BA" w14:paraId="690ACAF8" w14:textId="77777777" w:rsidTr="007A29E3">
        <w:tc>
          <w:tcPr>
            <w:tcW w:w="3005" w:type="dxa"/>
          </w:tcPr>
          <w:p w14:paraId="3A7A839A" w14:textId="5DFD0A61" w:rsidR="00E81D9C" w:rsidRPr="00AD16BA" w:rsidRDefault="00E81D9C" w:rsidP="00E81D9C">
            <w:pPr>
              <w:rPr>
                <w:rFonts w:cs="Times New Roman"/>
              </w:rPr>
            </w:pPr>
            <w:r w:rsidRPr="00AD16BA">
              <w:rPr>
                <w:rFonts w:cs="Times New Roman"/>
                <w:color w:val="000000"/>
              </w:rPr>
              <w:t>REQ_MMU002</w:t>
            </w:r>
          </w:p>
        </w:tc>
        <w:tc>
          <w:tcPr>
            <w:tcW w:w="3005" w:type="dxa"/>
          </w:tcPr>
          <w:p w14:paraId="0917828A" w14:textId="4F84102B" w:rsidR="00E81D9C" w:rsidRPr="00AD16BA" w:rsidRDefault="00E81D9C" w:rsidP="00E81D9C">
            <w:pPr>
              <w:rPr>
                <w:rFonts w:cs="Times New Roman"/>
              </w:rPr>
            </w:pPr>
            <w:r w:rsidRPr="00AD16BA">
              <w:rPr>
                <w:rFonts w:cs="Times New Roman"/>
                <w:color w:val="000000"/>
              </w:rPr>
              <w:t>Academic Records Module</w:t>
            </w:r>
          </w:p>
        </w:tc>
        <w:tc>
          <w:tcPr>
            <w:tcW w:w="3006" w:type="dxa"/>
          </w:tcPr>
          <w:p w14:paraId="65F7A892" w14:textId="186D0ECD" w:rsidR="00E81D9C" w:rsidRPr="00AD16BA" w:rsidRDefault="00E81D9C" w:rsidP="00E81D9C">
            <w:pPr>
              <w:rPr>
                <w:rFonts w:cs="Times New Roman"/>
              </w:rPr>
            </w:pPr>
            <w:r w:rsidRPr="00AD16BA">
              <w:rPr>
                <w:rFonts w:cs="Times New Roman"/>
                <w:color w:val="000000"/>
              </w:rPr>
              <w:t>Manages retrieval and display of grades, attendance, timetable, and billing information via CMS.</w:t>
            </w:r>
          </w:p>
        </w:tc>
      </w:tr>
      <w:tr w:rsidR="00E81D9C" w:rsidRPr="00AD16BA" w14:paraId="6700CB3D" w14:textId="77777777" w:rsidTr="007A29E3">
        <w:tc>
          <w:tcPr>
            <w:tcW w:w="3005" w:type="dxa"/>
          </w:tcPr>
          <w:p w14:paraId="5E197571" w14:textId="2ADD8566" w:rsidR="00E81D9C" w:rsidRPr="00AD16BA" w:rsidRDefault="00E81D9C" w:rsidP="00E81D9C">
            <w:pPr>
              <w:rPr>
                <w:rFonts w:cs="Times New Roman"/>
              </w:rPr>
            </w:pPr>
            <w:r w:rsidRPr="00AD16BA">
              <w:rPr>
                <w:rFonts w:cs="Times New Roman"/>
                <w:color w:val="000000"/>
              </w:rPr>
              <w:t>REQ_MMU003</w:t>
            </w:r>
          </w:p>
        </w:tc>
        <w:tc>
          <w:tcPr>
            <w:tcW w:w="3005" w:type="dxa"/>
          </w:tcPr>
          <w:p w14:paraId="11BB58BB" w14:textId="0F535301" w:rsidR="00E81D9C" w:rsidRPr="00AD16BA" w:rsidRDefault="00E81D9C" w:rsidP="00E81D9C">
            <w:pPr>
              <w:rPr>
                <w:rFonts w:cs="Times New Roman"/>
              </w:rPr>
            </w:pPr>
            <w:r w:rsidRPr="00AD16BA">
              <w:rPr>
                <w:rFonts w:cs="Times New Roman"/>
                <w:color w:val="000000"/>
              </w:rPr>
              <w:t>Classroom Booking</w:t>
            </w:r>
          </w:p>
        </w:tc>
        <w:tc>
          <w:tcPr>
            <w:tcW w:w="3006" w:type="dxa"/>
          </w:tcPr>
          <w:p w14:paraId="5B47A7E4" w14:textId="0AA402A4" w:rsidR="00E81D9C" w:rsidRPr="00AD16BA" w:rsidRDefault="00E81D9C" w:rsidP="00E81D9C">
            <w:pPr>
              <w:rPr>
                <w:rFonts w:cs="Times New Roman"/>
              </w:rPr>
            </w:pPr>
            <w:r w:rsidRPr="00AD16BA">
              <w:rPr>
                <w:rFonts w:cs="Times New Roman"/>
                <w:color w:val="000000"/>
              </w:rPr>
              <w:t>Allows students to submit booking requests; enables admins to approve, reject, or cancel bookings.</w:t>
            </w:r>
          </w:p>
        </w:tc>
      </w:tr>
      <w:tr w:rsidR="00E81D9C" w:rsidRPr="00AD16BA" w14:paraId="58A71E18" w14:textId="77777777" w:rsidTr="007A29E3">
        <w:tc>
          <w:tcPr>
            <w:tcW w:w="3005" w:type="dxa"/>
          </w:tcPr>
          <w:p w14:paraId="2481D534" w14:textId="510606AC" w:rsidR="00E81D9C" w:rsidRPr="00AD16BA" w:rsidRDefault="00E81D9C" w:rsidP="00E81D9C">
            <w:pPr>
              <w:rPr>
                <w:rFonts w:cs="Times New Roman"/>
              </w:rPr>
            </w:pPr>
            <w:r w:rsidRPr="00AD16BA">
              <w:rPr>
                <w:rFonts w:cs="Times New Roman"/>
                <w:color w:val="000000"/>
              </w:rPr>
              <w:t>REQ_MMU004</w:t>
            </w:r>
          </w:p>
        </w:tc>
        <w:tc>
          <w:tcPr>
            <w:tcW w:w="3005" w:type="dxa"/>
          </w:tcPr>
          <w:p w14:paraId="23DCF0E7" w14:textId="6F3ADE0E" w:rsidR="00E81D9C" w:rsidRPr="00AD16BA" w:rsidRDefault="00E81D9C" w:rsidP="00E81D9C">
            <w:pPr>
              <w:rPr>
                <w:rFonts w:cs="Times New Roman"/>
              </w:rPr>
            </w:pPr>
            <w:r w:rsidRPr="00AD16BA">
              <w:rPr>
                <w:rFonts w:cs="Times New Roman"/>
                <w:color w:val="000000"/>
              </w:rPr>
              <w:t>Announcement Module</w:t>
            </w:r>
          </w:p>
        </w:tc>
        <w:tc>
          <w:tcPr>
            <w:tcW w:w="3006" w:type="dxa"/>
          </w:tcPr>
          <w:p w14:paraId="6E128C8E" w14:textId="4065BCAB" w:rsidR="00E81D9C" w:rsidRPr="00AD16BA" w:rsidRDefault="00E81D9C" w:rsidP="00E81D9C">
            <w:pPr>
              <w:rPr>
                <w:rFonts w:cs="Times New Roman"/>
              </w:rPr>
            </w:pPr>
            <w:r w:rsidRPr="00AD16BA">
              <w:rPr>
                <w:rFonts w:cs="Times New Roman"/>
                <w:color w:val="000000"/>
              </w:rPr>
              <w:t>Supports lecturers and admins in creating and broadcasting announcements to students.</w:t>
            </w:r>
          </w:p>
        </w:tc>
      </w:tr>
      <w:tr w:rsidR="00E81D9C" w:rsidRPr="00AD16BA" w14:paraId="19FB2CC6" w14:textId="77777777" w:rsidTr="007A29E3">
        <w:tc>
          <w:tcPr>
            <w:tcW w:w="3005" w:type="dxa"/>
          </w:tcPr>
          <w:p w14:paraId="1E3A57F6" w14:textId="1A03B015" w:rsidR="00E81D9C" w:rsidRPr="00AD16BA" w:rsidRDefault="00E81D9C" w:rsidP="00E81D9C">
            <w:pPr>
              <w:rPr>
                <w:rFonts w:cs="Times New Roman"/>
              </w:rPr>
            </w:pPr>
            <w:r w:rsidRPr="00AD16BA">
              <w:rPr>
                <w:rFonts w:cs="Times New Roman"/>
                <w:color w:val="000000"/>
              </w:rPr>
              <w:t>REQ_MMU005</w:t>
            </w:r>
          </w:p>
        </w:tc>
        <w:tc>
          <w:tcPr>
            <w:tcW w:w="3005" w:type="dxa"/>
          </w:tcPr>
          <w:p w14:paraId="3F4D38A8" w14:textId="1A86E5CE" w:rsidR="00E81D9C" w:rsidRPr="00AD16BA" w:rsidRDefault="00E81D9C" w:rsidP="00E81D9C">
            <w:pPr>
              <w:rPr>
                <w:rFonts w:cs="Times New Roman"/>
              </w:rPr>
            </w:pPr>
            <w:r w:rsidRPr="00AD16BA">
              <w:rPr>
                <w:rFonts w:cs="Times New Roman"/>
                <w:color w:val="000000"/>
              </w:rPr>
              <w:t>SMS Notification System</w:t>
            </w:r>
          </w:p>
        </w:tc>
        <w:tc>
          <w:tcPr>
            <w:tcW w:w="3006" w:type="dxa"/>
          </w:tcPr>
          <w:p w14:paraId="10835907" w14:textId="442AD0F3" w:rsidR="00E81D9C" w:rsidRPr="00AD16BA" w:rsidRDefault="00E81D9C" w:rsidP="00E81D9C">
            <w:pPr>
              <w:rPr>
                <w:rFonts w:cs="Times New Roman"/>
              </w:rPr>
            </w:pPr>
            <w:r w:rsidRPr="00AD16BA">
              <w:rPr>
                <w:rFonts w:cs="Times New Roman"/>
                <w:color w:val="000000"/>
              </w:rPr>
              <w:t>Sends real-time SMS alerts to parents and students on performance, attendance, or fee updates.</w:t>
            </w:r>
          </w:p>
        </w:tc>
      </w:tr>
      <w:tr w:rsidR="00E81D9C" w:rsidRPr="00AD16BA" w14:paraId="174BED8F" w14:textId="77777777" w:rsidTr="007A29E3">
        <w:tc>
          <w:tcPr>
            <w:tcW w:w="3005" w:type="dxa"/>
          </w:tcPr>
          <w:p w14:paraId="61437641" w14:textId="180F47FD" w:rsidR="00E81D9C" w:rsidRPr="00AD16BA" w:rsidRDefault="00E81D9C" w:rsidP="00E81D9C">
            <w:pPr>
              <w:rPr>
                <w:rFonts w:cs="Times New Roman"/>
                <w:color w:val="000000"/>
              </w:rPr>
            </w:pPr>
            <w:r w:rsidRPr="00AD16BA">
              <w:rPr>
                <w:rFonts w:cs="Times New Roman"/>
                <w:color w:val="000000"/>
              </w:rPr>
              <w:t>REQ_MMU006</w:t>
            </w:r>
          </w:p>
        </w:tc>
        <w:tc>
          <w:tcPr>
            <w:tcW w:w="3005" w:type="dxa"/>
          </w:tcPr>
          <w:p w14:paraId="741C857C" w14:textId="1D496BFC" w:rsidR="00E81D9C" w:rsidRPr="00AD16BA" w:rsidRDefault="00E81D9C" w:rsidP="00E81D9C">
            <w:pPr>
              <w:rPr>
                <w:rFonts w:cs="Times New Roman"/>
                <w:color w:val="000000"/>
              </w:rPr>
            </w:pPr>
            <w:r w:rsidRPr="00AD16BA">
              <w:rPr>
                <w:rFonts w:cs="Times New Roman"/>
                <w:color w:val="000000"/>
              </w:rPr>
              <w:t>Data Sync and Integration</w:t>
            </w:r>
          </w:p>
        </w:tc>
        <w:tc>
          <w:tcPr>
            <w:tcW w:w="3006" w:type="dxa"/>
          </w:tcPr>
          <w:p w14:paraId="0539D924" w14:textId="24C0696E" w:rsidR="00E81D9C" w:rsidRPr="00AD16BA" w:rsidRDefault="00E81D9C" w:rsidP="00E81D9C">
            <w:pPr>
              <w:rPr>
                <w:rFonts w:cs="Times New Roman"/>
                <w:color w:val="000000"/>
              </w:rPr>
            </w:pPr>
            <w:r w:rsidRPr="00AD16BA">
              <w:rPr>
                <w:rFonts w:cs="Times New Roman"/>
                <w:color w:val="000000"/>
              </w:rPr>
              <w:t>Handles integration with the Campus Management System and SMS Gateway for syncing academic data.</w:t>
            </w:r>
          </w:p>
        </w:tc>
      </w:tr>
    </w:tbl>
    <w:p w14:paraId="6297B999" w14:textId="77777777" w:rsidR="005B0D78" w:rsidRDefault="005B0D78">
      <w:pPr>
        <w:rPr>
          <w:rFonts w:eastAsiaTheme="majorEastAsia" w:cstheme="majorBidi"/>
          <w:b/>
          <w:sz w:val="28"/>
          <w:szCs w:val="32"/>
        </w:rPr>
      </w:pPr>
      <w:bookmarkStart w:id="264" w:name="_Toc199027653"/>
      <w:r>
        <w:br w:type="page"/>
      </w:r>
    </w:p>
    <w:p w14:paraId="46737495" w14:textId="623DBB80" w:rsidR="00DF6A52" w:rsidRDefault="00DF6A52" w:rsidP="008C1A3F">
      <w:pPr>
        <w:pStyle w:val="Heading2"/>
      </w:pPr>
      <w:r w:rsidRPr="00DF6A52">
        <w:lastRenderedPageBreak/>
        <w:t> </w:t>
      </w:r>
      <w:ins w:id="265" w:author="Teoh Xuan Xuan" w:date="2025-05-25T19:23:00Z" w16du:dateUtc="2025-05-25T11:23:00Z">
        <w:r w:rsidR="004F14C5">
          <w:tab/>
        </w:r>
      </w:ins>
      <w:r w:rsidRPr="00912C53">
        <w:t>1.4 Definition</w:t>
      </w:r>
      <w:bookmarkEnd w:id="264"/>
    </w:p>
    <w:p w14:paraId="3F656EB5" w14:textId="2BE08706" w:rsidR="005B0D78" w:rsidRDefault="005B0D78" w:rsidP="00912C53">
      <w:pPr>
        <w:spacing w:line="276" w:lineRule="auto"/>
        <w:jc w:val="both"/>
        <w:rPr>
          <w:ins w:id="266" w:author="Teoh Xuan Xuan" w:date="2025-05-25T19:23:00Z" w16du:dateUtc="2025-05-25T11:23:00Z"/>
        </w:rPr>
      </w:pPr>
      <w:r w:rsidRPr="005B0D78">
        <w:t xml:space="preserve">Below are important terms used in the </w:t>
      </w:r>
      <w:proofErr w:type="spellStart"/>
      <w:r w:rsidRPr="005B0D78">
        <w:t>myMMU</w:t>
      </w:r>
      <w:proofErr w:type="spellEnd"/>
      <w:r w:rsidRPr="005B0D78">
        <w:t xml:space="preserve"> Software Requirements Specification (SRS), along with their respective definitions.</w:t>
      </w:r>
    </w:p>
    <w:p w14:paraId="2DB70FA2" w14:textId="77777777" w:rsidR="00912C53" w:rsidRDefault="00912C53">
      <w:pPr>
        <w:spacing w:line="276" w:lineRule="auto"/>
        <w:jc w:val="both"/>
        <w:pPrChange w:id="267" w:author="Teoh Xuan Xuan" w:date="2025-05-25T19:23:00Z" w16du:dateUtc="2025-05-25T11:23:00Z">
          <w:pPr/>
        </w:pPrChange>
      </w:pPr>
    </w:p>
    <w:p w14:paraId="7F2CC9DF" w14:textId="4FFE9C8B" w:rsidR="00AD16BA" w:rsidRPr="00AD16BA" w:rsidRDefault="00AD16BA">
      <w:pPr>
        <w:pStyle w:val="Quote"/>
        <w:pPrChange w:id="268" w:author="Teoh Xuan Xuan" w:date="2025-05-25T19:23:00Z" w16du:dateUtc="2025-05-25T11:23:00Z">
          <w:pPr>
            <w:jc w:val="center"/>
          </w:pPr>
        </w:pPrChange>
      </w:pPr>
      <w:r w:rsidRPr="00AD16BA">
        <w:t>Table 1.4: Terms and Definitions</w:t>
      </w:r>
    </w:p>
    <w:tbl>
      <w:tblPr>
        <w:tblStyle w:val="TableGrid"/>
        <w:tblW w:w="0" w:type="auto"/>
        <w:tblLook w:val="04A0" w:firstRow="1" w:lastRow="0" w:firstColumn="1" w:lastColumn="0" w:noHBand="0" w:noVBand="1"/>
      </w:tblPr>
      <w:tblGrid>
        <w:gridCol w:w="4106"/>
        <w:gridCol w:w="4910"/>
      </w:tblGrid>
      <w:tr w:rsidR="00630698" w:rsidRPr="00AD16BA" w14:paraId="1E0AE258" w14:textId="77777777" w:rsidTr="00AD16BA">
        <w:tc>
          <w:tcPr>
            <w:tcW w:w="4106" w:type="dxa"/>
          </w:tcPr>
          <w:p w14:paraId="69B7F455" w14:textId="4E61602C" w:rsidR="00630698" w:rsidRPr="00AD16BA" w:rsidRDefault="00630698" w:rsidP="00630698">
            <w:pPr>
              <w:rPr>
                <w:rFonts w:cs="Times New Roman"/>
              </w:rPr>
            </w:pPr>
            <w:r w:rsidRPr="00AD16BA">
              <w:rPr>
                <w:rFonts w:cs="Times New Roman"/>
                <w:b/>
                <w:bCs/>
                <w:color w:val="000000"/>
              </w:rPr>
              <w:t>Term</w:t>
            </w:r>
          </w:p>
        </w:tc>
        <w:tc>
          <w:tcPr>
            <w:tcW w:w="4910" w:type="dxa"/>
          </w:tcPr>
          <w:p w14:paraId="51254668" w14:textId="08B3653C" w:rsidR="00630698" w:rsidRPr="00AD16BA" w:rsidRDefault="00630698" w:rsidP="00630698">
            <w:pPr>
              <w:rPr>
                <w:rFonts w:cs="Times New Roman"/>
              </w:rPr>
            </w:pPr>
            <w:r w:rsidRPr="00AD16BA">
              <w:rPr>
                <w:rFonts w:cs="Times New Roman"/>
                <w:b/>
                <w:bCs/>
                <w:color w:val="000000"/>
              </w:rPr>
              <w:t>Definition</w:t>
            </w:r>
          </w:p>
        </w:tc>
      </w:tr>
      <w:tr w:rsidR="00630698" w:rsidRPr="00AD16BA" w14:paraId="575C847B" w14:textId="77777777" w:rsidTr="00AD16BA">
        <w:tc>
          <w:tcPr>
            <w:tcW w:w="4106" w:type="dxa"/>
          </w:tcPr>
          <w:p w14:paraId="229A064A" w14:textId="653F5BD4" w:rsidR="00630698" w:rsidRPr="00AD16BA" w:rsidRDefault="00630698" w:rsidP="00630698">
            <w:pPr>
              <w:rPr>
                <w:rFonts w:cs="Times New Roman"/>
              </w:rPr>
            </w:pPr>
            <w:proofErr w:type="spellStart"/>
            <w:r w:rsidRPr="00AD16BA">
              <w:rPr>
                <w:rFonts w:cs="Times New Roman"/>
                <w:b/>
                <w:bCs/>
                <w:color w:val="000000"/>
              </w:rPr>
              <w:t>myMMU</w:t>
            </w:r>
            <w:proofErr w:type="spellEnd"/>
          </w:p>
        </w:tc>
        <w:tc>
          <w:tcPr>
            <w:tcW w:w="4910" w:type="dxa"/>
          </w:tcPr>
          <w:p w14:paraId="09F000D4" w14:textId="4AB2B439" w:rsidR="00630698" w:rsidRPr="00AD16BA" w:rsidRDefault="00630698" w:rsidP="00630698">
            <w:pPr>
              <w:rPr>
                <w:rFonts w:cs="Times New Roman"/>
              </w:rPr>
            </w:pPr>
            <w:r w:rsidRPr="00AD16BA">
              <w:rPr>
                <w:rFonts w:cs="Times New Roman"/>
                <w:color w:val="000000"/>
              </w:rPr>
              <w:t>A centralized portal for university communication and academic/administrative services.</w:t>
            </w:r>
          </w:p>
        </w:tc>
      </w:tr>
      <w:tr w:rsidR="00630698" w:rsidRPr="00AD16BA" w14:paraId="10AA2682" w14:textId="77777777" w:rsidTr="00AD16BA">
        <w:tc>
          <w:tcPr>
            <w:tcW w:w="4106" w:type="dxa"/>
          </w:tcPr>
          <w:p w14:paraId="135336C2" w14:textId="44B8D13D" w:rsidR="00630698" w:rsidRPr="00AD16BA" w:rsidRDefault="00630698" w:rsidP="00630698">
            <w:pPr>
              <w:rPr>
                <w:rFonts w:cs="Times New Roman"/>
              </w:rPr>
            </w:pPr>
            <w:r w:rsidRPr="00AD16BA">
              <w:rPr>
                <w:rFonts w:cs="Times New Roman"/>
                <w:b/>
                <w:bCs/>
                <w:color w:val="000000"/>
              </w:rPr>
              <w:t>User</w:t>
            </w:r>
          </w:p>
        </w:tc>
        <w:tc>
          <w:tcPr>
            <w:tcW w:w="4910" w:type="dxa"/>
          </w:tcPr>
          <w:p w14:paraId="7A685C4E" w14:textId="013FE589" w:rsidR="00630698" w:rsidRPr="00AD16BA" w:rsidRDefault="00630698" w:rsidP="00630698">
            <w:pPr>
              <w:rPr>
                <w:rFonts w:cs="Times New Roman"/>
              </w:rPr>
            </w:pPr>
            <w:r w:rsidRPr="00AD16BA">
              <w:rPr>
                <w:rFonts w:cs="Times New Roman"/>
                <w:color w:val="000000"/>
              </w:rPr>
              <w:t>Any individual who uses the system, including students, parents, lecturers, and administrators.</w:t>
            </w:r>
          </w:p>
        </w:tc>
      </w:tr>
      <w:tr w:rsidR="00630698" w:rsidRPr="00AD16BA" w14:paraId="442F4543" w14:textId="77777777" w:rsidTr="00AD16BA">
        <w:tc>
          <w:tcPr>
            <w:tcW w:w="4106" w:type="dxa"/>
          </w:tcPr>
          <w:p w14:paraId="6A93FA9A" w14:textId="0B555A1E" w:rsidR="00630698" w:rsidRPr="00AD16BA" w:rsidRDefault="00630698" w:rsidP="00630698">
            <w:pPr>
              <w:rPr>
                <w:rFonts w:cs="Times New Roman"/>
              </w:rPr>
            </w:pPr>
            <w:r w:rsidRPr="00AD16BA">
              <w:rPr>
                <w:rFonts w:cs="Times New Roman"/>
                <w:b/>
                <w:bCs/>
                <w:color w:val="000000"/>
              </w:rPr>
              <w:t>Student</w:t>
            </w:r>
          </w:p>
        </w:tc>
        <w:tc>
          <w:tcPr>
            <w:tcW w:w="4910" w:type="dxa"/>
          </w:tcPr>
          <w:p w14:paraId="4A01DAAF" w14:textId="646EDDDB" w:rsidR="00630698" w:rsidRPr="00AD16BA" w:rsidRDefault="00630698" w:rsidP="00630698">
            <w:pPr>
              <w:rPr>
                <w:rFonts w:cs="Times New Roman"/>
              </w:rPr>
            </w:pPr>
            <w:r w:rsidRPr="00AD16BA">
              <w:rPr>
                <w:rFonts w:cs="Times New Roman"/>
                <w:color w:val="000000"/>
              </w:rPr>
              <w:t>A current MMU student who can access personal academic and financial data via the portal.</w:t>
            </w:r>
          </w:p>
        </w:tc>
      </w:tr>
      <w:tr w:rsidR="00630698" w:rsidRPr="00AD16BA" w14:paraId="4119C644" w14:textId="77777777" w:rsidTr="00AD16BA">
        <w:tc>
          <w:tcPr>
            <w:tcW w:w="4106" w:type="dxa"/>
          </w:tcPr>
          <w:p w14:paraId="64810570" w14:textId="0C41FF4E" w:rsidR="00630698" w:rsidRPr="00AD16BA" w:rsidRDefault="00630698" w:rsidP="00630698">
            <w:pPr>
              <w:rPr>
                <w:rFonts w:cs="Times New Roman"/>
              </w:rPr>
            </w:pPr>
            <w:r w:rsidRPr="00AD16BA">
              <w:rPr>
                <w:rFonts w:cs="Times New Roman"/>
                <w:b/>
                <w:bCs/>
                <w:color w:val="000000"/>
              </w:rPr>
              <w:t>Parent</w:t>
            </w:r>
          </w:p>
        </w:tc>
        <w:tc>
          <w:tcPr>
            <w:tcW w:w="4910" w:type="dxa"/>
          </w:tcPr>
          <w:p w14:paraId="44BA7B52" w14:textId="5AEBFBF2" w:rsidR="00630698" w:rsidRPr="00AD16BA" w:rsidRDefault="00630698" w:rsidP="00630698">
            <w:pPr>
              <w:rPr>
                <w:rFonts w:cs="Times New Roman"/>
              </w:rPr>
            </w:pPr>
            <w:r w:rsidRPr="00AD16BA">
              <w:rPr>
                <w:rFonts w:cs="Times New Roman"/>
                <w:color w:val="000000"/>
              </w:rPr>
              <w:t>A guardian or parent who receives updates on the student’s academic progress and fee status.</w:t>
            </w:r>
          </w:p>
        </w:tc>
      </w:tr>
      <w:tr w:rsidR="00630698" w:rsidRPr="00AD16BA" w14:paraId="4EBF6F4A" w14:textId="77777777" w:rsidTr="00AD16BA">
        <w:tc>
          <w:tcPr>
            <w:tcW w:w="4106" w:type="dxa"/>
          </w:tcPr>
          <w:p w14:paraId="14D7F180" w14:textId="2A2D5DFD" w:rsidR="00630698" w:rsidRPr="00AD16BA" w:rsidRDefault="00630698" w:rsidP="00630698">
            <w:pPr>
              <w:rPr>
                <w:rFonts w:cs="Times New Roman"/>
              </w:rPr>
            </w:pPr>
            <w:r w:rsidRPr="00AD16BA">
              <w:rPr>
                <w:rFonts w:cs="Times New Roman"/>
                <w:b/>
                <w:bCs/>
                <w:color w:val="000000"/>
              </w:rPr>
              <w:t>Lecturer</w:t>
            </w:r>
          </w:p>
        </w:tc>
        <w:tc>
          <w:tcPr>
            <w:tcW w:w="4910" w:type="dxa"/>
          </w:tcPr>
          <w:p w14:paraId="3B588A53" w14:textId="297B7C0B" w:rsidR="00630698" w:rsidRPr="00AD16BA" w:rsidRDefault="00630698" w:rsidP="00630698">
            <w:pPr>
              <w:rPr>
                <w:rFonts w:cs="Times New Roman"/>
              </w:rPr>
            </w:pPr>
            <w:r w:rsidRPr="00AD16BA">
              <w:rPr>
                <w:rFonts w:cs="Times New Roman"/>
                <w:color w:val="000000"/>
              </w:rPr>
              <w:t>University staff responsible for managing classes, assessments, grades, and announcements.</w:t>
            </w:r>
          </w:p>
        </w:tc>
      </w:tr>
      <w:tr w:rsidR="00630698" w:rsidRPr="00AD16BA" w14:paraId="1CFB0B53" w14:textId="77777777" w:rsidTr="00AD16BA">
        <w:tc>
          <w:tcPr>
            <w:tcW w:w="4106" w:type="dxa"/>
          </w:tcPr>
          <w:p w14:paraId="69C8388A" w14:textId="0781B064" w:rsidR="00630698" w:rsidRPr="00AD16BA" w:rsidRDefault="00630698" w:rsidP="00630698">
            <w:pPr>
              <w:rPr>
                <w:rFonts w:cs="Times New Roman"/>
                <w:b/>
                <w:bCs/>
                <w:color w:val="000000"/>
              </w:rPr>
            </w:pPr>
            <w:r w:rsidRPr="00AD16BA">
              <w:rPr>
                <w:rFonts w:cs="Times New Roman"/>
                <w:b/>
                <w:bCs/>
                <w:color w:val="000000"/>
              </w:rPr>
              <w:t>Administrator</w:t>
            </w:r>
          </w:p>
        </w:tc>
        <w:tc>
          <w:tcPr>
            <w:tcW w:w="4910" w:type="dxa"/>
          </w:tcPr>
          <w:p w14:paraId="412E0177" w14:textId="0E1C912A" w:rsidR="00630698" w:rsidRPr="00AD16BA" w:rsidRDefault="00630698" w:rsidP="00630698">
            <w:pPr>
              <w:rPr>
                <w:rFonts w:cs="Times New Roman"/>
                <w:color w:val="000000"/>
              </w:rPr>
            </w:pPr>
            <w:r w:rsidRPr="00AD16BA">
              <w:rPr>
                <w:rFonts w:cs="Times New Roman"/>
                <w:color w:val="000000"/>
              </w:rPr>
              <w:t>A user with system-level privileges to manage bookings, respond to inquiries, and send alerts.</w:t>
            </w:r>
          </w:p>
        </w:tc>
      </w:tr>
      <w:tr w:rsidR="00630698" w:rsidRPr="00AD16BA" w14:paraId="00E67C5A" w14:textId="77777777" w:rsidTr="00AD16BA">
        <w:tc>
          <w:tcPr>
            <w:tcW w:w="4106" w:type="dxa"/>
          </w:tcPr>
          <w:p w14:paraId="325D65ED" w14:textId="21A99E8C" w:rsidR="00630698" w:rsidRPr="00AD16BA" w:rsidRDefault="00630698" w:rsidP="00630698">
            <w:pPr>
              <w:rPr>
                <w:rFonts w:cs="Times New Roman"/>
                <w:b/>
                <w:bCs/>
                <w:color w:val="000000"/>
              </w:rPr>
            </w:pPr>
            <w:r w:rsidRPr="00AD16BA">
              <w:rPr>
                <w:rFonts w:cs="Times New Roman"/>
                <w:b/>
                <w:bCs/>
                <w:color w:val="000000"/>
              </w:rPr>
              <w:t>Campus Management System (CMS)</w:t>
            </w:r>
          </w:p>
        </w:tc>
        <w:tc>
          <w:tcPr>
            <w:tcW w:w="4910" w:type="dxa"/>
          </w:tcPr>
          <w:p w14:paraId="441BFDDA" w14:textId="075FBB6B" w:rsidR="00630698" w:rsidRPr="00AD16BA" w:rsidRDefault="00630698" w:rsidP="00630698">
            <w:pPr>
              <w:rPr>
                <w:rFonts w:cs="Times New Roman"/>
                <w:color w:val="000000"/>
              </w:rPr>
            </w:pPr>
            <w:r w:rsidRPr="00AD16BA">
              <w:rPr>
                <w:rFonts w:cs="Times New Roman"/>
                <w:color w:val="000000"/>
              </w:rPr>
              <w:t>The university’s existing back-end system storing academic, billing, and attendance data.</w:t>
            </w:r>
          </w:p>
        </w:tc>
      </w:tr>
      <w:tr w:rsidR="00630698" w:rsidRPr="00AD16BA" w14:paraId="222248C5" w14:textId="77777777" w:rsidTr="00AD16BA">
        <w:tc>
          <w:tcPr>
            <w:tcW w:w="4106" w:type="dxa"/>
          </w:tcPr>
          <w:p w14:paraId="73FF4C01" w14:textId="7DB476D4" w:rsidR="00630698" w:rsidRPr="00AD16BA" w:rsidRDefault="00630698" w:rsidP="00630698">
            <w:pPr>
              <w:rPr>
                <w:rFonts w:cs="Times New Roman"/>
                <w:b/>
                <w:bCs/>
                <w:color w:val="000000"/>
              </w:rPr>
            </w:pPr>
            <w:r w:rsidRPr="00AD16BA">
              <w:rPr>
                <w:rFonts w:cs="Times New Roman"/>
                <w:b/>
                <w:bCs/>
                <w:color w:val="000000"/>
              </w:rPr>
              <w:t>SMS Gateway</w:t>
            </w:r>
          </w:p>
        </w:tc>
        <w:tc>
          <w:tcPr>
            <w:tcW w:w="4910" w:type="dxa"/>
          </w:tcPr>
          <w:p w14:paraId="2413AEB6" w14:textId="32BB5D03" w:rsidR="00630698" w:rsidRPr="00AD16BA" w:rsidRDefault="00630698" w:rsidP="00630698">
            <w:pPr>
              <w:rPr>
                <w:rFonts w:cs="Times New Roman"/>
                <w:color w:val="000000"/>
              </w:rPr>
            </w:pPr>
            <w:r w:rsidRPr="00AD16BA">
              <w:rPr>
                <w:rFonts w:cs="Times New Roman"/>
                <w:color w:val="000000"/>
              </w:rPr>
              <w:t>An external service used to send real-time SMS alerts to parents and students.</w:t>
            </w:r>
          </w:p>
        </w:tc>
      </w:tr>
      <w:tr w:rsidR="00630698" w:rsidRPr="00AD16BA" w14:paraId="097D754B" w14:textId="77777777" w:rsidTr="00AD16BA">
        <w:tc>
          <w:tcPr>
            <w:tcW w:w="4106" w:type="dxa"/>
          </w:tcPr>
          <w:p w14:paraId="64782DB2" w14:textId="7264ECD3" w:rsidR="00630698" w:rsidRPr="00AD16BA" w:rsidRDefault="00630698" w:rsidP="00630698">
            <w:pPr>
              <w:rPr>
                <w:rFonts w:cs="Times New Roman"/>
                <w:b/>
                <w:bCs/>
                <w:color w:val="000000"/>
              </w:rPr>
            </w:pPr>
            <w:r w:rsidRPr="00AD16BA">
              <w:rPr>
                <w:rFonts w:cs="Times New Roman"/>
                <w:b/>
                <w:bCs/>
                <w:color w:val="000000"/>
              </w:rPr>
              <w:t>Dashboard</w:t>
            </w:r>
          </w:p>
        </w:tc>
        <w:tc>
          <w:tcPr>
            <w:tcW w:w="4910" w:type="dxa"/>
          </w:tcPr>
          <w:p w14:paraId="717DFDC5" w14:textId="33638901" w:rsidR="00630698" w:rsidRPr="00AD16BA" w:rsidRDefault="00630698" w:rsidP="00630698">
            <w:pPr>
              <w:rPr>
                <w:rFonts w:cs="Times New Roman"/>
                <w:color w:val="000000"/>
              </w:rPr>
            </w:pPr>
            <w:r w:rsidRPr="00AD16BA">
              <w:rPr>
                <w:rFonts w:cs="Times New Roman"/>
                <w:color w:val="000000"/>
              </w:rPr>
              <w:t>A personalized user interface displaying relevant modules based on the user’s role.</w:t>
            </w:r>
          </w:p>
        </w:tc>
      </w:tr>
      <w:tr w:rsidR="00630698" w:rsidRPr="00AD16BA" w14:paraId="3ABC98FC" w14:textId="77777777" w:rsidTr="00AD16BA">
        <w:tc>
          <w:tcPr>
            <w:tcW w:w="4106" w:type="dxa"/>
          </w:tcPr>
          <w:p w14:paraId="080562E0" w14:textId="7109F9FF" w:rsidR="00630698" w:rsidRPr="00AD16BA" w:rsidRDefault="00630698" w:rsidP="00630698">
            <w:pPr>
              <w:rPr>
                <w:rFonts w:cs="Times New Roman"/>
                <w:b/>
                <w:bCs/>
                <w:color w:val="000000"/>
              </w:rPr>
            </w:pPr>
            <w:r w:rsidRPr="00AD16BA">
              <w:rPr>
                <w:rFonts w:cs="Times New Roman"/>
                <w:b/>
                <w:bCs/>
                <w:color w:val="000000"/>
              </w:rPr>
              <w:t>Authentication</w:t>
            </w:r>
          </w:p>
        </w:tc>
        <w:tc>
          <w:tcPr>
            <w:tcW w:w="4910" w:type="dxa"/>
          </w:tcPr>
          <w:p w14:paraId="51AED20A" w14:textId="5EBC3731" w:rsidR="00630698" w:rsidRPr="00AD16BA" w:rsidRDefault="00630698" w:rsidP="00630698">
            <w:pPr>
              <w:rPr>
                <w:rFonts w:cs="Times New Roman"/>
                <w:color w:val="000000"/>
              </w:rPr>
            </w:pPr>
            <w:r w:rsidRPr="00AD16BA">
              <w:rPr>
                <w:rFonts w:cs="Times New Roman"/>
                <w:color w:val="000000"/>
              </w:rPr>
              <w:t>The login process where users provide credentials to access the system securely.</w:t>
            </w:r>
          </w:p>
        </w:tc>
      </w:tr>
    </w:tbl>
    <w:p w14:paraId="564C4860" w14:textId="77777777" w:rsidR="00DF6A52" w:rsidRPr="00DF6A52" w:rsidRDefault="00DF6A52" w:rsidP="00DF6A52">
      <w:pPr>
        <w:pStyle w:val="Heading1"/>
      </w:pPr>
    </w:p>
    <w:p w14:paraId="3473E14C" w14:textId="77777777" w:rsidR="00DF6A52" w:rsidRDefault="00DF6A52">
      <w:pPr>
        <w:rPr>
          <w:rFonts w:eastAsiaTheme="majorEastAsia" w:cstheme="majorBidi"/>
          <w:b/>
          <w:sz w:val="32"/>
          <w:szCs w:val="40"/>
        </w:rPr>
      </w:pPr>
      <w:r>
        <w:br w:type="page"/>
      </w:r>
    </w:p>
    <w:p w14:paraId="47817952" w14:textId="72747639" w:rsidR="00DF6A52" w:rsidRDefault="00DF6A52" w:rsidP="00912C53">
      <w:pPr>
        <w:pStyle w:val="Heading1"/>
        <w:numPr>
          <w:ilvl w:val="1"/>
          <w:numId w:val="4"/>
        </w:numPr>
      </w:pPr>
      <w:bookmarkStart w:id="269" w:name="_Toc199027654"/>
      <w:r w:rsidRPr="00DF6A52">
        <w:lastRenderedPageBreak/>
        <w:t>Reference</w:t>
      </w:r>
      <w:bookmarkEnd w:id="269"/>
    </w:p>
    <w:p w14:paraId="4D180E96" w14:textId="4BA41B40" w:rsidR="00DF6A52" w:rsidRDefault="00C6290A" w:rsidP="00AD16BA">
      <w:pPr>
        <w:pStyle w:val="NormalWeb"/>
        <w:spacing w:before="0" w:beforeAutospacing="0" w:after="0" w:afterAutospacing="0"/>
      </w:pPr>
      <w:r w:rsidRPr="00AD16BA">
        <w:rPr>
          <w:color w:val="000000"/>
        </w:rPr>
        <w:t xml:space="preserve">Mikulić, J. and </w:t>
      </w:r>
      <w:proofErr w:type="spellStart"/>
      <w:r w:rsidRPr="00AD16BA">
        <w:rPr>
          <w:color w:val="000000"/>
        </w:rPr>
        <w:t>Prebežac</w:t>
      </w:r>
      <w:proofErr w:type="spellEnd"/>
      <w:r w:rsidRPr="00AD16BA">
        <w:rPr>
          <w:color w:val="000000"/>
        </w:rPr>
        <w:t xml:space="preserve">, D. (2011), "A critical review of techniques for classifying quality attributes in the Kano model", Managing Service Quality: An International Journal, Vol. 21 No. 1, pp. 46-66. </w:t>
      </w:r>
      <w:hyperlink r:id="rId14" w:history="1">
        <w:r w:rsidRPr="00AD16BA">
          <w:rPr>
            <w:rStyle w:val="Hyperlink"/>
            <w:rFonts w:eastAsiaTheme="majorEastAsia"/>
            <w:color w:val="1155CC"/>
          </w:rPr>
          <w:t>https://doi.org/10.1108/09604521111100243</w:t>
        </w:r>
      </w:hyperlink>
    </w:p>
    <w:p w14:paraId="35B974E2" w14:textId="77777777" w:rsidR="00AD16BA" w:rsidRDefault="00AD16BA" w:rsidP="00AD16BA">
      <w:pPr>
        <w:pStyle w:val="NormalWeb"/>
        <w:spacing w:before="0" w:beforeAutospacing="0" w:after="0" w:afterAutospacing="0"/>
      </w:pPr>
    </w:p>
    <w:p w14:paraId="0D829606" w14:textId="46EA2155" w:rsidR="00AD16BA" w:rsidRDefault="006205F5" w:rsidP="006205F5">
      <w:pPr>
        <w:pStyle w:val="NormalWeb"/>
        <w:spacing w:after="0"/>
      </w:pPr>
      <w:r>
        <w:t xml:space="preserve">IEEE. (2018). ISO/IEC/IEEE 29148:2018 Systems and software engineering—Life cycle processes—Requirements engineering. </w:t>
      </w:r>
      <w:hyperlink r:id="rId15" w:history="1">
        <w:r w:rsidRPr="0067561D">
          <w:rPr>
            <w:rStyle w:val="Hyperlink"/>
          </w:rPr>
          <w:t>https://www.iso.org/standard/72089.html</w:t>
        </w:r>
      </w:hyperlink>
    </w:p>
    <w:p w14:paraId="325ABB10" w14:textId="77777777" w:rsidR="006205F5" w:rsidRPr="00DF6A52" w:rsidRDefault="006205F5" w:rsidP="006205F5">
      <w:pPr>
        <w:pStyle w:val="NormalWeb"/>
        <w:spacing w:after="0"/>
      </w:pPr>
    </w:p>
    <w:p w14:paraId="4C2F1B14" w14:textId="77777777" w:rsidR="00DF6A52" w:rsidRDefault="00DF6A52">
      <w:pPr>
        <w:rPr>
          <w:rFonts w:eastAsiaTheme="majorEastAsia" w:cstheme="majorBidi"/>
          <w:b/>
          <w:sz w:val="32"/>
          <w:szCs w:val="40"/>
        </w:rPr>
      </w:pPr>
      <w:r>
        <w:br w:type="page"/>
      </w:r>
    </w:p>
    <w:p w14:paraId="0086D9B8" w14:textId="68209C78" w:rsidR="00E64A36" w:rsidRDefault="00DF6A52" w:rsidP="00DF6A52">
      <w:pPr>
        <w:pStyle w:val="Heading1"/>
      </w:pPr>
      <w:bookmarkStart w:id="270" w:name="_Toc199027655"/>
      <w:r>
        <w:lastRenderedPageBreak/>
        <w:t xml:space="preserve">3.0 </w:t>
      </w:r>
      <w:r w:rsidRPr="00DF6A52">
        <w:t>Requirement</w:t>
      </w:r>
      <w:bookmarkStart w:id="271" w:name="_Toc199027659"/>
      <w:bookmarkEnd w:id="270"/>
      <w:r w:rsidRPr="00DF6A52">
        <w:t> </w:t>
      </w:r>
    </w:p>
    <w:p w14:paraId="27ADB856" w14:textId="26A58956" w:rsidR="00DF6A52" w:rsidRDefault="00DF6A52" w:rsidP="0037083D">
      <w:pPr>
        <w:pStyle w:val="Heading1"/>
        <w:rPr>
          <w:rStyle w:val="Heading2Char"/>
          <w:b/>
          <w:sz w:val="32"/>
          <w:szCs w:val="40"/>
        </w:rPr>
      </w:pPr>
      <w:r w:rsidRPr="0037083D">
        <w:rPr>
          <w:rStyle w:val="Heading2Char"/>
          <w:b/>
          <w:sz w:val="32"/>
          <w:szCs w:val="40"/>
        </w:rPr>
        <w:t>3.</w:t>
      </w:r>
      <w:r w:rsidR="00E64A36" w:rsidRPr="0037083D">
        <w:rPr>
          <w:rStyle w:val="Heading2Char"/>
          <w:rFonts w:hint="eastAsia"/>
          <w:b/>
          <w:sz w:val="32"/>
          <w:szCs w:val="40"/>
        </w:rPr>
        <w:t>1</w:t>
      </w:r>
      <w:r w:rsidRPr="0037083D">
        <w:rPr>
          <w:rStyle w:val="Heading2Char"/>
          <w:b/>
          <w:sz w:val="32"/>
          <w:szCs w:val="40"/>
        </w:rPr>
        <w:t xml:space="preserve"> Functions</w:t>
      </w:r>
      <w:bookmarkEnd w:id="271"/>
    </w:p>
    <w:p w14:paraId="2632039D" w14:textId="52451711" w:rsidR="006205F5" w:rsidRDefault="006205F5" w:rsidP="006205F5">
      <w:r>
        <w:rPr>
          <w:noProof/>
        </w:rPr>
        <w:drawing>
          <wp:inline distT="0" distB="0" distL="0" distR="0" wp14:anchorId="3F92BA59" wp14:editId="47619F1F">
            <wp:extent cx="5731510" cy="7463155"/>
            <wp:effectExtent l="0" t="0" r="2540" b="4445"/>
            <wp:docPr id="10684822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82256" name="Picture 1068482256"/>
                    <pic:cNvPicPr/>
                  </pic:nvPicPr>
                  <pic:blipFill>
                    <a:blip r:embed="rId9">
                      <a:extLst>
                        <a:ext uri="{28A0092B-C50C-407E-A947-70E740481C1C}">
                          <a14:useLocalDpi xmlns:a14="http://schemas.microsoft.com/office/drawing/2010/main" val="0"/>
                        </a:ext>
                      </a:extLst>
                    </a:blip>
                    <a:stretch>
                      <a:fillRect/>
                    </a:stretch>
                  </pic:blipFill>
                  <pic:spPr>
                    <a:xfrm>
                      <a:off x="0" y="0"/>
                      <a:ext cx="5731510" cy="7463155"/>
                    </a:xfrm>
                    <a:prstGeom prst="rect">
                      <a:avLst/>
                    </a:prstGeom>
                  </pic:spPr>
                </pic:pic>
              </a:graphicData>
            </a:graphic>
          </wp:inline>
        </w:drawing>
      </w:r>
    </w:p>
    <w:p w14:paraId="7A3AF5A4" w14:textId="562858CC" w:rsidR="006205F5" w:rsidRPr="006205F5" w:rsidRDefault="006205F5">
      <w:pPr>
        <w:pStyle w:val="Quote"/>
        <w:pPrChange w:id="272" w:author="Teoh Xuan Xuan" w:date="2025-05-25T19:25:00Z" w16du:dateUtc="2025-05-25T11:25:00Z">
          <w:pPr>
            <w:jc w:val="center"/>
          </w:pPr>
        </w:pPrChange>
      </w:pPr>
      <w:r w:rsidRPr="006205F5">
        <w:t>Figure 3.1: Use Case Diagram</w:t>
      </w:r>
    </w:p>
    <w:p w14:paraId="548B3E4A" w14:textId="76619725" w:rsidR="00B63CE8" w:rsidRDefault="00F966F0" w:rsidP="004672A7">
      <w:pPr>
        <w:pStyle w:val="Heading3"/>
        <w:rPr>
          <w:ins w:id="273" w:author="Teoh Xuan Xuan" w:date="2025-05-25T19:26:00Z" w16du:dateUtc="2025-05-25T11:26:00Z"/>
        </w:rPr>
      </w:pPr>
      <w:r>
        <w:rPr>
          <w:rFonts w:hint="eastAsia"/>
        </w:rPr>
        <w:lastRenderedPageBreak/>
        <w:t xml:space="preserve">3.1.1 </w:t>
      </w:r>
      <w:r>
        <w:t>Login</w:t>
      </w:r>
    </w:p>
    <w:p w14:paraId="4A3D8FCE" w14:textId="77777777" w:rsidR="00A216F0" w:rsidRPr="00A216F0" w:rsidRDefault="00A216F0">
      <w:pPr>
        <w:pPrChange w:id="274" w:author="Teoh Xuan Xuan" w:date="2025-05-25T19:26:00Z" w16du:dateUtc="2025-05-25T11:26:00Z">
          <w:pPr>
            <w:pStyle w:val="Heading3"/>
          </w:pPr>
        </w:pPrChange>
      </w:pPr>
    </w:p>
    <w:p w14:paraId="01EC8ECB" w14:textId="77777777" w:rsidR="00524FED" w:rsidRPr="006205F5" w:rsidRDefault="00524FED">
      <w:pPr>
        <w:pStyle w:val="Quote"/>
        <w:pPrChange w:id="275" w:author="Teoh Xuan Xuan" w:date="2025-05-25T19:25:00Z" w16du:dateUtc="2025-05-25T11:25:00Z">
          <w:pPr>
            <w:pStyle w:val="Heading2"/>
            <w:jc w:val="center"/>
          </w:pPr>
        </w:pPrChange>
      </w:pPr>
      <w:bookmarkStart w:id="276" w:name="_Toc199027662"/>
      <w:r w:rsidRPr="006205F5">
        <w:t xml:space="preserve">Table 3.1.1: User login </w:t>
      </w:r>
      <w:proofErr w:type="gramStart"/>
      <w:r w:rsidRPr="006205F5">
        <w:t>use</w:t>
      </w:r>
      <w:proofErr w:type="gramEnd"/>
      <w:r w:rsidRPr="006205F5">
        <w:t xml:space="preserve"> case specification table</w:t>
      </w:r>
    </w:p>
    <w:tbl>
      <w:tblPr>
        <w:tblStyle w:val="TableGrid"/>
        <w:tblW w:w="0" w:type="auto"/>
        <w:tblLook w:val="04A0" w:firstRow="1" w:lastRow="0" w:firstColumn="1" w:lastColumn="0" w:noHBand="0" w:noVBand="1"/>
      </w:tblPr>
      <w:tblGrid>
        <w:gridCol w:w="4508"/>
        <w:gridCol w:w="4508"/>
      </w:tblGrid>
      <w:tr w:rsidR="00CE4104" w:rsidRPr="006205F5" w14:paraId="46FEBBA9" w14:textId="77777777" w:rsidTr="00524FED">
        <w:tc>
          <w:tcPr>
            <w:tcW w:w="4508" w:type="dxa"/>
          </w:tcPr>
          <w:p w14:paraId="04A5DAA6" w14:textId="48ECE7F1" w:rsidR="00CE4104" w:rsidRPr="006205F5" w:rsidRDefault="00CE4104" w:rsidP="00CE4104">
            <w:pPr>
              <w:rPr>
                <w:rFonts w:cs="Times New Roman"/>
              </w:rPr>
            </w:pPr>
            <w:r w:rsidRPr="006205F5">
              <w:rPr>
                <w:rFonts w:cs="Times New Roman"/>
                <w:b/>
                <w:bCs/>
                <w:color w:val="000000"/>
              </w:rPr>
              <w:t>ID</w:t>
            </w:r>
          </w:p>
        </w:tc>
        <w:tc>
          <w:tcPr>
            <w:tcW w:w="4508" w:type="dxa"/>
          </w:tcPr>
          <w:p w14:paraId="69C1B30C" w14:textId="438AEBE8" w:rsidR="00CE4104" w:rsidRPr="006205F5" w:rsidRDefault="00CE4104" w:rsidP="00CE4104">
            <w:pPr>
              <w:rPr>
                <w:rFonts w:cs="Times New Roman"/>
              </w:rPr>
            </w:pPr>
            <w:r w:rsidRPr="006205F5">
              <w:rPr>
                <w:rFonts w:cs="Times New Roman"/>
                <w:b/>
                <w:bCs/>
                <w:color w:val="000000"/>
              </w:rPr>
              <w:t>F-001</w:t>
            </w:r>
          </w:p>
        </w:tc>
      </w:tr>
      <w:tr w:rsidR="00CE4104" w:rsidRPr="006205F5" w14:paraId="5207ECBB" w14:textId="77777777" w:rsidTr="00524FED">
        <w:tc>
          <w:tcPr>
            <w:tcW w:w="4508" w:type="dxa"/>
          </w:tcPr>
          <w:p w14:paraId="3572163E" w14:textId="4388F793" w:rsidR="00CE4104" w:rsidRPr="006205F5" w:rsidRDefault="00CE4104" w:rsidP="00CE4104">
            <w:pPr>
              <w:rPr>
                <w:rFonts w:cs="Times New Roman"/>
              </w:rPr>
            </w:pPr>
            <w:r w:rsidRPr="006205F5">
              <w:rPr>
                <w:rFonts w:cs="Times New Roman"/>
                <w:b/>
                <w:bCs/>
                <w:color w:val="000000"/>
              </w:rPr>
              <w:t>Feature</w:t>
            </w:r>
          </w:p>
        </w:tc>
        <w:tc>
          <w:tcPr>
            <w:tcW w:w="4508" w:type="dxa"/>
          </w:tcPr>
          <w:p w14:paraId="74CC05D0" w14:textId="788EA980" w:rsidR="00CE4104" w:rsidRPr="006205F5" w:rsidRDefault="00CE4104" w:rsidP="00CE4104">
            <w:pPr>
              <w:rPr>
                <w:rFonts w:cs="Times New Roman"/>
              </w:rPr>
            </w:pPr>
            <w:r w:rsidRPr="006205F5">
              <w:rPr>
                <w:rFonts w:cs="Times New Roman"/>
                <w:color w:val="000000"/>
              </w:rPr>
              <w:t>Login</w:t>
            </w:r>
          </w:p>
        </w:tc>
      </w:tr>
      <w:tr w:rsidR="00CE4104" w:rsidRPr="006205F5" w14:paraId="5FD5A9ED" w14:textId="77777777" w:rsidTr="00524FED">
        <w:tc>
          <w:tcPr>
            <w:tcW w:w="4508" w:type="dxa"/>
          </w:tcPr>
          <w:p w14:paraId="151198A1" w14:textId="1409914F" w:rsidR="00CE4104" w:rsidRPr="006205F5" w:rsidRDefault="00CE4104" w:rsidP="00CE4104">
            <w:pPr>
              <w:rPr>
                <w:rFonts w:cs="Times New Roman"/>
              </w:rPr>
            </w:pPr>
            <w:r w:rsidRPr="006205F5">
              <w:rPr>
                <w:rFonts w:cs="Times New Roman"/>
                <w:b/>
                <w:bCs/>
                <w:color w:val="000000"/>
              </w:rPr>
              <w:t>Version</w:t>
            </w:r>
          </w:p>
        </w:tc>
        <w:tc>
          <w:tcPr>
            <w:tcW w:w="4508" w:type="dxa"/>
          </w:tcPr>
          <w:p w14:paraId="5F191208" w14:textId="4E183646" w:rsidR="00CE4104" w:rsidRPr="006205F5" w:rsidRDefault="00CE4104" w:rsidP="00CE4104">
            <w:pPr>
              <w:rPr>
                <w:rFonts w:cs="Times New Roman"/>
              </w:rPr>
            </w:pPr>
            <w:r w:rsidRPr="006205F5">
              <w:rPr>
                <w:rFonts w:cs="Times New Roman"/>
                <w:color w:val="000000"/>
              </w:rPr>
              <w:t>1.0</w:t>
            </w:r>
          </w:p>
        </w:tc>
      </w:tr>
      <w:tr w:rsidR="00CE4104" w:rsidRPr="006205F5" w14:paraId="12DB993E" w14:textId="77777777" w:rsidTr="00524FED">
        <w:tc>
          <w:tcPr>
            <w:tcW w:w="4508" w:type="dxa"/>
          </w:tcPr>
          <w:p w14:paraId="22E4CDF4" w14:textId="11E70C93" w:rsidR="00CE4104" w:rsidRPr="006205F5" w:rsidRDefault="00CE4104" w:rsidP="00CE4104">
            <w:pPr>
              <w:rPr>
                <w:rFonts w:cs="Times New Roman"/>
              </w:rPr>
            </w:pPr>
            <w:r w:rsidRPr="006205F5">
              <w:rPr>
                <w:rFonts w:cs="Times New Roman"/>
                <w:b/>
                <w:bCs/>
                <w:color w:val="000000"/>
              </w:rPr>
              <w:t>Purpose</w:t>
            </w:r>
          </w:p>
        </w:tc>
        <w:tc>
          <w:tcPr>
            <w:tcW w:w="4508" w:type="dxa"/>
          </w:tcPr>
          <w:p w14:paraId="3EBDCFD9" w14:textId="67DA2184" w:rsidR="00CE4104" w:rsidRPr="006205F5" w:rsidRDefault="00CE4104" w:rsidP="00CE4104">
            <w:pPr>
              <w:rPr>
                <w:rFonts w:cs="Times New Roman"/>
              </w:rPr>
            </w:pPr>
            <w:r w:rsidRPr="006205F5">
              <w:rPr>
                <w:rFonts w:cs="Times New Roman"/>
                <w:color w:val="000000"/>
              </w:rPr>
              <w:t xml:space="preserve">To allow students, parents, lecturers, and admins to securely log in to the </w:t>
            </w:r>
            <w:proofErr w:type="spellStart"/>
            <w:r w:rsidRPr="006205F5">
              <w:rPr>
                <w:rFonts w:cs="Times New Roman"/>
                <w:color w:val="000000"/>
              </w:rPr>
              <w:t>myMMU</w:t>
            </w:r>
            <w:proofErr w:type="spellEnd"/>
            <w:r w:rsidRPr="006205F5">
              <w:rPr>
                <w:rFonts w:cs="Times New Roman"/>
                <w:color w:val="000000"/>
              </w:rPr>
              <w:t xml:space="preserve"> portal and access relevant services.</w:t>
            </w:r>
          </w:p>
        </w:tc>
      </w:tr>
      <w:tr w:rsidR="00CE4104" w:rsidRPr="006205F5" w14:paraId="2C251871" w14:textId="77777777" w:rsidTr="00524FED">
        <w:tc>
          <w:tcPr>
            <w:tcW w:w="4508" w:type="dxa"/>
          </w:tcPr>
          <w:p w14:paraId="0D929819" w14:textId="3644B50C" w:rsidR="00CE4104" w:rsidRPr="006205F5" w:rsidRDefault="00CE4104" w:rsidP="00CE4104">
            <w:pPr>
              <w:rPr>
                <w:rFonts w:cs="Times New Roman"/>
              </w:rPr>
            </w:pPr>
            <w:r w:rsidRPr="006205F5">
              <w:rPr>
                <w:rFonts w:cs="Times New Roman"/>
                <w:b/>
                <w:bCs/>
                <w:color w:val="000000"/>
              </w:rPr>
              <w:t>Actor(s)</w:t>
            </w:r>
          </w:p>
        </w:tc>
        <w:tc>
          <w:tcPr>
            <w:tcW w:w="4508" w:type="dxa"/>
          </w:tcPr>
          <w:p w14:paraId="4BE1AFE1" w14:textId="04E25D03" w:rsidR="00CE4104" w:rsidRPr="006205F5" w:rsidRDefault="00CE4104" w:rsidP="00CE4104">
            <w:pPr>
              <w:rPr>
                <w:rFonts w:cs="Times New Roman"/>
              </w:rPr>
            </w:pPr>
            <w:r w:rsidRPr="006205F5">
              <w:rPr>
                <w:rFonts w:cs="Times New Roman"/>
                <w:color w:val="000000"/>
              </w:rPr>
              <w:t>Student, Parent, Lecturer, Admin</w:t>
            </w:r>
          </w:p>
        </w:tc>
      </w:tr>
      <w:tr w:rsidR="00CE4104" w:rsidRPr="006205F5" w14:paraId="372BD1A5" w14:textId="77777777" w:rsidTr="00524FED">
        <w:tc>
          <w:tcPr>
            <w:tcW w:w="4508" w:type="dxa"/>
          </w:tcPr>
          <w:p w14:paraId="26276864" w14:textId="7B16F2C9" w:rsidR="00CE4104" w:rsidRPr="006205F5" w:rsidRDefault="00CE4104" w:rsidP="00CE4104">
            <w:pPr>
              <w:rPr>
                <w:rFonts w:cs="Times New Roman"/>
              </w:rPr>
            </w:pPr>
            <w:r w:rsidRPr="006205F5">
              <w:rPr>
                <w:rFonts w:cs="Times New Roman"/>
                <w:b/>
                <w:bCs/>
                <w:color w:val="000000"/>
              </w:rPr>
              <w:t>Precondition</w:t>
            </w:r>
          </w:p>
        </w:tc>
        <w:tc>
          <w:tcPr>
            <w:tcW w:w="4508" w:type="dxa"/>
          </w:tcPr>
          <w:p w14:paraId="50DC86CA" w14:textId="3A6CF9CA" w:rsidR="00CE4104" w:rsidRPr="006205F5" w:rsidRDefault="00CE4104" w:rsidP="00CE4104">
            <w:pPr>
              <w:rPr>
                <w:rFonts w:cs="Times New Roman"/>
              </w:rPr>
            </w:pPr>
            <w:r w:rsidRPr="006205F5">
              <w:rPr>
                <w:rFonts w:cs="Times New Roman"/>
                <w:color w:val="000000"/>
              </w:rPr>
              <w:t>User must have a valid user ID and password.</w:t>
            </w:r>
          </w:p>
        </w:tc>
      </w:tr>
      <w:tr w:rsidR="00CE4104" w:rsidRPr="006205F5" w14:paraId="34F27789" w14:textId="77777777" w:rsidTr="00524FED">
        <w:tc>
          <w:tcPr>
            <w:tcW w:w="4508" w:type="dxa"/>
          </w:tcPr>
          <w:p w14:paraId="29CCF4D1" w14:textId="40EB0E2E" w:rsidR="00CE4104" w:rsidRPr="006205F5" w:rsidRDefault="00CE4104" w:rsidP="00CE4104">
            <w:pPr>
              <w:rPr>
                <w:rFonts w:cs="Times New Roman"/>
                <w:b/>
                <w:bCs/>
                <w:color w:val="000000"/>
              </w:rPr>
            </w:pPr>
            <w:r w:rsidRPr="006205F5">
              <w:rPr>
                <w:rFonts w:cs="Times New Roman"/>
                <w:b/>
                <w:bCs/>
                <w:color w:val="000000"/>
              </w:rPr>
              <w:t>Postcondition</w:t>
            </w:r>
          </w:p>
        </w:tc>
        <w:tc>
          <w:tcPr>
            <w:tcW w:w="4508" w:type="dxa"/>
          </w:tcPr>
          <w:p w14:paraId="36D8C460" w14:textId="148BDFB8" w:rsidR="00CE4104" w:rsidRPr="006205F5" w:rsidRDefault="00CE4104" w:rsidP="00CE4104">
            <w:pPr>
              <w:rPr>
                <w:rFonts w:cs="Times New Roman"/>
                <w:color w:val="000000"/>
              </w:rPr>
            </w:pPr>
            <w:r w:rsidRPr="006205F5">
              <w:rPr>
                <w:rFonts w:cs="Times New Roman"/>
                <w:color w:val="000000"/>
              </w:rPr>
              <w:t>User will be authenticated and redirected to their respective dashboard based on role.</w:t>
            </w:r>
          </w:p>
        </w:tc>
      </w:tr>
      <w:tr w:rsidR="00CE4104" w:rsidRPr="006205F5" w14:paraId="3C507B0F" w14:textId="77777777" w:rsidTr="00524FED">
        <w:tc>
          <w:tcPr>
            <w:tcW w:w="4508" w:type="dxa"/>
          </w:tcPr>
          <w:p w14:paraId="6DEDE9A0" w14:textId="551243A0" w:rsidR="00CE4104" w:rsidRPr="006205F5" w:rsidRDefault="00CE4104" w:rsidP="00CE4104">
            <w:pPr>
              <w:rPr>
                <w:rFonts w:cs="Times New Roman"/>
                <w:b/>
                <w:bCs/>
                <w:color w:val="000000"/>
              </w:rPr>
            </w:pPr>
            <w:r w:rsidRPr="006205F5">
              <w:rPr>
                <w:rFonts w:cs="Times New Roman"/>
                <w:b/>
                <w:bCs/>
                <w:color w:val="000000"/>
              </w:rPr>
              <w:t>Main Flow</w:t>
            </w:r>
          </w:p>
        </w:tc>
        <w:tc>
          <w:tcPr>
            <w:tcW w:w="4508" w:type="dxa"/>
          </w:tcPr>
          <w:p w14:paraId="172E082D" w14:textId="77777777" w:rsidR="006205F5" w:rsidRDefault="00CE4104" w:rsidP="00CE4104">
            <w:pPr>
              <w:rPr>
                <w:rFonts w:cs="Times New Roman"/>
                <w:color w:val="000000"/>
              </w:rPr>
            </w:pPr>
            <w:r w:rsidRPr="006205F5">
              <w:rPr>
                <w:rFonts w:cs="Times New Roman"/>
                <w:color w:val="000000"/>
              </w:rPr>
              <w:t xml:space="preserve">1. Actor navigates to Login Page </w:t>
            </w:r>
          </w:p>
          <w:p w14:paraId="7C22B8E8" w14:textId="77777777" w:rsidR="006205F5" w:rsidRDefault="00CE4104" w:rsidP="00CE4104">
            <w:pPr>
              <w:rPr>
                <w:rFonts w:cs="Times New Roman"/>
                <w:color w:val="000000"/>
              </w:rPr>
            </w:pPr>
            <w:r w:rsidRPr="006205F5">
              <w:rPr>
                <w:rFonts w:cs="Times New Roman"/>
                <w:color w:val="000000"/>
              </w:rPr>
              <w:t xml:space="preserve">2. System displays Login Page </w:t>
            </w:r>
          </w:p>
          <w:p w14:paraId="71CEE842" w14:textId="77777777" w:rsidR="006205F5" w:rsidRDefault="00CE4104" w:rsidP="00CE4104">
            <w:pPr>
              <w:rPr>
                <w:rFonts w:cs="Times New Roman"/>
                <w:color w:val="000000"/>
              </w:rPr>
            </w:pPr>
            <w:r w:rsidRPr="006205F5">
              <w:rPr>
                <w:rFonts w:cs="Times New Roman"/>
                <w:color w:val="000000"/>
              </w:rPr>
              <w:t xml:space="preserve">3. Actor enters user ID and password </w:t>
            </w:r>
          </w:p>
          <w:p w14:paraId="0CFB9242" w14:textId="77777777" w:rsidR="006205F5" w:rsidRDefault="00CE4104" w:rsidP="00CE4104">
            <w:pPr>
              <w:rPr>
                <w:rFonts w:cs="Times New Roman"/>
                <w:color w:val="000000"/>
              </w:rPr>
            </w:pPr>
            <w:r w:rsidRPr="006205F5">
              <w:rPr>
                <w:rFonts w:cs="Times New Roman"/>
                <w:color w:val="000000"/>
              </w:rPr>
              <w:t xml:space="preserve">4. System verifies credentials </w:t>
            </w:r>
          </w:p>
          <w:p w14:paraId="265D58B4" w14:textId="77777777" w:rsidR="006205F5" w:rsidRDefault="00CE4104" w:rsidP="00CE4104">
            <w:pPr>
              <w:rPr>
                <w:rFonts w:cs="Times New Roman"/>
                <w:color w:val="000000"/>
              </w:rPr>
            </w:pPr>
            <w:r w:rsidRPr="006205F5">
              <w:rPr>
                <w:rFonts w:cs="Times New Roman"/>
                <w:color w:val="000000"/>
              </w:rPr>
              <w:t xml:space="preserve">5. System authenticates user and starts session </w:t>
            </w:r>
          </w:p>
          <w:p w14:paraId="5B2883AD" w14:textId="2A269CE2" w:rsidR="00CE4104" w:rsidRPr="006205F5" w:rsidRDefault="00CE4104" w:rsidP="00CE4104">
            <w:pPr>
              <w:rPr>
                <w:rFonts w:cs="Times New Roman"/>
                <w:color w:val="000000"/>
              </w:rPr>
            </w:pPr>
            <w:r w:rsidRPr="006205F5">
              <w:rPr>
                <w:rFonts w:cs="Times New Roman"/>
                <w:color w:val="000000"/>
              </w:rPr>
              <w:t>6. System redirects actor to respective dashboard</w:t>
            </w:r>
          </w:p>
        </w:tc>
      </w:tr>
      <w:tr w:rsidR="00CE4104" w:rsidRPr="006205F5" w14:paraId="610CCE28" w14:textId="77777777" w:rsidTr="00524FED">
        <w:tc>
          <w:tcPr>
            <w:tcW w:w="4508" w:type="dxa"/>
          </w:tcPr>
          <w:p w14:paraId="51DB5F99" w14:textId="32983891" w:rsidR="00CE4104" w:rsidRPr="006205F5" w:rsidRDefault="00CE4104" w:rsidP="00CE4104">
            <w:pPr>
              <w:rPr>
                <w:rFonts w:cs="Times New Roman"/>
                <w:b/>
                <w:bCs/>
                <w:color w:val="000000"/>
              </w:rPr>
            </w:pPr>
            <w:r w:rsidRPr="006205F5">
              <w:rPr>
                <w:rFonts w:cs="Times New Roman"/>
                <w:b/>
                <w:bCs/>
                <w:color w:val="000000"/>
              </w:rPr>
              <w:t>Alternate Scenario</w:t>
            </w:r>
          </w:p>
        </w:tc>
        <w:tc>
          <w:tcPr>
            <w:tcW w:w="4508" w:type="dxa"/>
          </w:tcPr>
          <w:p w14:paraId="322AAC1B" w14:textId="77777777" w:rsidR="006205F5" w:rsidRDefault="00CE4104" w:rsidP="00CE4104">
            <w:pPr>
              <w:rPr>
                <w:rFonts w:cs="Times New Roman"/>
                <w:color w:val="000000"/>
              </w:rPr>
            </w:pPr>
            <w:r w:rsidRPr="006205F5">
              <w:rPr>
                <w:rFonts w:cs="Times New Roman"/>
                <w:color w:val="000000"/>
              </w:rPr>
              <w:t xml:space="preserve">1. If credentials are invalid, system shows error message and asks for re-entry </w:t>
            </w:r>
          </w:p>
          <w:p w14:paraId="67EF43E6" w14:textId="490078E4" w:rsidR="00CE4104" w:rsidRPr="006205F5" w:rsidRDefault="00CE4104" w:rsidP="00CE4104">
            <w:pPr>
              <w:rPr>
                <w:rFonts w:cs="Times New Roman"/>
                <w:color w:val="000000"/>
              </w:rPr>
            </w:pPr>
            <w:r w:rsidRPr="006205F5">
              <w:rPr>
                <w:rFonts w:cs="Times New Roman"/>
                <w:color w:val="000000"/>
              </w:rPr>
              <w:t>2. If fields are empty, system displays error prompting for all required fields</w:t>
            </w:r>
          </w:p>
        </w:tc>
      </w:tr>
      <w:tr w:rsidR="00CE4104" w:rsidRPr="006205F5" w14:paraId="24B7BF5B" w14:textId="77777777" w:rsidTr="00CE4104">
        <w:trPr>
          <w:trHeight w:val="368"/>
        </w:trPr>
        <w:tc>
          <w:tcPr>
            <w:tcW w:w="4508" w:type="dxa"/>
          </w:tcPr>
          <w:p w14:paraId="247853C5" w14:textId="7B423899" w:rsidR="00CE4104" w:rsidRPr="006205F5" w:rsidRDefault="00CE4104" w:rsidP="00CE4104">
            <w:pPr>
              <w:rPr>
                <w:rFonts w:cs="Times New Roman"/>
                <w:b/>
                <w:bCs/>
                <w:color w:val="000000"/>
              </w:rPr>
            </w:pPr>
            <w:r w:rsidRPr="006205F5">
              <w:rPr>
                <w:rFonts w:cs="Times New Roman"/>
                <w:b/>
                <w:bCs/>
                <w:color w:val="000000"/>
              </w:rPr>
              <w:t>Author</w:t>
            </w:r>
          </w:p>
        </w:tc>
        <w:tc>
          <w:tcPr>
            <w:tcW w:w="4508" w:type="dxa"/>
          </w:tcPr>
          <w:p w14:paraId="37326E21" w14:textId="5190369B" w:rsidR="00CE4104" w:rsidRPr="006205F5" w:rsidRDefault="006205F5" w:rsidP="00CE4104">
            <w:pPr>
              <w:rPr>
                <w:rFonts w:cs="Times New Roman"/>
                <w:color w:val="000000"/>
              </w:rPr>
            </w:pPr>
            <w:r>
              <w:rPr>
                <w:rFonts w:cs="Times New Roman"/>
                <w:color w:val="000000"/>
              </w:rPr>
              <w:t>Yang Jia En</w:t>
            </w:r>
          </w:p>
        </w:tc>
      </w:tr>
    </w:tbl>
    <w:p w14:paraId="173E6913" w14:textId="1A34F380" w:rsidR="00873549" w:rsidRDefault="00873549" w:rsidP="00524FED">
      <w:pPr>
        <w:rPr>
          <w:rFonts w:ascii="Arial" w:hAnsi="Arial" w:cs="Arial"/>
          <w:noProof/>
          <w:color w:val="000000"/>
          <w:sz w:val="22"/>
          <w:szCs w:val="22"/>
          <w:bdr w:val="none" w:sz="0" w:space="0" w:color="auto" w:frame="1"/>
        </w:rPr>
      </w:pPr>
    </w:p>
    <w:p w14:paraId="2CF79F63" w14:textId="555D0D20" w:rsidR="00524FED" w:rsidRDefault="00873549">
      <w:pPr>
        <w:jc w:val="center"/>
        <w:pPrChange w:id="277" w:author="Teoh Xuan Xuan" w:date="2025-05-25T19:26:00Z" w16du:dateUtc="2025-05-25T11:26:00Z">
          <w:pPr/>
        </w:pPrChange>
      </w:pPr>
      <w:r>
        <w:rPr>
          <w:rFonts w:ascii="Arial" w:hAnsi="Arial" w:cs="Arial"/>
          <w:noProof/>
          <w:color w:val="000000"/>
          <w:sz w:val="22"/>
          <w:szCs w:val="22"/>
          <w:bdr w:val="none" w:sz="0" w:space="0" w:color="auto" w:frame="1"/>
        </w:rPr>
        <w:drawing>
          <wp:inline distT="0" distB="0" distL="0" distR="0" wp14:anchorId="5833C708" wp14:editId="7A2C47E4">
            <wp:extent cx="4743450" cy="3078345"/>
            <wp:effectExtent l="0" t="0" r="0" b="8255"/>
            <wp:docPr id="169206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6509" cy="3080330"/>
                    </a:xfrm>
                    <a:prstGeom prst="rect">
                      <a:avLst/>
                    </a:prstGeom>
                    <a:noFill/>
                    <a:ln>
                      <a:noFill/>
                    </a:ln>
                  </pic:spPr>
                </pic:pic>
              </a:graphicData>
            </a:graphic>
          </wp:inline>
        </w:drawing>
      </w:r>
    </w:p>
    <w:p w14:paraId="7AE80085" w14:textId="248476E3" w:rsidR="00720639" w:rsidRPr="006205F5" w:rsidRDefault="00720639">
      <w:pPr>
        <w:pStyle w:val="Quote"/>
        <w:pPrChange w:id="278" w:author="Teoh Xuan Xuan" w:date="2025-05-25T19:25:00Z" w16du:dateUtc="2025-05-25T11:25:00Z">
          <w:pPr>
            <w:jc w:val="center"/>
          </w:pPr>
        </w:pPrChange>
      </w:pPr>
      <w:r w:rsidRPr="006205F5">
        <w:t>Figure 3.1.1.1: User login sequence diagram</w:t>
      </w:r>
    </w:p>
    <w:p w14:paraId="0CBFEA77" w14:textId="77777777" w:rsidR="00720639" w:rsidRDefault="00720639" w:rsidP="00524FED"/>
    <w:p w14:paraId="43D7CAD5" w14:textId="2B29DD78" w:rsidR="00720639" w:rsidRDefault="00720639">
      <w:pPr>
        <w:jc w:val="center"/>
        <w:pPrChange w:id="279" w:author="Teoh Xuan Xuan" w:date="2025-05-25T19:26:00Z" w16du:dateUtc="2025-05-25T11:26:00Z">
          <w:pPr/>
        </w:pPrChange>
      </w:pPr>
      <w:r>
        <w:rPr>
          <w:rFonts w:ascii="Arial" w:hAnsi="Arial" w:cs="Arial"/>
          <w:noProof/>
          <w:color w:val="000000"/>
          <w:sz w:val="22"/>
          <w:szCs w:val="22"/>
          <w:bdr w:val="none" w:sz="0" w:space="0" w:color="auto" w:frame="1"/>
        </w:rPr>
        <w:drawing>
          <wp:inline distT="0" distB="0" distL="0" distR="0" wp14:anchorId="4A68A3BE" wp14:editId="7BFC14E5">
            <wp:extent cx="2858843" cy="4914900"/>
            <wp:effectExtent l="0" t="0" r="0" b="0"/>
            <wp:docPr id="1911423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1403" cy="4919301"/>
                    </a:xfrm>
                    <a:prstGeom prst="rect">
                      <a:avLst/>
                    </a:prstGeom>
                    <a:noFill/>
                    <a:ln>
                      <a:noFill/>
                    </a:ln>
                  </pic:spPr>
                </pic:pic>
              </a:graphicData>
            </a:graphic>
          </wp:inline>
        </w:drawing>
      </w:r>
    </w:p>
    <w:p w14:paraId="66AA02F0" w14:textId="24E4A2E6" w:rsidR="00720639" w:rsidRPr="006205F5" w:rsidRDefault="00720639">
      <w:pPr>
        <w:pStyle w:val="Quote"/>
        <w:pPrChange w:id="280" w:author="Teoh Xuan Xuan" w:date="2025-05-25T19:26:00Z" w16du:dateUtc="2025-05-25T11:26:00Z">
          <w:pPr>
            <w:jc w:val="center"/>
          </w:pPr>
        </w:pPrChange>
      </w:pPr>
      <w:r w:rsidRPr="006205F5">
        <w:t>Figure 3.1.1.2: User login activity diagram</w:t>
      </w:r>
    </w:p>
    <w:p w14:paraId="1BE29217" w14:textId="5E0B3201" w:rsidR="00720639" w:rsidRDefault="00720639">
      <w:r>
        <w:br w:type="page"/>
      </w:r>
    </w:p>
    <w:p w14:paraId="6E8A2C4C" w14:textId="4E939222" w:rsidR="00720639" w:rsidRDefault="00720639" w:rsidP="004672A7">
      <w:pPr>
        <w:pStyle w:val="Heading3"/>
      </w:pPr>
      <w:r>
        <w:lastRenderedPageBreak/>
        <w:t>3.1.2 View Grades</w:t>
      </w:r>
    </w:p>
    <w:p w14:paraId="6D7ED41D" w14:textId="77777777" w:rsidR="00720639" w:rsidRDefault="00720639" w:rsidP="00720639"/>
    <w:p w14:paraId="19BCE342" w14:textId="385A13BE" w:rsidR="002A63E3" w:rsidRPr="006205F5" w:rsidRDefault="002A63E3">
      <w:pPr>
        <w:pStyle w:val="Quote"/>
        <w:pPrChange w:id="281" w:author="Teoh Xuan Xuan" w:date="2025-05-25T19:26:00Z" w16du:dateUtc="2025-05-25T11:26:00Z">
          <w:pPr>
            <w:jc w:val="center"/>
          </w:pPr>
        </w:pPrChange>
      </w:pPr>
      <w:r w:rsidRPr="006205F5">
        <w:t>Table 3.1.2: User view grades use case specification table</w:t>
      </w:r>
    </w:p>
    <w:tbl>
      <w:tblPr>
        <w:tblStyle w:val="TableGrid"/>
        <w:tblW w:w="0" w:type="auto"/>
        <w:tblLook w:val="04A0" w:firstRow="1" w:lastRow="0" w:firstColumn="1" w:lastColumn="0" w:noHBand="0" w:noVBand="1"/>
      </w:tblPr>
      <w:tblGrid>
        <w:gridCol w:w="4508"/>
        <w:gridCol w:w="4508"/>
      </w:tblGrid>
      <w:tr w:rsidR="00720639" w:rsidRPr="006205F5" w14:paraId="30675C55" w14:textId="77777777" w:rsidTr="00284CB6">
        <w:tc>
          <w:tcPr>
            <w:tcW w:w="4508" w:type="dxa"/>
          </w:tcPr>
          <w:p w14:paraId="43BEDD10" w14:textId="77777777" w:rsidR="00720639" w:rsidRPr="006205F5" w:rsidRDefault="00720639" w:rsidP="00284CB6">
            <w:pPr>
              <w:rPr>
                <w:rFonts w:cs="Times New Roman"/>
              </w:rPr>
            </w:pPr>
            <w:r w:rsidRPr="006205F5">
              <w:rPr>
                <w:rFonts w:cs="Times New Roman"/>
                <w:b/>
                <w:bCs/>
                <w:color w:val="000000"/>
              </w:rPr>
              <w:t>ID</w:t>
            </w:r>
          </w:p>
        </w:tc>
        <w:tc>
          <w:tcPr>
            <w:tcW w:w="4508" w:type="dxa"/>
          </w:tcPr>
          <w:p w14:paraId="0C338AFA" w14:textId="12E7E141" w:rsidR="00720639" w:rsidRPr="006205F5" w:rsidRDefault="00720639" w:rsidP="00284CB6">
            <w:pPr>
              <w:rPr>
                <w:rFonts w:cs="Times New Roman"/>
              </w:rPr>
            </w:pPr>
            <w:r w:rsidRPr="006205F5">
              <w:rPr>
                <w:rFonts w:cs="Times New Roman"/>
                <w:b/>
                <w:bCs/>
                <w:color w:val="000000"/>
              </w:rPr>
              <w:t>F-00</w:t>
            </w:r>
            <w:r w:rsidR="009B1DC8">
              <w:rPr>
                <w:rFonts w:cs="Times New Roman"/>
                <w:b/>
                <w:bCs/>
                <w:color w:val="000000"/>
              </w:rPr>
              <w:t>2</w:t>
            </w:r>
          </w:p>
        </w:tc>
      </w:tr>
      <w:tr w:rsidR="00DD6333" w:rsidRPr="006205F5" w14:paraId="303C247A" w14:textId="77777777" w:rsidTr="00284CB6">
        <w:tc>
          <w:tcPr>
            <w:tcW w:w="4508" w:type="dxa"/>
          </w:tcPr>
          <w:p w14:paraId="084DF59C" w14:textId="70EC7FDD" w:rsidR="00DD6333" w:rsidRPr="006205F5" w:rsidRDefault="00DD6333" w:rsidP="00DD6333">
            <w:pPr>
              <w:rPr>
                <w:rFonts w:cs="Times New Roman"/>
              </w:rPr>
            </w:pPr>
            <w:r w:rsidRPr="006205F5">
              <w:rPr>
                <w:rFonts w:cs="Times New Roman"/>
                <w:b/>
                <w:bCs/>
                <w:color w:val="000000"/>
              </w:rPr>
              <w:t>Feature</w:t>
            </w:r>
          </w:p>
        </w:tc>
        <w:tc>
          <w:tcPr>
            <w:tcW w:w="4508" w:type="dxa"/>
          </w:tcPr>
          <w:p w14:paraId="31D41526" w14:textId="545791BB" w:rsidR="00DD6333" w:rsidRPr="006205F5" w:rsidRDefault="00DD6333" w:rsidP="00DD6333">
            <w:pPr>
              <w:rPr>
                <w:rFonts w:cs="Times New Roman"/>
              </w:rPr>
            </w:pPr>
            <w:r w:rsidRPr="006205F5">
              <w:rPr>
                <w:rFonts w:cs="Times New Roman"/>
                <w:color w:val="000000"/>
              </w:rPr>
              <w:t>View Grades</w:t>
            </w:r>
          </w:p>
        </w:tc>
      </w:tr>
      <w:tr w:rsidR="00DD6333" w:rsidRPr="006205F5" w14:paraId="6ABBDCB8" w14:textId="77777777" w:rsidTr="00284CB6">
        <w:tc>
          <w:tcPr>
            <w:tcW w:w="4508" w:type="dxa"/>
          </w:tcPr>
          <w:p w14:paraId="0E5035B7" w14:textId="1827B6E3" w:rsidR="00DD6333" w:rsidRPr="006205F5" w:rsidRDefault="00DD6333" w:rsidP="00DD6333">
            <w:pPr>
              <w:rPr>
                <w:rFonts w:cs="Times New Roman"/>
              </w:rPr>
            </w:pPr>
            <w:r w:rsidRPr="006205F5">
              <w:rPr>
                <w:rFonts w:cs="Times New Roman"/>
                <w:b/>
                <w:bCs/>
                <w:color w:val="000000"/>
              </w:rPr>
              <w:t>Version</w:t>
            </w:r>
          </w:p>
        </w:tc>
        <w:tc>
          <w:tcPr>
            <w:tcW w:w="4508" w:type="dxa"/>
          </w:tcPr>
          <w:p w14:paraId="36295558" w14:textId="01153FBB" w:rsidR="00DD6333" w:rsidRPr="006205F5" w:rsidRDefault="00DD6333" w:rsidP="00DD6333">
            <w:pPr>
              <w:rPr>
                <w:rFonts w:cs="Times New Roman"/>
              </w:rPr>
            </w:pPr>
            <w:r w:rsidRPr="006205F5">
              <w:rPr>
                <w:rFonts w:cs="Times New Roman"/>
                <w:color w:val="000000"/>
              </w:rPr>
              <w:t>1.1</w:t>
            </w:r>
          </w:p>
        </w:tc>
      </w:tr>
      <w:tr w:rsidR="00DD6333" w:rsidRPr="006205F5" w14:paraId="0BDCA387" w14:textId="77777777" w:rsidTr="00284CB6">
        <w:tc>
          <w:tcPr>
            <w:tcW w:w="4508" w:type="dxa"/>
          </w:tcPr>
          <w:p w14:paraId="440F712F" w14:textId="0CDD2D59" w:rsidR="00DD6333" w:rsidRPr="006205F5" w:rsidRDefault="00DD6333" w:rsidP="00DD6333">
            <w:pPr>
              <w:rPr>
                <w:rFonts w:cs="Times New Roman"/>
              </w:rPr>
            </w:pPr>
            <w:r w:rsidRPr="006205F5">
              <w:rPr>
                <w:rFonts w:cs="Times New Roman"/>
                <w:b/>
                <w:bCs/>
                <w:color w:val="000000"/>
              </w:rPr>
              <w:t>Purpose</w:t>
            </w:r>
          </w:p>
        </w:tc>
        <w:tc>
          <w:tcPr>
            <w:tcW w:w="4508" w:type="dxa"/>
          </w:tcPr>
          <w:p w14:paraId="1F75F8F5" w14:textId="4AC53F2E" w:rsidR="00DD6333" w:rsidRPr="006205F5" w:rsidRDefault="00DD6333" w:rsidP="00DD6333">
            <w:pPr>
              <w:rPr>
                <w:rFonts w:cs="Times New Roman"/>
              </w:rPr>
            </w:pPr>
            <w:r w:rsidRPr="006205F5">
              <w:rPr>
                <w:rFonts w:cs="Times New Roman"/>
                <w:color w:val="000000"/>
              </w:rPr>
              <w:t>To allow users to view a student’s academic performance retrieved from the university CMS.</w:t>
            </w:r>
          </w:p>
        </w:tc>
      </w:tr>
      <w:tr w:rsidR="00DD6333" w:rsidRPr="006205F5" w14:paraId="5543096C" w14:textId="77777777" w:rsidTr="00284CB6">
        <w:tc>
          <w:tcPr>
            <w:tcW w:w="4508" w:type="dxa"/>
          </w:tcPr>
          <w:p w14:paraId="2A7A2153" w14:textId="37CA7E6D" w:rsidR="00DD6333" w:rsidRPr="006205F5" w:rsidRDefault="00DD6333" w:rsidP="00DD6333">
            <w:pPr>
              <w:rPr>
                <w:rFonts w:cs="Times New Roman"/>
              </w:rPr>
            </w:pPr>
            <w:r w:rsidRPr="006205F5">
              <w:rPr>
                <w:rFonts w:cs="Times New Roman"/>
                <w:b/>
                <w:bCs/>
                <w:color w:val="000000"/>
              </w:rPr>
              <w:t>Actor(s)</w:t>
            </w:r>
          </w:p>
        </w:tc>
        <w:tc>
          <w:tcPr>
            <w:tcW w:w="4508" w:type="dxa"/>
          </w:tcPr>
          <w:p w14:paraId="2A5D383B" w14:textId="197252D4" w:rsidR="00DD6333" w:rsidRPr="006205F5" w:rsidRDefault="00DD6333" w:rsidP="00DD6333">
            <w:pPr>
              <w:rPr>
                <w:rFonts w:cs="Times New Roman"/>
              </w:rPr>
            </w:pPr>
            <w:r w:rsidRPr="006205F5">
              <w:rPr>
                <w:rFonts w:cs="Times New Roman"/>
                <w:color w:val="000000"/>
              </w:rPr>
              <w:t>Student, Parent, Admin</w:t>
            </w:r>
          </w:p>
        </w:tc>
      </w:tr>
      <w:tr w:rsidR="00DD6333" w:rsidRPr="006205F5" w14:paraId="5305BA5F" w14:textId="77777777" w:rsidTr="00284CB6">
        <w:tc>
          <w:tcPr>
            <w:tcW w:w="4508" w:type="dxa"/>
          </w:tcPr>
          <w:p w14:paraId="07CD53D9" w14:textId="22CE342C" w:rsidR="00DD6333" w:rsidRPr="006205F5" w:rsidRDefault="00DD6333" w:rsidP="00DD6333">
            <w:pPr>
              <w:rPr>
                <w:rFonts w:cs="Times New Roman"/>
              </w:rPr>
            </w:pPr>
            <w:r w:rsidRPr="006205F5">
              <w:rPr>
                <w:rFonts w:cs="Times New Roman"/>
                <w:b/>
                <w:bCs/>
                <w:color w:val="000000"/>
              </w:rPr>
              <w:t>Precondition</w:t>
            </w:r>
          </w:p>
        </w:tc>
        <w:tc>
          <w:tcPr>
            <w:tcW w:w="4508" w:type="dxa"/>
          </w:tcPr>
          <w:p w14:paraId="6B16569D" w14:textId="2DDAAD85" w:rsidR="00DD6333" w:rsidRPr="006205F5" w:rsidRDefault="00DD6333" w:rsidP="00DD6333">
            <w:pPr>
              <w:rPr>
                <w:rFonts w:cs="Times New Roman"/>
              </w:rPr>
            </w:pPr>
            <w:r w:rsidRPr="006205F5">
              <w:rPr>
                <w:rFonts w:cs="Times New Roman"/>
                <w:color w:val="000000"/>
              </w:rPr>
              <w:t>Actor must be logged in and have valid permissions.</w:t>
            </w:r>
          </w:p>
        </w:tc>
      </w:tr>
      <w:tr w:rsidR="00DD6333" w:rsidRPr="006205F5" w14:paraId="62FC242C" w14:textId="77777777" w:rsidTr="00284CB6">
        <w:tc>
          <w:tcPr>
            <w:tcW w:w="4508" w:type="dxa"/>
          </w:tcPr>
          <w:p w14:paraId="1DCBB9BD" w14:textId="55AC7484" w:rsidR="00DD6333" w:rsidRPr="006205F5" w:rsidRDefault="00DD6333" w:rsidP="00DD6333">
            <w:pPr>
              <w:rPr>
                <w:rFonts w:cs="Times New Roman"/>
                <w:b/>
                <w:bCs/>
                <w:color w:val="000000"/>
              </w:rPr>
            </w:pPr>
            <w:r w:rsidRPr="006205F5">
              <w:rPr>
                <w:rFonts w:cs="Times New Roman"/>
                <w:b/>
                <w:bCs/>
                <w:color w:val="000000"/>
              </w:rPr>
              <w:t>Postcondition</w:t>
            </w:r>
          </w:p>
        </w:tc>
        <w:tc>
          <w:tcPr>
            <w:tcW w:w="4508" w:type="dxa"/>
          </w:tcPr>
          <w:p w14:paraId="2BA1385D" w14:textId="73AB63BD" w:rsidR="00DD6333" w:rsidRPr="006205F5" w:rsidRDefault="00DD6333" w:rsidP="00DD6333">
            <w:pPr>
              <w:rPr>
                <w:rFonts w:cs="Times New Roman"/>
                <w:color w:val="000000"/>
              </w:rPr>
            </w:pPr>
            <w:r w:rsidRPr="006205F5">
              <w:rPr>
                <w:rFonts w:cs="Times New Roman"/>
                <w:color w:val="000000"/>
              </w:rPr>
              <w:t>Grades for the selected trimester or subject are displayed.</w:t>
            </w:r>
          </w:p>
        </w:tc>
      </w:tr>
      <w:tr w:rsidR="00DD6333" w:rsidRPr="006205F5" w14:paraId="66618AB1" w14:textId="77777777" w:rsidTr="00284CB6">
        <w:tc>
          <w:tcPr>
            <w:tcW w:w="4508" w:type="dxa"/>
          </w:tcPr>
          <w:p w14:paraId="7E048465" w14:textId="4F5E138D" w:rsidR="00DD6333" w:rsidRPr="006205F5" w:rsidRDefault="00DD6333" w:rsidP="00DD6333">
            <w:pPr>
              <w:rPr>
                <w:rFonts w:cs="Times New Roman"/>
                <w:b/>
                <w:bCs/>
                <w:color w:val="000000"/>
              </w:rPr>
            </w:pPr>
            <w:r w:rsidRPr="006205F5">
              <w:rPr>
                <w:rFonts w:cs="Times New Roman"/>
                <w:b/>
                <w:bCs/>
                <w:color w:val="000000"/>
              </w:rPr>
              <w:t>Main Flow</w:t>
            </w:r>
          </w:p>
        </w:tc>
        <w:tc>
          <w:tcPr>
            <w:tcW w:w="4508" w:type="dxa"/>
          </w:tcPr>
          <w:p w14:paraId="1E439DCB" w14:textId="77777777" w:rsidR="006205F5" w:rsidRDefault="00DD6333" w:rsidP="00DD6333">
            <w:pPr>
              <w:rPr>
                <w:rFonts w:cs="Times New Roman"/>
                <w:color w:val="000000"/>
              </w:rPr>
            </w:pPr>
            <w:r w:rsidRPr="006205F5">
              <w:rPr>
                <w:rFonts w:cs="Times New Roman"/>
                <w:color w:val="000000"/>
              </w:rPr>
              <w:t xml:space="preserve">1. Actor navigates to "Grades" page </w:t>
            </w:r>
          </w:p>
          <w:p w14:paraId="35EACFBF" w14:textId="77777777" w:rsidR="006205F5" w:rsidRDefault="00DD6333" w:rsidP="00DD6333">
            <w:pPr>
              <w:rPr>
                <w:rFonts w:cs="Times New Roman"/>
                <w:color w:val="000000"/>
              </w:rPr>
            </w:pPr>
            <w:r w:rsidRPr="006205F5">
              <w:rPr>
                <w:rFonts w:cs="Times New Roman"/>
                <w:color w:val="000000"/>
              </w:rPr>
              <w:t xml:space="preserve">2. System requests grade data from CMS </w:t>
            </w:r>
          </w:p>
          <w:p w14:paraId="3E160F3D" w14:textId="77777777" w:rsidR="006205F5" w:rsidRDefault="00DD6333" w:rsidP="00DD6333">
            <w:pPr>
              <w:rPr>
                <w:rFonts w:cs="Times New Roman"/>
                <w:color w:val="000000"/>
              </w:rPr>
            </w:pPr>
            <w:r w:rsidRPr="006205F5">
              <w:rPr>
                <w:rFonts w:cs="Times New Roman"/>
                <w:color w:val="000000"/>
              </w:rPr>
              <w:t xml:space="preserve">3. System filters and formats data based on the actor’s role </w:t>
            </w:r>
          </w:p>
          <w:p w14:paraId="0E5823C9" w14:textId="0C309022" w:rsidR="00DD6333" w:rsidRPr="006205F5" w:rsidRDefault="00DD6333" w:rsidP="00DD6333">
            <w:pPr>
              <w:rPr>
                <w:rFonts w:cs="Times New Roman"/>
                <w:color w:val="000000"/>
              </w:rPr>
            </w:pPr>
            <w:r w:rsidRPr="006205F5">
              <w:rPr>
                <w:rFonts w:cs="Times New Roman"/>
                <w:color w:val="000000"/>
              </w:rPr>
              <w:t>4. System displays grades in a readable format</w:t>
            </w:r>
          </w:p>
        </w:tc>
      </w:tr>
      <w:tr w:rsidR="00DD6333" w:rsidRPr="006205F5" w14:paraId="05F22654" w14:textId="77777777" w:rsidTr="00284CB6">
        <w:tc>
          <w:tcPr>
            <w:tcW w:w="4508" w:type="dxa"/>
          </w:tcPr>
          <w:p w14:paraId="47129CBD" w14:textId="0E35CC0E" w:rsidR="00DD6333" w:rsidRPr="006205F5" w:rsidRDefault="00DD6333" w:rsidP="00DD6333">
            <w:pPr>
              <w:rPr>
                <w:rFonts w:cs="Times New Roman"/>
                <w:b/>
                <w:bCs/>
                <w:color w:val="000000"/>
              </w:rPr>
            </w:pPr>
            <w:r w:rsidRPr="006205F5">
              <w:rPr>
                <w:rFonts w:cs="Times New Roman"/>
                <w:b/>
                <w:bCs/>
                <w:color w:val="000000"/>
              </w:rPr>
              <w:t>Alternate Scenario</w:t>
            </w:r>
          </w:p>
        </w:tc>
        <w:tc>
          <w:tcPr>
            <w:tcW w:w="4508" w:type="dxa"/>
          </w:tcPr>
          <w:p w14:paraId="70B26CB1" w14:textId="77777777" w:rsidR="006205F5" w:rsidRDefault="00DD6333" w:rsidP="00DD6333">
            <w:pPr>
              <w:rPr>
                <w:rFonts w:cs="Times New Roman"/>
                <w:color w:val="000000"/>
              </w:rPr>
            </w:pPr>
            <w:r w:rsidRPr="006205F5">
              <w:rPr>
                <w:rFonts w:cs="Times New Roman"/>
                <w:color w:val="000000"/>
              </w:rPr>
              <w:t xml:space="preserve">1. If CMS is unavailable, system shows "Unable to retrieve grades" </w:t>
            </w:r>
          </w:p>
          <w:p w14:paraId="3013E2D7" w14:textId="6F537B69" w:rsidR="00DD6333" w:rsidRPr="006205F5" w:rsidRDefault="00DD6333" w:rsidP="00DD6333">
            <w:pPr>
              <w:rPr>
                <w:rFonts w:cs="Times New Roman"/>
                <w:color w:val="000000"/>
              </w:rPr>
            </w:pPr>
            <w:r w:rsidRPr="006205F5">
              <w:rPr>
                <w:rFonts w:cs="Times New Roman"/>
                <w:color w:val="000000"/>
              </w:rPr>
              <w:t>2. If student has no grades recorded, system shows "No grades available"</w:t>
            </w:r>
          </w:p>
        </w:tc>
      </w:tr>
      <w:tr w:rsidR="00DD6333" w:rsidRPr="006205F5" w14:paraId="3F57A81F" w14:textId="77777777" w:rsidTr="00284CB6">
        <w:trPr>
          <w:trHeight w:val="368"/>
        </w:trPr>
        <w:tc>
          <w:tcPr>
            <w:tcW w:w="4508" w:type="dxa"/>
          </w:tcPr>
          <w:p w14:paraId="35B51E49" w14:textId="56BF0330" w:rsidR="00DD6333" w:rsidRPr="006205F5" w:rsidRDefault="00DD6333" w:rsidP="00DD6333">
            <w:pPr>
              <w:rPr>
                <w:rFonts w:cs="Times New Roman"/>
                <w:b/>
                <w:bCs/>
                <w:color w:val="000000"/>
              </w:rPr>
            </w:pPr>
            <w:r w:rsidRPr="006205F5">
              <w:rPr>
                <w:rFonts w:cs="Times New Roman"/>
                <w:b/>
                <w:bCs/>
                <w:color w:val="000000"/>
              </w:rPr>
              <w:t>Author</w:t>
            </w:r>
          </w:p>
        </w:tc>
        <w:tc>
          <w:tcPr>
            <w:tcW w:w="4508" w:type="dxa"/>
          </w:tcPr>
          <w:p w14:paraId="0057B216" w14:textId="4867442B" w:rsidR="00DD6333" w:rsidRPr="006205F5" w:rsidRDefault="006205F5" w:rsidP="00DD6333">
            <w:pPr>
              <w:rPr>
                <w:rFonts w:cs="Times New Roman"/>
                <w:color w:val="000000"/>
              </w:rPr>
            </w:pPr>
            <w:r>
              <w:rPr>
                <w:rFonts w:cs="Times New Roman"/>
                <w:color w:val="000000"/>
              </w:rPr>
              <w:t>Yang Jia En</w:t>
            </w:r>
          </w:p>
        </w:tc>
      </w:tr>
    </w:tbl>
    <w:p w14:paraId="1FAD2E35" w14:textId="77777777" w:rsidR="002A63E3" w:rsidRDefault="002A63E3" w:rsidP="00720639">
      <w:pPr>
        <w:rPr>
          <w:rFonts w:ascii="Arial" w:hAnsi="Arial" w:cs="Arial"/>
          <w:noProof/>
          <w:color w:val="000000"/>
          <w:sz w:val="22"/>
          <w:szCs w:val="22"/>
          <w:bdr w:val="none" w:sz="0" w:space="0" w:color="auto" w:frame="1"/>
        </w:rPr>
      </w:pPr>
    </w:p>
    <w:p w14:paraId="2A2E0D3E" w14:textId="2C504D2B" w:rsidR="00720639" w:rsidRDefault="002A63E3">
      <w:pPr>
        <w:jc w:val="center"/>
        <w:pPrChange w:id="282" w:author="Teoh Xuan Xuan" w:date="2025-05-25T19:26:00Z" w16du:dateUtc="2025-05-25T11:26:00Z">
          <w:pPr/>
        </w:pPrChange>
      </w:pPr>
      <w:r>
        <w:rPr>
          <w:rFonts w:ascii="Arial" w:hAnsi="Arial" w:cs="Arial"/>
          <w:noProof/>
          <w:color w:val="000000"/>
          <w:sz w:val="22"/>
          <w:szCs w:val="22"/>
          <w:bdr w:val="none" w:sz="0" w:space="0" w:color="auto" w:frame="1"/>
        </w:rPr>
        <w:drawing>
          <wp:inline distT="0" distB="0" distL="0" distR="0" wp14:anchorId="7A5CC2D7" wp14:editId="490C6E87">
            <wp:extent cx="3581400" cy="3162300"/>
            <wp:effectExtent l="0" t="0" r="0" b="0"/>
            <wp:docPr id="1538303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1400" cy="3162300"/>
                    </a:xfrm>
                    <a:prstGeom prst="rect">
                      <a:avLst/>
                    </a:prstGeom>
                    <a:noFill/>
                    <a:ln>
                      <a:noFill/>
                    </a:ln>
                  </pic:spPr>
                </pic:pic>
              </a:graphicData>
            </a:graphic>
          </wp:inline>
        </w:drawing>
      </w:r>
    </w:p>
    <w:p w14:paraId="0295CF05" w14:textId="5BD919BA" w:rsidR="00E33171" w:rsidRPr="006205F5" w:rsidRDefault="00E33171">
      <w:pPr>
        <w:pStyle w:val="Quote"/>
        <w:pPrChange w:id="283" w:author="Teoh Xuan Xuan" w:date="2025-05-25T19:26:00Z" w16du:dateUtc="2025-05-25T11:26:00Z">
          <w:pPr>
            <w:jc w:val="center"/>
          </w:pPr>
        </w:pPrChange>
      </w:pPr>
      <w:r w:rsidRPr="006205F5">
        <w:t>Figure 3.1.2.1: User view grades sequence diagram</w:t>
      </w:r>
    </w:p>
    <w:p w14:paraId="24F19313" w14:textId="034DFE1B" w:rsidR="009F2C8B" w:rsidRDefault="009F2C8B">
      <w:pPr>
        <w:jc w:val="center"/>
        <w:pPrChange w:id="284" w:author="Teoh Xuan Xuan" w:date="2025-05-25T19:26:00Z" w16du:dateUtc="2025-05-25T11:26:00Z">
          <w:pPr/>
        </w:pPrChange>
      </w:pPr>
      <w:r>
        <w:rPr>
          <w:rFonts w:ascii="Arial" w:hAnsi="Arial" w:cs="Arial"/>
          <w:noProof/>
          <w:color w:val="000000"/>
          <w:sz w:val="22"/>
          <w:szCs w:val="22"/>
          <w:bdr w:val="none" w:sz="0" w:space="0" w:color="auto" w:frame="1"/>
        </w:rPr>
        <w:lastRenderedPageBreak/>
        <w:drawing>
          <wp:inline distT="0" distB="0" distL="0" distR="0" wp14:anchorId="199F9DF5" wp14:editId="52C24E98">
            <wp:extent cx="1341120" cy="4770120"/>
            <wp:effectExtent l="0" t="0" r="0" b="0"/>
            <wp:docPr id="11593295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41120" cy="4770120"/>
                    </a:xfrm>
                    <a:prstGeom prst="rect">
                      <a:avLst/>
                    </a:prstGeom>
                    <a:noFill/>
                    <a:ln>
                      <a:noFill/>
                    </a:ln>
                  </pic:spPr>
                </pic:pic>
              </a:graphicData>
            </a:graphic>
          </wp:inline>
        </w:drawing>
      </w:r>
    </w:p>
    <w:p w14:paraId="365565BE" w14:textId="78F012E5" w:rsidR="009F2C8B" w:rsidRPr="006205F5" w:rsidRDefault="009F2C8B">
      <w:pPr>
        <w:pStyle w:val="Quote"/>
        <w:pPrChange w:id="285" w:author="Teoh Xuan Xuan" w:date="2025-05-25T19:27:00Z" w16du:dateUtc="2025-05-25T11:27:00Z">
          <w:pPr>
            <w:jc w:val="center"/>
          </w:pPr>
        </w:pPrChange>
      </w:pPr>
      <w:r w:rsidRPr="006205F5">
        <w:t>Figure 3.1.2.1: User view grades activity diagram</w:t>
      </w:r>
    </w:p>
    <w:p w14:paraId="1E8B20ED" w14:textId="5A7AF0F9" w:rsidR="009F2C8B" w:rsidRDefault="009F2C8B">
      <w:r>
        <w:br w:type="page"/>
      </w:r>
    </w:p>
    <w:p w14:paraId="397B683C" w14:textId="22084643" w:rsidR="009F2C8B" w:rsidRDefault="009F2C8B" w:rsidP="004672A7">
      <w:pPr>
        <w:pStyle w:val="Heading3"/>
      </w:pPr>
      <w:r>
        <w:lastRenderedPageBreak/>
        <w:t xml:space="preserve">3.1.3 View attendance </w:t>
      </w:r>
      <w:proofErr w:type="gramStart"/>
      <w:r>
        <w:t>( except</w:t>
      </w:r>
      <w:proofErr w:type="gramEnd"/>
      <w:r>
        <w:t xml:space="preserve"> </w:t>
      </w:r>
      <w:proofErr w:type="gramStart"/>
      <w:r>
        <w:t>Lecturer )</w:t>
      </w:r>
      <w:proofErr w:type="gramEnd"/>
    </w:p>
    <w:p w14:paraId="08D1C8D1" w14:textId="77777777" w:rsidR="009F2C8B" w:rsidRDefault="009F2C8B" w:rsidP="009F2C8B"/>
    <w:p w14:paraId="58740B0A" w14:textId="0CC5357C" w:rsidR="009F2C8B" w:rsidRPr="006205F5" w:rsidRDefault="009F2C8B">
      <w:pPr>
        <w:pStyle w:val="Quote"/>
        <w:pPrChange w:id="286" w:author="Teoh Xuan Xuan" w:date="2025-05-25T19:27:00Z" w16du:dateUtc="2025-05-25T11:27:00Z">
          <w:pPr>
            <w:jc w:val="center"/>
          </w:pPr>
        </w:pPrChange>
      </w:pPr>
      <w:r w:rsidRPr="006205F5">
        <w:t xml:space="preserve">Table 3.1.3: User view attendance </w:t>
      </w:r>
      <w:proofErr w:type="gramStart"/>
      <w:r w:rsidRPr="006205F5">
        <w:t>use</w:t>
      </w:r>
      <w:proofErr w:type="gramEnd"/>
      <w:r w:rsidRPr="006205F5">
        <w:t xml:space="preserve"> case specification table</w:t>
      </w:r>
    </w:p>
    <w:tbl>
      <w:tblPr>
        <w:tblStyle w:val="TableGrid"/>
        <w:tblW w:w="0" w:type="auto"/>
        <w:tblLook w:val="04A0" w:firstRow="1" w:lastRow="0" w:firstColumn="1" w:lastColumn="0" w:noHBand="0" w:noVBand="1"/>
      </w:tblPr>
      <w:tblGrid>
        <w:gridCol w:w="4508"/>
        <w:gridCol w:w="4508"/>
      </w:tblGrid>
      <w:tr w:rsidR="009F2C8B" w:rsidRPr="006205F5" w14:paraId="357DABBD" w14:textId="77777777" w:rsidTr="00284CB6">
        <w:tc>
          <w:tcPr>
            <w:tcW w:w="4508" w:type="dxa"/>
          </w:tcPr>
          <w:p w14:paraId="2CC68CE7" w14:textId="77777777" w:rsidR="009F2C8B" w:rsidRPr="006205F5" w:rsidRDefault="009F2C8B" w:rsidP="00284CB6">
            <w:pPr>
              <w:rPr>
                <w:rFonts w:cs="Times New Roman"/>
              </w:rPr>
            </w:pPr>
            <w:r w:rsidRPr="006205F5">
              <w:rPr>
                <w:rFonts w:cs="Times New Roman"/>
                <w:b/>
                <w:bCs/>
                <w:color w:val="000000"/>
              </w:rPr>
              <w:t>ID</w:t>
            </w:r>
          </w:p>
        </w:tc>
        <w:tc>
          <w:tcPr>
            <w:tcW w:w="4508" w:type="dxa"/>
          </w:tcPr>
          <w:p w14:paraId="581840E0" w14:textId="25479D2B" w:rsidR="009F2C8B" w:rsidRPr="006205F5" w:rsidRDefault="009F2C8B" w:rsidP="00284CB6">
            <w:pPr>
              <w:rPr>
                <w:rFonts w:cs="Times New Roman"/>
              </w:rPr>
            </w:pPr>
            <w:r w:rsidRPr="006205F5">
              <w:rPr>
                <w:rFonts w:cs="Times New Roman"/>
                <w:b/>
                <w:bCs/>
                <w:color w:val="000000"/>
              </w:rPr>
              <w:t>F-00</w:t>
            </w:r>
            <w:r w:rsidR="009B1DC8">
              <w:rPr>
                <w:rFonts w:cs="Times New Roman"/>
                <w:b/>
                <w:bCs/>
                <w:color w:val="000000"/>
              </w:rPr>
              <w:t>3</w:t>
            </w:r>
          </w:p>
        </w:tc>
      </w:tr>
      <w:tr w:rsidR="00DD6333" w:rsidRPr="006205F5" w14:paraId="58CFBD18" w14:textId="77777777" w:rsidTr="00284CB6">
        <w:tc>
          <w:tcPr>
            <w:tcW w:w="4508" w:type="dxa"/>
          </w:tcPr>
          <w:p w14:paraId="31324DC0" w14:textId="51FE9FDD" w:rsidR="00DD6333" w:rsidRPr="006205F5" w:rsidRDefault="00DD6333" w:rsidP="00DD6333">
            <w:pPr>
              <w:rPr>
                <w:rFonts w:cs="Times New Roman"/>
              </w:rPr>
            </w:pPr>
            <w:r w:rsidRPr="006205F5">
              <w:rPr>
                <w:rFonts w:cs="Times New Roman"/>
                <w:b/>
                <w:bCs/>
                <w:color w:val="000000"/>
              </w:rPr>
              <w:t>Feature</w:t>
            </w:r>
          </w:p>
        </w:tc>
        <w:tc>
          <w:tcPr>
            <w:tcW w:w="4508" w:type="dxa"/>
          </w:tcPr>
          <w:p w14:paraId="71DD7B4A" w14:textId="4D77AE8D" w:rsidR="00DD6333" w:rsidRPr="006205F5" w:rsidRDefault="00DD6333" w:rsidP="00DD6333">
            <w:pPr>
              <w:rPr>
                <w:rFonts w:cs="Times New Roman"/>
              </w:rPr>
            </w:pPr>
            <w:r w:rsidRPr="006205F5">
              <w:rPr>
                <w:rFonts w:cs="Times New Roman"/>
                <w:color w:val="000000"/>
              </w:rPr>
              <w:t>View Attendance</w:t>
            </w:r>
          </w:p>
        </w:tc>
      </w:tr>
      <w:tr w:rsidR="00DD6333" w:rsidRPr="006205F5" w14:paraId="13A01B97" w14:textId="77777777" w:rsidTr="00284CB6">
        <w:tc>
          <w:tcPr>
            <w:tcW w:w="4508" w:type="dxa"/>
          </w:tcPr>
          <w:p w14:paraId="34961B42" w14:textId="03B4F1DE" w:rsidR="00DD6333" w:rsidRPr="006205F5" w:rsidRDefault="00DD6333" w:rsidP="00DD6333">
            <w:pPr>
              <w:rPr>
                <w:rFonts w:cs="Times New Roman"/>
              </w:rPr>
            </w:pPr>
            <w:r w:rsidRPr="006205F5">
              <w:rPr>
                <w:rFonts w:cs="Times New Roman"/>
                <w:b/>
                <w:bCs/>
                <w:color w:val="000000"/>
              </w:rPr>
              <w:t>Version</w:t>
            </w:r>
          </w:p>
        </w:tc>
        <w:tc>
          <w:tcPr>
            <w:tcW w:w="4508" w:type="dxa"/>
          </w:tcPr>
          <w:p w14:paraId="7DA08F23" w14:textId="18CFCE1D" w:rsidR="00DD6333" w:rsidRPr="006205F5" w:rsidRDefault="00DD6333" w:rsidP="00DD6333">
            <w:pPr>
              <w:rPr>
                <w:rFonts w:cs="Times New Roman"/>
              </w:rPr>
            </w:pPr>
            <w:r w:rsidRPr="006205F5">
              <w:rPr>
                <w:rFonts w:cs="Times New Roman"/>
                <w:color w:val="000000"/>
              </w:rPr>
              <w:t>1.0</w:t>
            </w:r>
          </w:p>
        </w:tc>
      </w:tr>
      <w:tr w:rsidR="00DD6333" w:rsidRPr="006205F5" w14:paraId="1F6FDAA9" w14:textId="77777777" w:rsidTr="00284CB6">
        <w:tc>
          <w:tcPr>
            <w:tcW w:w="4508" w:type="dxa"/>
          </w:tcPr>
          <w:p w14:paraId="004F3CA9" w14:textId="12A6C359" w:rsidR="00DD6333" w:rsidRPr="006205F5" w:rsidRDefault="00DD6333" w:rsidP="00DD6333">
            <w:pPr>
              <w:rPr>
                <w:rFonts w:cs="Times New Roman"/>
              </w:rPr>
            </w:pPr>
            <w:r w:rsidRPr="006205F5">
              <w:rPr>
                <w:rFonts w:cs="Times New Roman"/>
                <w:b/>
                <w:bCs/>
                <w:color w:val="000000"/>
              </w:rPr>
              <w:t>Purpose</w:t>
            </w:r>
          </w:p>
        </w:tc>
        <w:tc>
          <w:tcPr>
            <w:tcW w:w="4508" w:type="dxa"/>
          </w:tcPr>
          <w:p w14:paraId="7AD6D9D6" w14:textId="121F2864" w:rsidR="00DD6333" w:rsidRPr="006205F5" w:rsidRDefault="00DD6333" w:rsidP="00DD6333">
            <w:pPr>
              <w:rPr>
                <w:rFonts w:cs="Times New Roman"/>
              </w:rPr>
            </w:pPr>
            <w:r w:rsidRPr="006205F5">
              <w:rPr>
                <w:rFonts w:cs="Times New Roman"/>
                <w:color w:val="000000"/>
              </w:rPr>
              <w:t>To allow students, parents, and admins to view a student's attendance records retrieved from the university CMS.</w:t>
            </w:r>
          </w:p>
        </w:tc>
      </w:tr>
      <w:tr w:rsidR="00DD6333" w:rsidRPr="006205F5" w14:paraId="177241F9" w14:textId="77777777" w:rsidTr="00284CB6">
        <w:tc>
          <w:tcPr>
            <w:tcW w:w="4508" w:type="dxa"/>
          </w:tcPr>
          <w:p w14:paraId="21244742" w14:textId="22F36E5B" w:rsidR="00DD6333" w:rsidRPr="006205F5" w:rsidRDefault="00DD6333" w:rsidP="00DD6333">
            <w:pPr>
              <w:rPr>
                <w:rFonts w:cs="Times New Roman"/>
              </w:rPr>
            </w:pPr>
            <w:r w:rsidRPr="006205F5">
              <w:rPr>
                <w:rFonts w:cs="Times New Roman"/>
                <w:b/>
                <w:bCs/>
                <w:color w:val="000000"/>
              </w:rPr>
              <w:t>Actor(s)</w:t>
            </w:r>
          </w:p>
        </w:tc>
        <w:tc>
          <w:tcPr>
            <w:tcW w:w="4508" w:type="dxa"/>
          </w:tcPr>
          <w:p w14:paraId="07CE7BDB" w14:textId="19D35E2A" w:rsidR="00DD6333" w:rsidRPr="006205F5" w:rsidRDefault="00DD6333" w:rsidP="00DD6333">
            <w:pPr>
              <w:rPr>
                <w:rFonts w:cs="Times New Roman"/>
              </w:rPr>
            </w:pPr>
            <w:r w:rsidRPr="006205F5">
              <w:rPr>
                <w:rFonts w:cs="Times New Roman"/>
                <w:color w:val="000000"/>
              </w:rPr>
              <w:t>Student, Parent, Admin</w:t>
            </w:r>
          </w:p>
        </w:tc>
      </w:tr>
      <w:tr w:rsidR="00DD6333" w:rsidRPr="006205F5" w14:paraId="38EC8D7E" w14:textId="77777777" w:rsidTr="00284CB6">
        <w:tc>
          <w:tcPr>
            <w:tcW w:w="4508" w:type="dxa"/>
          </w:tcPr>
          <w:p w14:paraId="1559B6E4" w14:textId="3BE3E684" w:rsidR="00DD6333" w:rsidRPr="006205F5" w:rsidRDefault="00DD6333" w:rsidP="00DD6333">
            <w:pPr>
              <w:rPr>
                <w:rFonts w:cs="Times New Roman"/>
              </w:rPr>
            </w:pPr>
            <w:r w:rsidRPr="006205F5">
              <w:rPr>
                <w:rFonts w:cs="Times New Roman"/>
                <w:b/>
                <w:bCs/>
                <w:color w:val="000000"/>
              </w:rPr>
              <w:t>Precondition</w:t>
            </w:r>
          </w:p>
        </w:tc>
        <w:tc>
          <w:tcPr>
            <w:tcW w:w="4508" w:type="dxa"/>
          </w:tcPr>
          <w:p w14:paraId="2DC9FC9B" w14:textId="2E0E1767" w:rsidR="00DD6333" w:rsidRPr="006205F5" w:rsidRDefault="00DD6333" w:rsidP="00DD6333">
            <w:pPr>
              <w:rPr>
                <w:rFonts w:cs="Times New Roman"/>
              </w:rPr>
            </w:pPr>
            <w:r w:rsidRPr="006205F5">
              <w:rPr>
                <w:rFonts w:cs="Times New Roman"/>
                <w:color w:val="000000"/>
              </w:rPr>
              <w:t>Actor must be logged in with appropriate permissions.</w:t>
            </w:r>
          </w:p>
        </w:tc>
      </w:tr>
      <w:tr w:rsidR="00DD6333" w:rsidRPr="006205F5" w14:paraId="620209DA" w14:textId="77777777" w:rsidTr="00284CB6">
        <w:tc>
          <w:tcPr>
            <w:tcW w:w="4508" w:type="dxa"/>
          </w:tcPr>
          <w:p w14:paraId="65FCE3AD" w14:textId="5F07D79D" w:rsidR="00DD6333" w:rsidRPr="006205F5" w:rsidRDefault="00DD6333" w:rsidP="00DD6333">
            <w:pPr>
              <w:rPr>
                <w:rFonts w:cs="Times New Roman"/>
                <w:b/>
                <w:bCs/>
                <w:color w:val="000000"/>
              </w:rPr>
            </w:pPr>
            <w:r w:rsidRPr="006205F5">
              <w:rPr>
                <w:rFonts w:cs="Times New Roman"/>
                <w:b/>
                <w:bCs/>
                <w:color w:val="000000"/>
              </w:rPr>
              <w:t>Postcondition</w:t>
            </w:r>
          </w:p>
        </w:tc>
        <w:tc>
          <w:tcPr>
            <w:tcW w:w="4508" w:type="dxa"/>
          </w:tcPr>
          <w:p w14:paraId="31B759F0" w14:textId="30F1EABC" w:rsidR="00DD6333" w:rsidRPr="006205F5" w:rsidRDefault="00DD6333" w:rsidP="00DD6333">
            <w:pPr>
              <w:rPr>
                <w:rFonts w:cs="Times New Roman"/>
                <w:color w:val="000000"/>
              </w:rPr>
            </w:pPr>
            <w:r w:rsidRPr="006205F5">
              <w:rPr>
                <w:rFonts w:cs="Times New Roman"/>
                <w:color w:val="000000"/>
              </w:rPr>
              <w:t>Attendance records are displayed for the selected subject and timeframe.</w:t>
            </w:r>
          </w:p>
        </w:tc>
      </w:tr>
      <w:tr w:rsidR="00DD6333" w:rsidRPr="006205F5" w14:paraId="419CA580" w14:textId="77777777" w:rsidTr="00284CB6">
        <w:tc>
          <w:tcPr>
            <w:tcW w:w="4508" w:type="dxa"/>
          </w:tcPr>
          <w:p w14:paraId="0340DCD8" w14:textId="29B8E49E" w:rsidR="00DD6333" w:rsidRPr="006205F5" w:rsidRDefault="00DD6333" w:rsidP="00DD6333">
            <w:pPr>
              <w:rPr>
                <w:rFonts w:cs="Times New Roman"/>
                <w:b/>
                <w:bCs/>
                <w:color w:val="000000"/>
              </w:rPr>
            </w:pPr>
            <w:r w:rsidRPr="006205F5">
              <w:rPr>
                <w:rFonts w:cs="Times New Roman"/>
                <w:b/>
                <w:bCs/>
                <w:color w:val="000000"/>
              </w:rPr>
              <w:t>Main Flow</w:t>
            </w:r>
          </w:p>
        </w:tc>
        <w:tc>
          <w:tcPr>
            <w:tcW w:w="4508" w:type="dxa"/>
          </w:tcPr>
          <w:p w14:paraId="2088DCBC" w14:textId="77777777" w:rsidR="006205F5" w:rsidRDefault="00DD6333" w:rsidP="00DD6333">
            <w:pPr>
              <w:rPr>
                <w:rFonts w:cs="Times New Roman"/>
                <w:color w:val="000000"/>
              </w:rPr>
            </w:pPr>
            <w:r w:rsidRPr="006205F5">
              <w:rPr>
                <w:rFonts w:cs="Times New Roman"/>
                <w:color w:val="000000"/>
              </w:rPr>
              <w:t xml:space="preserve">1. Actor navigates to "Attendance" page </w:t>
            </w:r>
          </w:p>
          <w:p w14:paraId="43B0A018" w14:textId="77777777" w:rsidR="006205F5" w:rsidRDefault="00DD6333" w:rsidP="00DD6333">
            <w:pPr>
              <w:rPr>
                <w:rFonts w:cs="Times New Roman"/>
                <w:color w:val="000000"/>
              </w:rPr>
            </w:pPr>
            <w:r w:rsidRPr="006205F5">
              <w:rPr>
                <w:rFonts w:cs="Times New Roman"/>
                <w:color w:val="000000"/>
              </w:rPr>
              <w:t xml:space="preserve">2. System retrieves attendance data from CMS </w:t>
            </w:r>
          </w:p>
          <w:p w14:paraId="4C3170FE" w14:textId="77777777" w:rsidR="006205F5" w:rsidRDefault="00DD6333" w:rsidP="00DD6333">
            <w:pPr>
              <w:rPr>
                <w:rFonts w:cs="Times New Roman"/>
                <w:color w:val="000000"/>
              </w:rPr>
            </w:pPr>
            <w:r w:rsidRPr="006205F5">
              <w:rPr>
                <w:rFonts w:cs="Times New Roman"/>
                <w:color w:val="000000"/>
              </w:rPr>
              <w:t xml:space="preserve">3. System filters and formats the data </w:t>
            </w:r>
          </w:p>
          <w:p w14:paraId="6A650C7A" w14:textId="69FA8E49" w:rsidR="00DD6333" w:rsidRPr="006205F5" w:rsidRDefault="00DD6333" w:rsidP="00DD6333">
            <w:pPr>
              <w:rPr>
                <w:rFonts w:cs="Times New Roman"/>
                <w:color w:val="000000"/>
              </w:rPr>
            </w:pPr>
            <w:r w:rsidRPr="006205F5">
              <w:rPr>
                <w:rFonts w:cs="Times New Roman"/>
                <w:color w:val="000000"/>
              </w:rPr>
              <w:t>4. System displays attendance summary and details to the actor</w:t>
            </w:r>
          </w:p>
        </w:tc>
      </w:tr>
      <w:tr w:rsidR="00DD6333" w:rsidRPr="006205F5" w14:paraId="4A883149" w14:textId="77777777" w:rsidTr="00284CB6">
        <w:tc>
          <w:tcPr>
            <w:tcW w:w="4508" w:type="dxa"/>
          </w:tcPr>
          <w:p w14:paraId="3185EFAD" w14:textId="60C4CF67" w:rsidR="00DD6333" w:rsidRPr="006205F5" w:rsidRDefault="00DD6333" w:rsidP="00DD6333">
            <w:pPr>
              <w:rPr>
                <w:rFonts w:cs="Times New Roman"/>
                <w:b/>
                <w:bCs/>
                <w:color w:val="000000"/>
              </w:rPr>
            </w:pPr>
            <w:r w:rsidRPr="006205F5">
              <w:rPr>
                <w:rFonts w:cs="Times New Roman"/>
                <w:b/>
                <w:bCs/>
                <w:color w:val="000000"/>
              </w:rPr>
              <w:t>Alternate Scenario</w:t>
            </w:r>
          </w:p>
        </w:tc>
        <w:tc>
          <w:tcPr>
            <w:tcW w:w="4508" w:type="dxa"/>
          </w:tcPr>
          <w:p w14:paraId="6E70F4D5" w14:textId="77777777" w:rsidR="006205F5" w:rsidRDefault="00DD6333" w:rsidP="00DD6333">
            <w:pPr>
              <w:rPr>
                <w:rFonts w:cs="Times New Roman"/>
                <w:color w:val="000000"/>
              </w:rPr>
            </w:pPr>
            <w:r w:rsidRPr="006205F5">
              <w:rPr>
                <w:rFonts w:cs="Times New Roman"/>
                <w:color w:val="000000"/>
              </w:rPr>
              <w:t xml:space="preserve">1. If CMS connection fails, system displays "Unable to fetch attendance data" </w:t>
            </w:r>
          </w:p>
          <w:p w14:paraId="7A4880F5" w14:textId="1FC89E63" w:rsidR="00DD6333" w:rsidRPr="006205F5" w:rsidRDefault="00DD6333" w:rsidP="00DD6333">
            <w:pPr>
              <w:rPr>
                <w:rFonts w:cs="Times New Roman"/>
                <w:color w:val="000000"/>
              </w:rPr>
            </w:pPr>
            <w:r w:rsidRPr="006205F5">
              <w:rPr>
                <w:rFonts w:cs="Times New Roman"/>
                <w:color w:val="000000"/>
              </w:rPr>
              <w:t>2. If no attendance records exist, system shows "No attendance available"</w:t>
            </w:r>
          </w:p>
        </w:tc>
      </w:tr>
      <w:tr w:rsidR="00DD6333" w:rsidRPr="006205F5" w14:paraId="2E19F79E" w14:textId="77777777" w:rsidTr="00284CB6">
        <w:trPr>
          <w:trHeight w:val="368"/>
        </w:trPr>
        <w:tc>
          <w:tcPr>
            <w:tcW w:w="4508" w:type="dxa"/>
          </w:tcPr>
          <w:p w14:paraId="65D7A824" w14:textId="3245AAEB" w:rsidR="00DD6333" w:rsidRPr="006205F5" w:rsidRDefault="00DD6333" w:rsidP="00DD6333">
            <w:pPr>
              <w:rPr>
                <w:rFonts w:cs="Times New Roman"/>
                <w:b/>
                <w:bCs/>
                <w:color w:val="000000"/>
              </w:rPr>
            </w:pPr>
            <w:r w:rsidRPr="006205F5">
              <w:rPr>
                <w:rFonts w:cs="Times New Roman"/>
                <w:b/>
                <w:bCs/>
                <w:color w:val="000000"/>
              </w:rPr>
              <w:t>Author</w:t>
            </w:r>
          </w:p>
        </w:tc>
        <w:tc>
          <w:tcPr>
            <w:tcW w:w="4508" w:type="dxa"/>
          </w:tcPr>
          <w:p w14:paraId="1D5A5921" w14:textId="2C23A67C" w:rsidR="00DD6333" w:rsidRPr="006205F5" w:rsidRDefault="006205F5" w:rsidP="00DD6333">
            <w:pPr>
              <w:rPr>
                <w:rFonts w:cs="Times New Roman"/>
                <w:color w:val="000000"/>
              </w:rPr>
            </w:pPr>
            <w:r>
              <w:rPr>
                <w:rFonts w:cs="Times New Roman"/>
                <w:color w:val="000000"/>
              </w:rPr>
              <w:t>Yang Jia En</w:t>
            </w:r>
          </w:p>
        </w:tc>
      </w:tr>
    </w:tbl>
    <w:p w14:paraId="3F7A1ECB" w14:textId="77777777" w:rsidR="009F2C8B" w:rsidRDefault="009F2C8B" w:rsidP="00720639"/>
    <w:p w14:paraId="43BE3002" w14:textId="3AE98170" w:rsidR="009F2C8B" w:rsidRDefault="009F2C8B">
      <w:pPr>
        <w:jc w:val="center"/>
        <w:pPrChange w:id="287" w:author="Teoh Xuan Xuan" w:date="2025-05-25T19:27:00Z" w16du:dateUtc="2025-05-25T11:27:00Z">
          <w:pPr/>
        </w:pPrChange>
      </w:pPr>
      <w:r>
        <w:rPr>
          <w:rFonts w:ascii="Arial" w:hAnsi="Arial" w:cs="Arial"/>
          <w:noProof/>
          <w:color w:val="000000"/>
          <w:sz w:val="22"/>
          <w:szCs w:val="22"/>
          <w:bdr w:val="none" w:sz="0" w:space="0" w:color="auto" w:frame="1"/>
        </w:rPr>
        <w:drawing>
          <wp:inline distT="0" distB="0" distL="0" distR="0" wp14:anchorId="1CBDD4C2" wp14:editId="6D5D99FD">
            <wp:extent cx="3916680" cy="3322320"/>
            <wp:effectExtent l="0" t="0" r="7620" b="0"/>
            <wp:docPr id="797356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16680" cy="3322320"/>
                    </a:xfrm>
                    <a:prstGeom prst="rect">
                      <a:avLst/>
                    </a:prstGeom>
                    <a:noFill/>
                    <a:ln>
                      <a:noFill/>
                    </a:ln>
                  </pic:spPr>
                </pic:pic>
              </a:graphicData>
            </a:graphic>
          </wp:inline>
        </w:drawing>
      </w:r>
    </w:p>
    <w:p w14:paraId="3C3155FF" w14:textId="6F54FEAF" w:rsidR="009F2C8B" w:rsidRPr="006205F5" w:rsidRDefault="009F2C8B">
      <w:pPr>
        <w:pStyle w:val="Quote"/>
        <w:pPrChange w:id="288" w:author="Teoh Xuan Xuan" w:date="2025-05-25T19:27:00Z" w16du:dateUtc="2025-05-25T11:27:00Z">
          <w:pPr>
            <w:jc w:val="center"/>
          </w:pPr>
        </w:pPrChange>
      </w:pPr>
      <w:r w:rsidRPr="006205F5">
        <w:t xml:space="preserve">Figure 3.1.3.1: </w:t>
      </w:r>
      <w:r w:rsidR="006205F5" w:rsidRPr="006205F5">
        <w:t>User view attendance sequence diagram</w:t>
      </w:r>
    </w:p>
    <w:p w14:paraId="3200908D" w14:textId="7912B6E3" w:rsidR="009241B4" w:rsidRDefault="009241B4">
      <w:pPr>
        <w:jc w:val="center"/>
        <w:pPrChange w:id="289" w:author="Teoh Xuan Xuan" w:date="2025-05-25T19:27:00Z" w16du:dateUtc="2025-05-25T11:27:00Z">
          <w:pPr/>
        </w:pPrChange>
      </w:pPr>
      <w:r>
        <w:rPr>
          <w:rFonts w:ascii="Arial" w:hAnsi="Arial" w:cs="Arial"/>
          <w:noProof/>
          <w:color w:val="000000"/>
          <w:sz w:val="22"/>
          <w:szCs w:val="22"/>
          <w:bdr w:val="none" w:sz="0" w:space="0" w:color="auto" w:frame="1"/>
        </w:rPr>
        <w:lastRenderedPageBreak/>
        <w:drawing>
          <wp:inline distT="0" distB="0" distL="0" distR="0" wp14:anchorId="500B3487" wp14:editId="57F8A65A">
            <wp:extent cx="1341120" cy="4213860"/>
            <wp:effectExtent l="0" t="0" r="0" b="0"/>
            <wp:docPr id="9817377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41120" cy="4213860"/>
                    </a:xfrm>
                    <a:prstGeom prst="rect">
                      <a:avLst/>
                    </a:prstGeom>
                    <a:noFill/>
                    <a:ln>
                      <a:noFill/>
                    </a:ln>
                  </pic:spPr>
                </pic:pic>
              </a:graphicData>
            </a:graphic>
          </wp:inline>
        </w:drawing>
      </w:r>
    </w:p>
    <w:p w14:paraId="218B38BB" w14:textId="39EC2520" w:rsidR="009241B4" w:rsidRPr="006205F5" w:rsidRDefault="009241B4">
      <w:pPr>
        <w:pStyle w:val="Quote"/>
        <w:pPrChange w:id="290" w:author="Teoh Xuan Xuan" w:date="2025-05-25T19:27:00Z" w16du:dateUtc="2025-05-25T11:27:00Z">
          <w:pPr>
            <w:jc w:val="center"/>
          </w:pPr>
        </w:pPrChange>
      </w:pPr>
      <w:r w:rsidRPr="006205F5">
        <w:t>Figure 3.1.3.</w:t>
      </w:r>
      <w:ins w:id="291" w:author="Teoh Xuan Xuan" w:date="2025-05-25T19:27:00Z" w16du:dateUtc="2025-05-25T11:27:00Z">
        <w:r w:rsidR="00A216F0">
          <w:t>2</w:t>
        </w:r>
      </w:ins>
      <w:del w:id="292" w:author="Teoh Xuan Xuan" w:date="2025-05-25T19:27:00Z" w16du:dateUtc="2025-05-25T11:27:00Z">
        <w:r w:rsidRPr="006205F5" w:rsidDel="00A216F0">
          <w:delText>1</w:delText>
        </w:r>
      </w:del>
      <w:r w:rsidRPr="006205F5">
        <w:t>:</w:t>
      </w:r>
      <w:r w:rsidR="006205F5" w:rsidRPr="006205F5">
        <w:t xml:space="preserve"> User view attendance activity diagram</w:t>
      </w:r>
    </w:p>
    <w:p w14:paraId="4B6477B4" w14:textId="458698EC" w:rsidR="009241B4" w:rsidRDefault="009241B4">
      <w:r>
        <w:br w:type="page"/>
      </w:r>
    </w:p>
    <w:p w14:paraId="57A5762A" w14:textId="4E1F648F" w:rsidR="009241B4" w:rsidRDefault="009241B4" w:rsidP="004672A7">
      <w:pPr>
        <w:pStyle w:val="Heading3"/>
      </w:pPr>
      <w:r>
        <w:lastRenderedPageBreak/>
        <w:t>3.1.4 Student and Parent View Billing Info</w:t>
      </w:r>
    </w:p>
    <w:p w14:paraId="23F91C7C" w14:textId="77777777" w:rsidR="009241B4" w:rsidRDefault="009241B4" w:rsidP="009241B4"/>
    <w:p w14:paraId="26B61E41" w14:textId="2839E13E" w:rsidR="009241B4" w:rsidRPr="006205F5" w:rsidRDefault="009241B4">
      <w:pPr>
        <w:pStyle w:val="Quote"/>
        <w:pPrChange w:id="293" w:author="Teoh Xuan Xuan" w:date="2025-05-25T19:27:00Z" w16du:dateUtc="2025-05-25T11:27:00Z">
          <w:pPr>
            <w:jc w:val="center"/>
          </w:pPr>
        </w:pPrChange>
      </w:pPr>
      <w:r w:rsidRPr="006205F5">
        <w:t>Table</w:t>
      </w:r>
      <w:r w:rsidR="006205F5" w:rsidRPr="006205F5">
        <w:t xml:space="preserve"> 3.1.4: </w:t>
      </w:r>
      <w:r w:rsidR="006205F5">
        <w:t>User</w:t>
      </w:r>
      <w:r w:rsidR="006205F5" w:rsidRPr="006205F5">
        <w:t xml:space="preserve"> View Billing Info Use Case Specification Table</w:t>
      </w:r>
    </w:p>
    <w:tbl>
      <w:tblPr>
        <w:tblStyle w:val="TableGrid"/>
        <w:tblW w:w="0" w:type="auto"/>
        <w:tblLook w:val="04A0" w:firstRow="1" w:lastRow="0" w:firstColumn="1" w:lastColumn="0" w:noHBand="0" w:noVBand="1"/>
      </w:tblPr>
      <w:tblGrid>
        <w:gridCol w:w="4508"/>
        <w:gridCol w:w="4508"/>
      </w:tblGrid>
      <w:tr w:rsidR="0040348F" w:rsidRPr="006205F5" w14:paraId="4568AF21" w14:textId="77777777" w:rsidTr="00284CB6">
        <w:tc>
          <w:tcPr>
            <w:tcW w:w="4508" w:type="dxa"/>
          </w:tcPr>
          <w:p w14:paraId="4B22C09D" w14:textId="77777777" w:rsidR="0040348F" w:rsidRPr="006205F5" w:rsidRDefault="0040348F" w:rsidP="00284CB6">
            <w:pPr>
              <w:rPr>
                <w:rFonts w:cs="Times New Roman"/>
              </w:rPr>
            </w:pPr>
            <w:r w:rsidRPr="006205F5">
              <w:rPr>
                <w:rFonts w:cs="Times New Roman"/>
                <w:b/>
                <w:bCs/>
                <w:color w:val="000000"/>
              </w:rPr>
              <w:t>ID</w:t>
            </w:r>
          </w:p>
        </w:tc>
        <w:tc>
          <w:tcPr>
            <w:tcW w:w="4508" w:type="dxa"/>
          </w:tcPr>
          <w:p w14:paraId="0F442C6B" w14:textId="32F7D181" w:rsidR="0040348F" w:rsidRPr="006205F5" w:rsidRDefault="0040348F" w:rsidP="00284CB6">
            <w:pPr>
              <w:rPr>
                <w:rFonts w:cs="Times New Roman"/>
              </w:rPr>
            </w:pPr>
            <w:r w:rsidRPr="006205F5">
              <w:rPr>
                <w:rFonts w:cs="Times New Roman"/>
                <w:b/>
                <w:bCs/>
                <w:color w:val="000000"/>
              </w:rPr>
              <w:t>F-00</w:t>
            </w:r>
            <w:r w:rsidR="009B1DC8">
              <w:rPr>
                <w:rFonts w:cs="Times New Roman"/>
                <w:b/>
                <w:bCs/>
                <w:color w:val="000000"/>
              </w:rPr>
              <w:t>4</w:t>
            </w:r>
          </w:p>
        </w:tc>
      </w:tr>
      <w:tr w:rsidR="0040348F" w:rsidRPr="006205F5" w14:paraId="08EED467" w14:textId="77777777" w:rsidTr="00284CB6">
        <w:tc>
          <w:tcPr>
            <w:tcW w:w="4508" w:type="dxa"/>
          </w:tcPr>
          <w:p w14:paraId="5C136FE9" w14:textId="3B65420A" w:rsidR="0040348F" w:rsidRPr="006205F5" w:rsidRDefault="0040348F" w:rsidP="0040348F">
            <w:pPr>
              <w:rPr>
                <w:rFonts w:cs="Times New Roman"/>
              </w:rPr>
            </w:pPr>
            <w:r w:rsidRPr="006205F5">
              <w:rPr>
                <w:rFonts w:cs="Times New Roman"/>
                <w:b/>
                <w:bCs/>
                <w:color w:val="000000"/>
              </w:rPr>
              <w:t>Feature</w:t>
            </w:r>
          </w:p>
        </w:tc>
        <w:tc>
          <w:tcPr>
            <w:tcW w:w="4508" w:type="dxa"/>
          </w:tcPr>
          <w:p w14:paraId="70B91F33" w14:textId="3352F44B" w:rsidR="0040348F" w:rsidRPr="006205F5" w:rsidRDefault="0040348F" w:rsidP="0040348F">
            <w:pPr>
              <w:rPr>
                <w:rFonts w:cs="Times New Roman"/>
              </w:rPr>
            </w:pPr>
            <w:r w:rsidRPr="006205F5">
              <w:rPr>
                <w:rFonts w:cs="Times New Roman"/>
                <w:color w:val="000000"/>
              </w:rPr>
              <w:t>View Billing Information</w:t>
            </w:r>
          </w:p>
        </w:tc>
      </w:tr>
      <w:tr w:rsidR="0040348F" w:rsidRPr="006205F5" w14:paraId="06606FD5" w14:textId="77777777" w:rsidTr="00284CB6">
        <w:tc>
          <w:tcPr>
            <w:tcW w:w="4508" w:type="dxa"/>
          </w:tcPr>
          <w:p w14:paraId="4D57240C" w14:textId="1AEABEE7" w:rsidR="0040348F" w:rsidRPr="006205F5" w:rsidRDefault="0040348F" w:rsidP="0040348F">
            <w:pPr>
              <w:rPr>
                <w:rFonts w:cs="Times New Roman"/>
              </w:rPr>
            </w:pPr>
            <w:r w:rsidRPr="006205F5">
              <w:rPr>
                <w:rFonts w:cs="Times New Roman"/>
                <w:b/>
                <w:bCs/>
                <w:color w:val="000000"/>
              </w:rPr>
              <w:t>Version</w:t>
            </w:r>
          </w:p>
        </w:tc>
        <w:tc>
          <w:tcPr>
            <w:tcW w:w="4508" w:type="dxa"/>
          </w:tcPr>
          <w:p w14:paraId="230EB5C8" w14:textId="34ADE671" w:rsidR="0040348F" w:rsidRPr="006205F5" w:rsidRDefault="0040348F" w:rsidP="0040348F">
            <w:pPr>
              <w:rPr>
                <w:rFonts w:cs="Times New Roman"/>
              </w:rPr>
            </w:pPr>
            <w:r w:rsidRPr="006205F5">
              <w:rPr>
                <w:rFonts w:cs="Times New Roman"/>
                <w:color w:val="000000"/>
              </w:rPr>
              <w:t>1.0</w:t>
            </w:r>
          </w:p>
        </w:tc>
      </w:tr>
      <w:tr w:rsidR="0040348F" w:rsidRPr="006205F5" w14:paraId="4D133490" w14:textId="77777777" w:rsidTr="00284CB6">
        <w:tc>
          <w:tcPr>
            <w:tcW w:w="4508" w:type="dxa"/>
          </w:tcPr>
          <w:p w14:paraId="3CAEFE5E" w14:textId="37987691" w:rsidR="0040348F" w:rsidRPr="006205F5" w:rsidRDefault="0040348F" w:rsidP="0040348F">
            <w:pPr>
              <w:rPr>
                <w:rFonts w:cs="Times New Roman"/>
              </w:rPr>
            </w:pPr>
            <w:r w:rsidRPr="006205F5">
              <w:rPr>
                <w:rFonts w:cs="Times New Roman"/>
                <w:b/>
                <w:bCs/>
                <w:color w:val="000000"/>
              </w:rPr>
              <w:t>Purpose</w:t>
            </w:r>
          </w:p>
        </w:tc>
        <w:tc>
          <w:tcPr>
            <w:tcW w:w="4508" w:type="dxa"/>
          </w:tcPr>
          <w:p w14:paraId="20613AA3" w14:textId="5473120D" w:rsidR="0040348F" w:rsidRPr="006205F5" w:rsidRDefault="0040348F" w:rsidP="0040348F">
            <w:pPr>
              <w:rPr>
                <w:rFonts w:cs="Times New Roman"/>
              </w:rPr>
            </w:pPr>
            <w:r w:rsidRPr="006205F5">
              <w:rPr>
                <w:rFonts w:cs="Times New Roman"/>
                <w:color w:val="000000"/>
              </w:rPr>
              <w:t>To allow students and parents to view the student’s financial records, including outstanding fees, payment status, and history.</w:t>
            </w:r>
          </w:p>
        </w:tc>
      </w:tr>
      <w:tr w:rsidR="0040348F" w:rsidRPr="006205F5" w14:paraId="3D7E5647" w14:textId="77777777" w:rsidTr="00284CB6">
        <w:tc>
          <w:tcPr>
            <w:tcW w:w="4508" w:type="dxa"/>
          </w:tcPr>
          <w:p w14:paraId="74D45EBD" w14:textId="559DFF41" w:rsidR="0040348F" w:rsidRPr="006205F5" w:rsidRDefault="0040348F" w:rsidP="0040348F">
            <w:pPr>
              <w:rPr>
                <w:rFonts w:cs="Times New Roman"/>
              </w:rPr>
            </w:pPr>
            <w:r w:rsidRPr="006205F5">
              <w:rPr>
                <w:rFonts w:cs="Times New Roman"/>
                <w:b/>
                <w:bCs/>
                <w:color w:val="000000"/>
              </w:rPr>
              <w:t>Actor(s)</w:t>
            </w:r>
          </w:p>
        </w:tc>
        <w:tc>
          <w:tcPr>
            <w:tcW w:w="4508" w:type="dxa"/>
          </w:tcPr>
          <w:p w14:paraId="12435E1E" w14:textId="6ED065FF" w:rsidR="0040348F" w:rsidRPr="006205F5" w:rsidRDefault="0040348F" w:rsidP="0040348F">
            <w:pPr>
              <w:rPr>
                <w:rFonts w:cs="Times New Roman"/>
              </w:rPr>
            </w:pPr>
            <w:r w:rsidRPr="006205F5">
              <w:rPr>
                <w:rFonts w:cs="Times New Roman"/>
                <w:color w:val="000000"/>
              </w:rPr>
              <w:t>Student, Parent</w:t>
            </w:r>
          </w:p>
        </w:tc>
      </w:tr>
      <w:tr w:rsidR="0040348F" w:rsidRPr="006205F5" w14:paraId="39772FCC" w14:textId="77777777" w:rsidTr="00284CB6">
        <w:tc>
          <w:tcPr>
            <w:tcW w:w="4508" w:type="dxa"/>
          </w:tcPr>
          <w:p w14:paraId="32C0B02B" w14:textId="4B7811D2" w:rsidR="0040348F" w:rsidRPr="006205F5" w:rsidRDefault="0040348F" w:rsidP="0040348F">
            <w:pPr>
              <w:rPr>
                <w:rFonts w:cs="Times New Roman"/>
              </w:rPr>
            </w:pPr>
            <w:r w:rsidRPr="006205F5">
              <w:rPr>
                <w:rFonts w:cs="Times New Roman"/>
                <w:b/>
                <w:bCs/>
                <w:color w:val="000000"/>
              </w:rPr>
              <w:t>Precondition</w:t>
            </w:r>
          </w:p>
        </w:tc>
        <w:tc>
          <w:tcPr>
            <w:tcW w:w="4508" w:type="dxa"/>
          </w:tcPr>
          <w:p w14:paraId="25333B50" w14:textId="247FF746" w:rsidR="0040348F" w:rsidRPr="006205F5" w:rsidRDefault="0040348F" w:rsidP="0040348F">
            <w:pPr>
              <w:rPr>
                <w:rFonts w:cs="Times New Roman"/>
              </w:rPr>
            </w:pPr>
            <w:r w:rsidRPr="006205F5">
              <w:rPr>
                <w:rFonts w:cs="Times New Roman"/>
                <w:color w:val="000000"/>
              </w:rPr>
              <w:t>Actor must be logged in with a valid session.</w:t>
            </w:r>
          </w:p>
        </w:tc>
      </w:tr>
      <w:tr w:rsidR="0040348F" w:rsidRPr="006205F5" w14:paraId="4892A54C" w14:textId="77777777" w:rsidTr="00284CB6">
        <w:tc>
          <w:tcPr>
            <w:tcW w:w="4508" w:type="dxa"/>
          </w:tcPr>
          <w:p w14:paraId="2C7186BE" w14:textId="4FBDC760" w:rsidR="0040348F" w:rsidRPr="006205F5" w:rsidRDefault="0040348F" w:rsidP="0040348F">
            <w:pPr>
              <w:rPr>
                <w:rFonts w:cs="Times New Roman"/>
                <w:b/>
                <w:bCs/>
                <w:color w:val="000000"/>
              </w:rPr>
            </w:pPr>
            <w:r w:rsidRPr="006205F5">
              <w:rPr>
                <w:rFonts w:cs="Times New Roman"/>
                <w:b/>
                <w:bCs/>
                <w:color w:val="000000"/>
              </w:rPr>
              <w:t>Postcondition</w:t>
            </w:r>
          </w:p>
        </w:tc>
        <w:tc>
          <w:tcPr>
            <w:tcW w:w="4508" w:type="dxa"/>
          </w:tcPr>
          <w:p w14:paraId="1A4AF480" w14:textId="2E34FC6C" w:rsidR="0040348F" w:rsidRPr="006205F5" w:rsidRDefault="0040348F" w:rsidP="0040348F">
            <w:pPr>
              <w:rPr>
                <w:rFonts w:cs="Times New Roman"/>
                <w:color w:val="000000"/>
              </w:rPr>
            </w:pPr>
            <w:r w:rsidRPr="006205F5">
              <w:rPr>
                <w:rFonts w:cs="Times New Roman"/>
                <w:color w:val="000000"/>
              </w:rPr>
              <w:t>The billing summary and detailed breakdown are displayed.</w:t>
            </w:r>
          </w:p>
        </w:tc>
      </w:tr>
      <w:tr w:rsidR="0040348F" w:rsidRPr="006205F5" w14:paraId="415E1E3D" w14:textId="77777777" w:rsidTr="00284CB6">
        <w:tc>
          <w:tcPr>
            <w:tcW w:w="4508" w:type="dxa"/>
          </w:tcPr>
          <w:p w14:paraId="3CDC236F" w14:textId="2D8F2BF7" w:rsidR="0040348F" w:rsidRPr="006205F5" w:rsidRDefault="0040348F" w:rsidP="0040348F">
            <w:pPr>
              <w:rPr>
                <w:rFonts w:cs="Times New Roman"/>
                <w:b/>
                <w:bCs/>
                <w:color w:val="000000"/>
              </w:rPr>
            </w:pPr>
            <w:r w:rsidRPr="006205F5">
              <w:rPr>
                <w:rFonts w:cs="Times New Roman"/>
                <w:b/>
                <w:bCs/>
                <w:color w:val="000000"/>
              </w:rPr>
              <w:t>Main Flow</w:t>
            </w:r>
          </w:p>
        </w:tc>
        <w:tc>
          <w:tcPr>
            <w:tcW w:w="4508" w:type="dxa"/>
          </w:tcPr>
          <w:p w14:paraId="22FD91A7" w14:textId="77777777" w:rsidR="006205F5" w:rsidRDefault="0040348F" w:rsidP="0040348F">
            <w:pPr>
              <w:rPr>
                <w:rFonts w:cs="Times New Roman"/>
                <w:color w:val="000000"/>
              </w:rPr>
            </w:pPr>
            <w:r w:rsidRPr="006205F5">
              <w:rPr>
                <w:rFonts w:cs="Times New Roman"/>
                <w:color w:val="000000"/>
              </w:rPr>
              <w:t xml:space="preserve">1. Actor navigates to "Billing Info" page </w:t>
            </w:r>
          </w:p>
          <w:p w14:paraId="72077440" w14:textId="77777777" w:rsidR="006205F5" w:rsidRDefault="0040348F" w:rsidP="0040348F">
            <w:pPr>
              <w:rPr>
                <w:rFonts w:cs="Times New Roman"/>
                <w:color w:val="000000"/>
              </w:rPr>
            </w:pPr>
            <w:r w:rsidRPr="006205F5">
              <w:rPr>
                <w:rFonts w:cs="Times New Roman"/>
                <w:color w:val="000000"/>
              </w:rPr>
              <w:t xml:space="preserve">2. System fetches billing data from CMS </w:t>
            </w:r>
          </w:p>
          <w:p w14:paraId="64483675" w14:textId="74C98530" w:rsidR="0040348F" w:rsidRPr="006205F5" w:rsidRDefault="0040348F" w:rsidP="0040348F">
            <w:pPr>
              <w:rPr>
                <w:rFonts w:cs="Times New Roman"/>
                <w:color w:val="000000"/>
              </w:rPr>
            </w:pPr>
            <w:r w:rsidRPr="006205F5">
              <w:rPr>
                <w:rFonts w:cs="Times New Roman"/>
                <w:color w:val="000000"/>
              </w:rPr>
              <w:t>3. System displays the summary of fees, due dates, and payment history</w:t>
            </w:r>
          </w:p>
        </w:tc>
      </w:tr>
      <w:tr w:rsidR="0040348F" w:rsidRPr="006205F5" w14:paraId="19C0FE3A" w14:textId="77777777" w:rsidTr="00284CB6">
        <w:tc>
          <w:tcPr>
            <w:tcW w:w="4508" w:type="dxa"/>
          </w:tcPr>
          <w:p w14:paraId="52BAEE0A" w14:textId="6A8B22DF" w:rsidR="0040348F" w:rsidRPr="006205F5" w:rsidRDefault="0040348F" w:rsidP="0040348F">
            <w:pPr>
              <w:rPr>
                <w:rFonts w:cs="Times New Roman"/>
                <w:b/>
                <w:bCs/>
                <w:color w:val="000000"/>
              </w:rPr>
            </w:pPr>
            <w:r w:rsidRPr="006205F5">
              <w:rPr>
                <w:rFonts w:cs="Times New Roman"/>
                <w:b/>
                <w:bCs/>
                <w:color w:val="000000"/>
              </w:rPr>
              <w:t>Alternate Scenario</w:t>
            </w:r>
          </w:p>
        </w:tc>
        <w:tc>
          <w:tcPr>
            <w:tcW w:w="4508" w:type="dxa"/>
          </w:tcPr>
          <w:p w14:paraId="271D0662" w14:textId="77777777" w:rsidR="006205F5" w:rsidRDefault="0040348F" w:rsidP="0040348F">
            <w:pPr>
              <w:rPr>
                <w:rFonts w:cs="Times New Roman"/>
                <w:color w:val="000000"/>
              </w:rPr>
            </w:pPr>
            <w:r w:rsidRPr="006205F5">
              <w:rPr>
                <w:rFonts w:cs="Times New Roman"/>
                <w:color w:val="000000"/>
              </w:rPr>
              <w:t xml:space="preserve">1. If billing data is unavailable, system shows "Unable to retrieve billing information" </w:t>
            </w:r>
          </w:p>
          <w:p w14:paraId="684AD457" w14:textId="6AA3C081" w:rsidR="0040348F" w:rsidRPr="006205F5" w:rsidRDefault="0040348F" w:rsidP="0040348F">
            <w:pPr>
              <w:rPr>
                <w:rFonts w:cs="Times New Roman"/>
                <w:color w:val="000000"/>
              </w:rPr>
            </w:pPr>
            <w:r w:rsidRPr="006205F5">
              <w:rPr>
                <w:rFonts w:cs="Times New Roman"/>
                <w:color w:val="000000"/>
              </w:rPr>
              <w:t>2. If no records exist, system shows "No billing records found"</w:t>
            </w:r>
          </w:p>
        </w:tc>
      </w:tr>
      <w:tr w:rsidR="0040348F" w:rsidRPr="006205F5" w14:paraId="11580E79" w14:textId="77777777" w:rsidTr="00284CB6">
        <w:trPr>
          <w:trHeight w:val="368"/>
        </w:trPr>
        <w:tc>
          <w:tcPr>
            <w:tcW w:w="4508" w:type="dxa"/>
          </w:tcPr>
          <w:p w14:paraId="1BE5AAC6" w14:textId="091EE167" w:rsidR="0040348F" w:rsidRPr="006205F5" w:rsidRDefault="0040348F" w:rsidP="0040348F">
            <w:pPr>
              <w:rPr>
                <w:rFonts w:cs="Times New Roman"/>
                <w:b/>
                <w:bCs/>
                <w:color w:val="000000"/>
              </w:rPr>
            </w:pPr>
            <w:r w:rsidRPr="006205F5">
              <w:rPr>
                <w:rFonts w:cs="Times New Roman"/>
                <w:b/>
                <w:bCs/>
                <w:color w:val="000000"/>
              </w:rPr>
              <w:t>Author</w:t>
            </w:r>
          </w:p>
        </w:tc>
        <w:tc>
          <w:tcPr>
            <w:tcW w:w="4508" w:type="dxa"/>
          </w:tcPr>
          <w:p w14:paraId="54D52E24" w14:textId="2A967F70" w:rsidR="0040348F" w:rsidRPr="006205F5" w:rsidRDefault="006205F5" w:rsidP="0040348F">
            <w:pPr>
              <w:rPr>
                <w:rFonts w:cs="Times New Roman"/>
                <w:color w:val="000000"/>
              </w:rPr>
            </w:pPr>
            <w:r>
              <w:rPr>
                <w:rFonts w:cs="Times New Roman"/>
                <w:color w:val="000000"/>
              </w:rPr>
              <w:t>Yang Jia En</w:t>
            </w:r>
          </w:p>
        </w:tc>
      </w:tr>
    </w:tbl>
    <w:p w14:paraId="41C96C61" w14:textId="77777777" w:rsidR="009241B4" w:rsidRDefault="009241B4" w:rsidP="009241B4"/>
    <w:p w14:paraId="476F6789" w14:textId="783610A6" w:rsidR="0040348F" w:rsidRDefault="0040348F">
      <w:pPr>
        <w:jc w:val="center"/>
        <w:pPrChange w:id="294" w:author="Teoh Xuan Xuan" w:date="2025-05-25T19:27:00Z" w16du:dateUtc="2025-05-25T11:27:00Z">
          <w:pPr/>
        </w:pPrChange>
      </w:pPr>
      <w:r>
        <w:rPr>
          <w:rFonts w:ascii="Arial" w:hAnsi="Arial" w:cs="Arial"/>
          <w:noProof/>
          <w:color w:val="000000"/>
          <w:sz w:val="22"/>
          <w:szCs w:val="22"/>
          <w:bdr w:val="none" w:sz="0" w:space="0" w:color="auto" w:frame="1"/>
        </w:rPr>
        <w:drawing>
          <wp:inline distT="0" distB="0" distL="0" distR="0" wp14:anchorId="66A349F6" wp14:editId="7F8A5043">
            <wp:extent cx="3535680" cy="3162300"/>
            <wp:effectExtent l="0" t="0" r="7620" b="0"/>
            <wp:docPr id="1383456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5680" cy="3162300"/>
                    </a:xfrm>
                    <a:prstGeom prst="rect">
                      <a:avLst/>
                    </a:prstGeom>
                    <a:noFill/>
                    <a:ln>
                      <a:noFill/>
                    </a:ln>
                  </pic:spPr>
                </pic:pic>
              </a:graphicData>
            </a:graphic>
          </wp:inline>
        </w:drawing>
      </w:r>
    </w:p>
    <w:p w14:paraId="52514963" w14:textId="0A4336C1" w:rsidR="0040348F" w:rsidRPr="006205F5" w:rsidRDefault="0040348F">
      <w:pPr>
        <w:pStyle w:val="Quote"/>
        <w:pPrChange w:id="295" w:author="Teoh Xuan Xuan" w:date="2025-05-25T19:28:00Z" w16du:dateUtc="2025-05-25T11:28:00Z">
          <w:pPr>
            <w:jc w:val="center"/>
          </w:pPr>
        </w:pPrChange>
      </w:pPr>
      <w:r w:rsidRPr="006205F5">
        <w:t>Figure</w:t>
      </w:r>
      <w:r w:rsidR="006205F5" w:rsidRPr="006205F5">
        <w:t xml:space="preserve"> 3.1.4.1: User view billing info sequence diagram</w:t>
      </w:r>
    </w:p>
    <w:p w14:paraId="0B1C16A7" w14:textId="31D1FBB4" w:rsidR="0040348F" w:rsidRDefault="0040348F">
      <w:pPr>
        <w:jc w:val="center"/>
        <w:pPrChange w:id="296" w:author="Teoh Xuan Xuan" w:date="2025-05-25T19:28:00Z" w16du:dateUtc="2025-05-25T11:28:00Z">
          <w:pPr/>
        </w:pPrChange>
      </w:pPr>
      <w:r>
        <w:rPr>
          <w:rFonts w:ascii="Arial" w:hAnsi="Arial" w:cs="Arial"/>
          <w:noProof/>
          <w:color w:val="000000"/>
          <w:sz w:val="22"/>
          <w:szCs w:val="22"/>
          <w:bdr w:val="none" w:sz="0" w:space="0" w:color="auto" w:frame="1"/>
        </w:rPr>
        <w:lastRenderedPageBreak/>
        <w:drawing>
          <wp:inline distT="0" distB="0" distL="0" distR="0" wp14:anchorId="2CB6AA0C" wp14:editId="7F105D23">
            <wp:extent cx="1341120" cy="4960620"/>
            <wp:effectExtent l="0" t="0" r="0" b="0"/>
            <wp:docPr id="1944980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41120" cy="4960620"/>
                    </a:xfrm>
                    <a:prstGeom prst="rect">
                      <a:avLst/>
                    </a:prstGeom>
                    <a:noFill/>
                    <a:ln>
                      <a:noFill/>
                    </a:ln>
                  </pic:spPr>
                </pic:pic>
              </a:graphicData>
            </a:graphic>
          </wp:inline>
        </w:drawing>
      </w:r>
    </w:p>
    <w:p w14:paraId="4C14D735" w14:textId="0436020C" w:rsidR="0040348F" w:rsidRPr="006205F5" w:rsidRDefault="0040348F">
      <w:pPr>
        <w:pStyle w:val="Quote"/>
        <w:pPrChange w:id="297" w:author="Teoh Xuan Xuan" w:date="2025-05-25T19:28:00Z" w16du:dateUtc="2025-05-25T11:28:00Z">
          <w:pPr>
            <w:jc w:val="center"/>
          </w:pPr>
        </w:pPrChange>
      </w:pPr>
      <w:r w:rsidRPr="006205F5">
        <w:t>Figure</w:t>
      </w:r>
      <w:r w:rsidR="006205F5" w:rsidRPr="006205F5">
        <w:t xml:space="preserve"> 3.1.4.2: User view billing info activity diagram</w:t>
      </w:r>
    </w:p>
    <w:p w14:paraId="58E7CFCF" w14:textId="501C0CCB" w:rsidR="0040348F" w:rsidRDefault="0040348F">
      <w:r>
        <w:br w:type="page"/>
      </w:r>
    </w:p>
    <w:p w14:paraId="33DB598D" w14:textId="63CF570B" w:rsidR="0040348F" w:rsidRDefault="0040348F" w:rsidP="004672A7">
      <w:pPr>
        <w:pStyle w:val="Heading3"/>
      </w:pPr>
      <w:r>
        <w:lastRenderedPageBreak/>
        <w:t>3.1.5 Student View Timetable</w:t>
      </w:r>
    </w:p>
    <w:p w14:paraId="01075131" w14:textId="77777777" w:rsidR="0040348F" w:rsidRDefault="0040348F" w:rsidP="0040348F"/>
    <w:p w14:paraId="10C2658C" w14:textId="3624CD52" w:rsidR="0040348F" w:rsidRPr="006205F5" w:rsidRDefault="0040348F">
      <w:pPr>
        <w:pStyle w:val="Quote"/>
        <w:pPrChange w:id="298" w:author="Teoh Xuan Xuan" w:date="2025-05-25T19:28:00Z" w16du:dateUtc="2025-05-25T11:28:00Z">
          <w:pPr>
            <w:jc w:val="center"/>
          </w:pPr>
        </w:pPrChange>
      </w:pPr>
      <w:r w:rsidRPr="006205F5">
        <w:t>Table</w:t>
      </w:r>
      <w:r w:rsidR="006205F5" w:rsidRPr="006205F5">
        <w:t xml:space="preserve"> 3.1.5: Student view timetable use case specification table</w:t>
      </w:r>
    </w:p>
    <w:tbl>
      <w:tblPr>
        <w:tblStyle w:val="TableGrid"/>
        <w:tblW w:w="0" w:type="auto"/>
        <w:tblLook w:val="04A0" w:firstRow="1" w:lastRow="0" w:firstColumn="1" w:lastColumn="0" w:noHBand="0" w:noVBand="1"/>
      </w:tblPr>
      <w:tblGrid>
        <w:gridCol w:w="4508"/>
        <w:gridCol w:w="4508"/>
      </w:tblGrid>
      <w:tr w:rsidR="0040348F" w:rsidRPr="006205F5" w14:paraId="57A8F671" w14:textId="77777777" w:rsidTr="00284CB6">
        <w:tc>
          <w:tcPr>
            <w:tcW w:w="4508" w:type="dxa"/>
          </w:tcPr>
          <w:p w14:paraId="0CBE6DCD" w14:textId="77777777" w:rsidR="0040348F" w:rsidRPr="006205F5" w:rsidRDefault="0040348F" w:rsidP="00284CB6">
            <w:pPr>
              <w:rPr>
                <w:rFonts w:cs="Times New Roman"/>
              </w:rPr>
            </w:pPr>
            <w:r w:rsidRPr="006205F5">
              <w:rPr>
                <w:rFonts w:cs="Times New Roman"/>
                <w:b/>
                <w:bCs/>
                <w:color w:val="000000"/>
              </w:rPr>
              <w:t>ID</w:t>
            </w:r>
          </w:p>
        </w:tc>
        <w:tc>
          <w:tcPr>
            <w:tcW w:w="4508" w:type="dxa"/>
          </w:tcPr>
          <w:p w14:paraId="00870A76" w14:textId="233B3F9A" w:rsidR="0040348F" w:rsidRPr="006205F5" w:rsidRDefault="0040348F" w:rsidP="00284CB6">
            <w:pPr>
              <w:rPr>
                <w:rFonts w:cs="Times New Roman"/>
              </w:rPr>
            </w:pPr>
            <w:r w:rsidRPr="006205F5">
              <w:rPr>
                <w:rFonts w:cs="Times New Roman"/>
                <w:b/>
                <w:bCs/>
                <w:color w:val="000000"/>
              </w:rPr>
              <w:t>F-00</w:t>
            </w:r>
            <w:r w:rsidR="009B1DC8">
              <w:rPr>
                <w:rFonts w:cs="Times New Roman"/>
                <w:b/>
                <w:bCs/>
                <w:color w:val="000000"/>
              </w:rPr>
              <w:t>5</w:t>
            </w:r>
          </w:p>
        </w:tc>
      </w:tr>
      <w:tr w:rsidR="00742B91" w:rsidRPr="006205F5" w14:paraId="2A542FDB" w14:textId="77777777" w:rsidTr="00284CB6">
        <w:tc>
          <w:tcPr>
            <w:tcW w:w="4508" w:type="dxa"/>
          </w:tcPr>
          <w:p w14:paraId="08033DA3" w14:textId="1DA3D507" w:rsidR="00742B91" w:rsidRPr="006205F5" w:rsidRDefault="00742B91" w:rsidP="00742B91">
            <w:pPr>
              <w:rPr>
                <w:rFonts w:cs="Times New Roman"/>
              </w:rPr>
            </w:pPr>
            <w:r w:rsidRPr="006205F5">
              <w:rPr>
                <w:rFonts w:cs="Times New Roman"/>
                <w:b/>
                <w:bCs/>
                <w:color w:val="000000"/>
              </w:rPr>
              <w:t>Feature</w:t>
            </w:r>
          </w:p>
        </w:tc>
        <w:tc>
          <w:tcPr>
            <w:tcW w:w="4508" w:type="dxa"/>
          </w:tcPr>
          <w:p w14:paraId="7F603EBF" w14:textId="22AB3DBC" w:rsidR="00742B91" w:rsidRPr="006205F5" w:rsidRDefault="00742B91" w:rsidP="00742B91">
            <w:pPr>
              <w:rPr>
                <w:rFonts w:cs="Times New Roman"/>
              </w:rPr>
            </w:pPr>
            <w:r w:rsidRPr="006205F5">
              <w:rPr>
                <w:rFonts w:cs="Times New Roman"/>
                <w:color w:val="000000"/>
              </w:rPr>
              <w:t>View Timetable</w:t>
            </w:r>
          </w:p>
        </w:tc>
      </w:tr>
      <w:tr w:rsidR="00742B91" w:rsidRPr="006205F5" w14:paraId="3A7BDB7B" w14:textId="77777777" w:rsidTr="00284CB6">
        <w:tc>
          <w:tcPr>
            <w:tcW w:w="4508" w:type="dxa"/>
          </w:tcPr>
          <w:p w14:paraId="7ABCB1CE" w14:textId="346AE524" w:rsidR="00742B91" w:rsidRPr="006205F5" w:rsidRDefault="00742B91" w:rsidP="00742B91">
            <w:pPr>
              <w:rPr>
                <w:rFonts w:cs="Times New Roman"/>
              </w:rPr>
            </w:pPr>
            <w:r w:rsidRPr="006205F5">
              <w:rPr>
                <w:rFonts w:cs="Times New Roman"/>
                <w:b/>
                <w:bCs/>
                <w:color w:val="000000"/>
              </w:rPr>
              <w:t>Version</w:t>
            </w:r>
          </w:p>
        </w:tc>
        <w:tc>
          <w:tcPr>
            <w:tcW w:w="4508" w:type="dxa"/>
          </w:tcPr>
          <w:p w14:paraId="33FE3674" w14:textId="1428BA5D" w:rsidR="00742B91" w:rsidRPr="006205F5" w:rsidRDefault="00742B91" w:rsidP="00742B91">
            <w:pPr>
              <w:rPr>
                <w:rFonts w:cs="Times New Roman"/>
              </w:rPr>
            </w:pPr>
            <w:r w:rsidRPr="006205F5">
              <w:rPr>
                <w:rFonts w:cs="Times New Roman"/>
                <w:color w:val="000000"/>
              </w:rPr>
              <w:t>1.0</w:t>
            </w:r>
          </w:p>
        </w:tc>
      </w:tr>
      <w:tr w:rsidR="00742B91" w:rsidRPr="006205F5" w14:paraId="6CBBD98E" w14:textId="77777777" w:rsidTr="00284CB6">
        <w:tc>
          <w:tcPr>
            <w:tcW w:w="4508" w:type="dxa"/>
          </w:tcPr>
          <w:p w14:paraId="3C9FC145" w14:textId="16A915D4" w:rsidR="00742B91" w:rsidRPr="006205F5" w:rsidRDefault="00742B91" w:rsidP="00742B91">
            <w:pPr>
              <w:rPr>
                <w:rFonts w:cs="Times New Roman"/>
              </w:rPr>
            </w:pPr>
            <w:r w:rsidRPr="006205F5">
              <w:rPr>
                <w:rFonts w:cs="Times New Roman"/>
                <w:b/>
                <w:bCs/>
                <w:color w:val="000000"/>
              </w:rPr>
              <w:t>Purpose</w:t>
            </w:r>
          </w:p>
        </w:tc>
        <w:tc>
          <w:tcPr>
            <w:tcW w:w="4508" w:type="dxa"/>
          </w:tcPr>
          <w:p w14:paraId="57C647C3" w14:textId="60E36B37" w:rsidR="00742B91" w:rsidRPr="006205F5" w:rsidRDefault="00742B91" w:rsidP="00742B91">
            <w:pPr>
              <w:rPr>
                <w:rFonts w:cs="Times New Roman"/>
              </w:rPr>
            </w:pPr>
            <w:r w:rsidRPr="006205F5">
              <w:rPr>
                <w:rFonts w:cs="Times New Roman"/>
                <w:color w:val="000000"/>
              </w:rPr>
              <w:t>To allow students to view their class schedules based on the current or selected trimester, retrieved from the university’s CMS.</w:t>
            </w:r>
          </w:p>
        </w:tc>
      </w:tr>
      <w:tr w:rsidR="00742B91" w:rsidRPr="006205F5" w14:paraId="641024CA" w14:textId="77777777" w:rsidTr="00284CB6">
        <w:tc>
          <w:tcPr>
            <w:tcW w:w="4508" w:type="dxa"/>
          </w:tcPr>
          <w:p w14:paraId="7D9614FE" w14:textId="64E3F8E2" w:rsidR="00742B91" w:rsidRPr="006205F5" w:rsidRDefault="00742B91" w:rsidP="00742B91">
            <w:pPr>
              <w:rPr>
                <w:rFonts w:cs="Times New Roman"/>
              </w:rPr>
            </w:pPr>
            <w:r w:rsidRPr="006205F5">
              <w:rPr>
                <w:rFonts w:cs="Times New Roman"/>
                <w:b/>
                <w:bCs/>
                <w:color w:val="000000"/>
              </w:rPr>
              <w:t>Actor(s)</w:t>
            </w:r>
          </w:p>
        </w:tc>
        <w:tc>
          <w:tcPr>
            <w:tcW w:w="4508" w:type="dxa"/>
          </w:tcPr>
          <w:p w14:paraId="01B05095" w14:textId="7C822781" w:rsidR="00742B91" w:rsidRPr="006205F5" w:rsidRDefault="00742B91" w:rsidP="00742B91">
            <w:pPr>
              <w:rPr>
                <w:rFonts w:cs="Times New Roman"/>
              </w:rPr>
            </w:pPr>
            <w:r w:rsidRPr="006205F5">
              <w:rPr>
                <w:rFonts w:cs="Times New Roman"/>
                <w:color w:val="000000"/>
              </w:rPr>
              <w:t>Student</w:t>
            </w:r>
          </w:p>
        </w:tc>
      </w:tr>
      <w:tr w:rsidR="00742B91" w:rsidRPr="006205F5" w14:paraId="5D99659C" w14:textId="77777777" w:rsidTr="00284CB6">
        <w:tc>
          <w:tcPr>
            <w:tcW w:w="4508" w:type="dxa"/>
          </w:tcPr>
          <w:p w14:paraId="5A605038" w14:textId="35A9CF70" w:rsidR="00742B91" w:rsidRPr="006205F5" w:rsidRDefault="00742B91" w:rsidP="00742B91">
            <w:pPr>
              <w:rPr>
                <w:rFonts w:cs="Times New Roman"/>
              </w:rPr>
            </w:pPr>
            <w:r w:rsidRPr="006205F5">
              <w:rPr>
                <w:rFonts w:cs="Times New Roman"/>
                <w:b/>
                <w:bCs/>
                <w:color w:val="000000"/>
              </w:rPr>
              <w:t>Precondition</w:t>
            </w:r>
          </w:p>
        </w:tc>
        <w:tc>
          <w:tcPr>
            <w:tcW w:w="4508" w:type="dxa"/>
          </w:tcPr>
          <w:p w14:paraId="3BF26855" w14:textId="4CE38488" w:rsidR="00742B91" w:rsidRPr="006205F5" w:rsidRDefault="00742B91" w:rsidP="00742B91">
            <w:pPr>
              <w:rPr>
                <w:rFonts w:cs="Times New Roman"/>
              </w:rPr>
            </w:pPr>
            <w:r w:rsidRPr="006205F5">
              <w:rPr>
                <w:rFonts w:cs="Times New Roman"/>
                <w:color w:val="000000"/>
              </w:rPr>
              <w:t>Student must be logged in with an active session.</w:t>
            </w:r>
          </w:p>
        </w:tc>
      </w:tr>
      <w:tr w:rsidR="00742B91" w:rsidRPr="006205F5" w14:paraId="5D40A7D9" w14:textId="77777777" w:rsidTr="00284CB6">
        <w:tc>
          <w:tcPr>
            <w:tcW w:w="4508" w:type="dxa"/>
          </w:tcPr>
          <w:p w14:paraId="60DBFE9E" w14:textId="3A151DA2" w:rsidR="00742B91" w:rsidRPr="006205F5" w:rsidRDefault="00742B91" w:rsidP="00742B91">
            <w:pPr>
              <w:rPr>
                <w:rFonts w:cs="Times New Roman"/>
                <w:b/>
                <w:bCs/>
                <w:color w:val="000000"/>
              </w:rPr>
            </w:pPr>
            <w:r w:rsidRPr="006205F5">
              <w:rPr>
                <w:rFonts w:cs="Times New Roman"/>
                <w:b/>
                <w:bCs/>
                <w:color w:val="000000"/>
              </w:rPr>
              <w:t>Postcondition</w:t>
            </w:r>
          </w:p>
        </w:tc>
        <w:tc>
          <w:tcPr>
            <w:tcW w:w="4508" w:type="dxa"/>
          </w:tcPr>
          <w:p w14:paraId="72C3D148" w14:textId="4F0A5558" w:rsidR="00742B91" w:rsidRPr="006205F5" w:rsidRDefault="00742B91" w:rsidP="00742B91">
            <w:pPr>
              <w:rPr>
                <w:rFonts w:cs="Times New Roman"/>
                <w:color w:val="000000"/>
              </w:rPr>
            </w:pPr>
            <w:r w:rsidRPr="006205F5">
              <w:rPr>
                <w:rFonts w:cs="Times New Roman"/>
                <w:color w:val="000000"/>
              </w:rPr>
              <w:t>Timetable is displayed based on selected filters (e.g., week, trimester).</w:t>
            </w:r>
          </w:p>
        </w:tc>
      </w:tr>
      <w:tr w:rsidR="00742B91" w:rsidRPr="006205F5" w14:paraId="7DCFD66C" w14:textId="77777777" w:rsidTr="00284CB6">
        <w:tc>
          <w:tcPr>
            <w:tcW w:w="4508" w:type="dxa"/>
          </w:tcPr>
          <w:p w14:paraId="147410DE" w14:textId="69D25005" w:rsidR="00742B91" w:rsidRPr="006205F5" w:rsidRDefault="00742B91" w:rsidP="00742B91">
            <w:pPr>
              <w:rPr>
                <w:rFonts w:cs="Times New Roman"/>
                <w:b/>
                <w:bCs/>
                <w:color w:val="000000"/>
              </w:rPr>
            </w:pPr>
            <w:r w:rsidRPr="006205F5">
              <w:rPr>
                <w:rFonts w:cs="Times New Roman"/>
                <w:b/>
                <w:bCs/>
                <w:color w:val="000000"/>
              </w:rPr>
              <w:t>Main Flow</w:t>
            </w:r>
          </w:p>
        </w:tc>
        <w:tc>
          <w:tcPr>
            <w:tcW w:w="4508" w:type="dxa"/>
          </w:tcPr>
          <w:p w14:paraId="468FA304" w14:textId="77777777" w:rsidR="006205F5" w:rsidRDefault="00742B91" w:rsidP="00742B91">
            <w:pPr>
              <w:rPr>
                <w:rFonts w:cs="Times New Roman"/>
                <w:color w:val="000000"/>
              </w:rPr>
            </w:pPr>
            <w:r w:rsidRPr="006205F5">
              <w:rPr>
                <w:rFonts w:cs="Times New Roman"/>
                <w:color w:val="000000"/>
              </w:rPr>
              <w:t xml:space="preserve">1. Student selects "Timetable" tab </w:t>
            </w:r>
          </w:p>
          <w:p w14:paraId="7B75E492" w14:textId="77777777" w:rsidR="006205F5" w:rsidRDefault="00742B91" w:rsidP="00742B91">
            <w:pPr>
              <w:rPr>
                <w:rFonts w:cs="Times New Roman"/>
                <w:color w:val="000000"/>
              </w:rPr>
            </w:pPr>
            <w:r w:rsidRPr="006205F5">
              <w:rPr>
                <w:rFonts w:cs="Times New Roman"/>
                <w:color w:val="000000"/>
              </w:rPr>
              <w:t xml:space="preserve">2. System fetches timetable data from CMS based on student ID and trimester </w:t>
            </w:r>
          </w:p>
          <w:p w14:paraId="3ADD8852" w14:textId="77777777" w:rsidR="006205F5" w:rsidRDefault="00742B91" w:rsidP="00742B91">
            <w:pPr>
              <w:rPr>
                <w:rFonts w:cs="Times New Roman"/>
                <w:color w:val="000000"/>
              </w:rPr>
            </w:pPr>
            <w:r w:rsidRPr="006205F5">
              <w:rPr>
                <w:rFonts w:cs="Times New Roman"/>
                <w:color w:val="000000"/>
              </w:rPr>
              <w:t xml:space="preserve">3. System formats timetable </w:t>
            </w:r>
          </w:p>
          <w:p w14:paraId="43B7D0BE" w14:textId="74CEC160" w:rsidR="00742B91" w:rsidRPr="006205F5" w:rsidRDefault="00742B91" w:rsidP="00742B91">
            <w:pPr>
              <w:rPr>
                <w:rFonts w:cs="Times New Roman"/>
                <w:color w:val="000000"/>
              </w:rPr>
            </w:pPr>
            <w:r w:rsidRPr="006205F5">
              <w:rPr>
                <w:rFonts w:cs="Times New Roman"/>
                <w:color w:val="000000"/>
              </w:rPr>
              <w:t>4. System displays schedule in calendar/grid view</w:t>
            </w:r>
          </w:p>
        </w:tc>
      </w:tr>
      <w:tr w:rsidR="00742B91" w:rsidRPr="006205F5" w14:paraId="69245041" w14:textId="77777777" w:rsidTr="00284CB6">
        <w:tc>
          <w:tcPr>
            <w:tcW w:w="4508" w:type="dxa"/>
          </w:tcPr>
          <w:p w14:paraId="2961DF6D" w14:textId="73EE9263" w:rsidR="00742B91" w:rsidRPr="006205F5" w:rsidRDefault="00742B91" w:rsidP="00742B91">
            <w:pPr>
              <w:rPr>
                <w:rFonts w:cs="Times New Roman"/>
                <w:b/>
                <w:bCs/>
                <w:color w:val="000000"/>
              </w:rPr>
            </w:pPr>
            <w:r w:rsidRPr="006205F5">
              <w:rPr>
                <w:rFonts w:cs="Times New Roman"/>
                <w:b/>
                <w:bCs/>
                <w:color w:val="000000"/>
              </w:rPr>
              <w:t>Alternate Scenario</w:t>
            </w:r>
          </w:p>
        </w:tc>
        <w:tc>
          <w:tcPr>
            <w:tcW w:w="4508" w:type="dxa"/>
          </w:tcPr>
          <w:p w14:paraId="6A7D406B" w14:textId="77777777" w:rsidR="006205F5" w:rsidRDefault="00742B91" w:rsidP="00742B91">
            <w:pPr>
              <w:rPr>
                <w:rFonts w:cs="Times New Roman"/>
                <w:color w:val="000000"/>
              </w:rPr>
            </w:pPr>
            <w:r w:rsidRPr="006205F5">
              <w:rPr>
                <w:rFonts w:cs="Times New Roman"/>
                <w:color w:val="000000"/>
              </w:rPr>
              <w:t xml:space="preserve">1. If no timetable is available, system shows "No timetable data found" </w:t>
            </w:r>
          </w:p>
          <w:p w14:paraId="2AC52B8B" w14:textId="5FC382C9" w:rsidR="00742B91" w:rsidRPr="006205F5" w:rsidRDefault="00742B91" w:rsidP="00742B91">
            <w:pPr>
              <w:rPr>
                <w:rFonts w:cs="Times New Roman"/>
                <w:color w:val="000000"/>
              </w:rPr>
            </w:pPr>
            <w:r w:rsidRPr="006205F5">
              <w:rPr>
                <w:rFonts w:cs="Times New Roman"/>
                <w:color w:val="000000"/>
              </w:rPr>
              <w:t>2. If CMS fetch fails, system shows error and retry option</w:t>
            </w:r>
          </w:p>
        </w:tc>
      </w:tr>
      <w:tr w:rsidR="00742B91" w:rsidRPr="006205F5" w14:paraId="06D02631" w14:textId="77777777" w:rsidTr="00284CB6">
        <w:trPr>
          <w:trHeight w:val="368"/>
        </w:trPr>
        <w:tc>
          <w:tcPr>
            <w:tcW w:w="4508" w:type="dxa"/>
          </w:tcPr>
          <w:p w14:paraId="3127C8DF" w14:textId="32D1E55D" w:rsidR="00742B91" w:rsidRPr="006205F5" w:rsidRDefault="00742B91" w:rsidP="00742B91">
            <w:pPr>
              <w:rPr>
                <w:rFonts w:cs="Times New Roman"/>
                <w:b/>
                <w:bCs/>
                <w:color w:val="000000"/>
              </w:rPr>
            </w:pPr>
            <w:r w:rsidRPr="006205F5">
              <w:rPr>
                <w:rFonts w:cs="Times New Roman"/>
                <w:b/>
                <w:bCs/>
                <w:color w:val="000000"/>
              </w:rPr>
              <w:t>Author</w:t>
            </w:r>
          </w:p>
        </w:tc>
        <w:tc>
          <w:tcPr>
            <w:tcW w:w="4508" w:type="dxa"/>
          </w:tcPr>
          <w:p w14:paraId="5E51E522" w14:textId="551FD39C" w:rsidR="00742B91" w:rsidRPr="006205F5" w:rsidRDefault="006205F5" w:rsidP="00742B91">
            <w:pPr>
              <w:rPr>
                <w:rFonts w:cs="Times New Roman"/>
                <w:color w:val="000000"/>
              </w:rPr>
            </w:pPr>
            <w:r>
              <w:rPr>
                <w:rFonts w:cs="Times New Roman"/>
                <w:color w:val="000000"/>
              </w:rPr>
              <w:t>Yang Jia En</w:t>
            </w:r>
          </w:p>
        </w:tc>
      </w:tr>
    </w:tbl>
    <w:p w14:paraId="7A55DB4C" w14:textId="77777777" w:rsidR="0040348F" w:rsidRDefault="0040348F" w:rsidP="0040348F"/>
    <w:p w14:paraId="5C57AC0D" w14:textId="2B92934A" w:rsidR="00742B91" w:rsidRDefault="00742B91">
      <w:pPr>
        <w:jc w:val="center"/>
        <w:pPrChange w:id="299" w:author="Teoh Xuan Xuan" w:date="2025-05-25T19:28:00Z" w16du:dateUtc="2025-05-25T11:28:00Z">
          <w:pPr/>
        </w:pPrChange>
      </w:pPr>
      <w:r>
        <w:rPr>
          <w:rFonts w:ascii="Arial" w:hAnsi="Arial" w:cs="Arial"/>
          <w:noProof/>
          <w:color w:val="000000"/>
          <w:sz w:val="22"/>
          <w:szCs w:val="22"/>
          <w:bdr w:val="none" w:sz="0" w:space="0" w:color="auto" w:frame="1"/>
        </w:rPr>
        <w:drawing>
          <wp:inline distT="0" distB="0" distL="0" distR="0" wp14:anchorId="6AAB16E4" wp14:editId="46D4A1CD">
            <wp:extent cx="3205163" cy="3000578"/>
            <wp:effectExtent l="0" t="0" r="0" b="0"/>
            <wp:docPr id="52194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9954" cy="3005064"/>
                    </a:xfrm>
                    <a:prstGeom prst="rect">
                      <a:avLst/>
                    </a:prstGeom>
                    <a:noFill/>
                    <a:ln>
                      <a:noFill/>
                    </a:ln>
                  </pic:spPr>
                </pic:pic>
              </a:graphicData>
            </a:graphic>
          </wp:inline>
        </w:drawing>
      </w:r>
    </w:p>
    <w:p w14:paraId="15BBD80F" w14:textId="243448AF" w:rsidR="00742B91" w:rsidRPr="006205F5" w:rsidRDefault="00742B91">
      <w:pPr>
        <w:pStyle w:val="Quote"/>
        <w:pPrChange w:id="300" w:author="Teoh Xuan Xuan" w:date="2025-05-25T19:28:00Z" w16du:dateUtc="2025-05-25T11:28:00Z">
          <w:pPr>
            <w:jc w:val="center"/>
          </w:pPr>
        </w:pPrChange>
      </w:pPr>
      <w:r w:rsidRPr="006205F5">
        <w:t>Figure</w:t>
      </w:r>
      <w:r w:rsidR="006205F5" w:rsidRPr="006205F5">
        <w:t xml:space="preserve"> 3.1.5.1: Student view timetable sequence diagram</w:t>
      </w:r>
    </w:p>
    <w:p w14:paraId="22F5198D" w14:textId="19196DA0" w:rsidR="00742B91" w:rsidRDefault="00742B91">
      <w:pPr>
        <w:jc w:val="center"/>
        <w:pPrChange w:id="301" w:author="Teoh Xuan Xuan" w:date="2025-05-25T19:28:00Z" w16du:dateUtc="2025-05-25T11:28:00Z">
          <w:pPr/>
        </w:pPrChange>
      </w:pPr>
      <w:r>
        <w:rPr>
          <w:rFonts w:ascii="Arial" w:hAnsi="Arial" w:cs="Arial"/>
          <w:noProof/>
          <w:color w:val="000000"/>
          <w:sz w:val="22"/>
          <w:szCs w:val="22"/>
          <w:bdr w:val="none" w:sz="0" w:space="0" w:color="auto" w:frame="1"/>
        </w:rPr>
        <w:lastRenderedPageBreak/>
        <w:drawing>
          <wp:inline distT="0" distB="0" distL="0" distR="0" wp14:anchorId="1AAE8B05" wp14:editId="623EAA55">
            <wp:extent cx="1341120" cy="4107180"/>
            <wp:effectExtent l="0" t="0" r="0" b="7620"/>
            <wp:docPr id="21395702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41120" cy="4107180"/>
                    </a:xfrm>
                    <a:prstGeom prst="rect">
                      <a:avLst/>
                    </a:prstGeom>
                    <a:noFill/>
                    <a:ln>
                      <a:noFill/>
                    </a:ln>
                  </pic:spPr>
                </pic:pic>
              </a:graphicData>
            </a:graphic>
          </wp:inline>
        </w:drawing>
      </w:r>
    </w:p>
    <w:p w14:paraId="394074D7" w14:textId="54177BDA" w:rsidR="00742B91" w:rsidRPr="006205F5" w:rsidRDefault="00742B91">
      <w:pPr>
        <w:pStyle w:val="Quote"/>
        <w:pPrChange w:id="302" w:author="Teoh Xuan Xuan" w:date="2025-05-25T19:28:00Z" w16du:dateUtc="2025-05-25T11:28:00Z">
          <w:pPr>
            <w:jc w:val="center"/>
          </w:pPr>
        </w:pPrChange>
      </w:pPr>
      <w:r w:rsidRPr="006205F5">
        <w:t>Figure</w:t>
      </w:r>
      <w:r w:rsidR="006205F5" w:rsidRPr="006205F5">
        <w:t xml:space="preserve"> 3.1.5.2: Student view timetable activity diagram</w:t>
      </w:r>
    </w:p>
    <w:p w14:paraId="3641DCD5" w14:textId="17C1ADED" w:rsidR="00742B91" w:rsidRDefault="00742B91">
      <w:r>
        <w:br w:type="page"/>
      </w:r>
    </w:p>
    <w:p w14:paraId="277A8B19" w14:textId="4591134B" w:rsidR="00742B91" w:rsidRDefault="00742B91" w:rsidP="004672A7">
      <w:pPr>
        <w:pStyle w:val="Heading3"/>
      </w:pPr>
      <w:r>
        <w:lastRenderedPageBreak/>
        <w:t>3.1.</w:t>
      </w:r>
      <w:r w:rsidR="00173283">
        <w:t>6 Student View Announcements</w:t>
      </w:r>
    </w:p>
    <w:p w14:paraId="233701BF" w14:textId="77777777" w:rsidR="00742B91" w:rsidRDefault="00742B91" w:rsidP="00742B91"/>
    <w:p w14:paraId="104AB0B1" w14:textId="45A94F66" w:rsidR="00742B91" w:rsidRPr="006205F5" w:rsidRDefault="00742B91">
      <w:pPr>
        <w:pStyle w:val="Quote"/>
        <w:pPrChange w:id="303" w:author="Teoh Xuan Xuan" w:date="2025-05-25T19:28:00Z" w16du:dateUtc="2025-05-25T11:28:00Z">
          <w:pPr>
            <w:jc w:val="center"/>
          </w:pPr>
        </w:pPrChange>
      </w:pPr>
      <w:r w:rsidRPr="006205F5">
        <w:t>Table</w:t>
      </w:r>
      <w:r w:rsidR="006205F5" w:rsidRPr="006205F5">
        <w:t xml:space="preserve"> 3.1.6: Student view announcements use case specification table</w:t>
      </w:r>
    </w:p>
    <w:tbl>
      <w:tblPr>
        <w:tblStyle w:val="TableGrid"/>
        <w:tblW w:w="0" w:type="auto"/>
        <w:tblLook w:val="04A0" w:firstRow="1" w:lastRow="0" w:firstColumn="1" w:lastColumn="0" w:noHBand="0" w:noVBand="1"/>
      </w:tblPr>
      <w:tblGrid>
        <w:gridCol w:w="4508"/>
        <w:gridCol w:w="4508"/>
      </w:tblGrid>
      <w:tr w:rsidR="00742B91" w:rsidRPr="006205F5" w14:paraId="7475C525" w14:textId="77777777" w:rsidTr="00284CB6">
        <w:tc>
          <w:tcPr>
            <w:tcW w:w="4508" w:type="dxa"/>
          </w:tcPr>
          <w:p w14:paraId="1C692189" w14:textId="77777777" w:rsidR="00742B91" w:rsidRPr="006205F5" w:rsidRDefault="00742B91" w:rsidP="00284CB6">
            <w:pPr>
              <w:rPr>
                <w:rFonts w:cs="Times New Roman"/>
              </w:rPr>
            </w:pPr>
            <w:r w:rsidRPr="006205F5">
              <w:rPr>
                <w:rFonts w:cs="Times New Roman"/>
                <w:b/>
                <w:bCs/>
                <w:color w:val="000000"/>
              </w:rPr>
              <w:t>ID</w:t>
            </w:r>
          </w:p>
        </w:tc>
        <w:tc>
          <w:tcPr>
            <w:tcW w:w="4508" w:type="dxa"/>
          </w:tcPr>
          <w:p w14:paraId="08385732" w14:textId="60EAC275" w:rsidR="00742B91" w:rsidRPr="006205F5" w:rsidRDefault="00742B91" w:rsidP="00284CB6">
            <w:pPr>
              <w:rPr>
                <w:rFonts w:cs="Times New Roman"/>
              </w:rPr>
            </w:pPr>
            <w:r w:rsidRPr="006205F5">
              <w:rPr>
                <w:rFonts w:cs="Times New Roman"/>
                <w:b/>
                <w:bCs/>
                <w:color w:val="000000"/>
              </w:rPr>
              <w:t>F-00</w:t>
            </w:r>
            <w:r w:rsidR="009B1DC8">
              <w:rPr>
                <w:rFonts w:cs="Times New Roman"/>
                <w:b/>
                <w:bCs/>
                <w:color w:val="000000"/>
              </w:rPr>
              <w:t>6</w:t>
            </w:r>
          </w:p>
        </w:tc>
      </w:tr>
      <w:tr w:rsidR="00173283" w:rsidRPr="006205F5" w14:paraId="35BCC645" w14:textId="77777777" w:rsidTr="00284CB6">
        <w:tc>
          <w:tcPr>
            <w:tcW w:w="4508" w:type="dxa"/>
          </w:tcPr>
          <w:p w14:paraId="65190E2E" w14:textId="1C84833B" w:rsidR="00173283" w:rsidRPr="006205F5" w:rsidRDefault="00173283" w:rsidP="00173283">
            <w:pPr>
              <w:rPr>
                <w:rFonts w:cs="Times New Roman"/>
              </w:rPr>
            </w:pPr>
            <w:r w:rsidRPr="006205F5">
              <w:rPr>
                <w:rFonts w:cs="Times New Roman"/>
                <w:b/>
                <w:bCs/>
                <w:color w:val="000000"/>
              </w:rPr>
              <w:t>Feature</w:t>
            </w:r>
          </w:p>
        </w:tc>
        <w:tc>
          <w:tcPr>
            <w:tcW w:w="4508" w:type="dxa"/>
          </w:tcPr>
          <w:p w14:paraId="0D41F0BA" w14:textId="1E936787" w:rsidR="00173283" w:rsidRPr="006205F5" w:rsidRDefault="00173283" w:rsidP="00173283">
            <w:pPr>
              <w:rPr>
                <w:rFonts w:cs="Times New Roman"/>
              </w:rPr>
            </w:pPr>
            <w:r w:rsidRPr="006205F5">
              <w:rPr>
                <w:rFonts w:cs="Times New Roman"/>
                <w:color w:val="000000"/>
              </w:rPr>
              <w:t>View Announcements</w:t>
            </w:r>
          </w:p>
        </w:tc>
      </w:tr>
      <w:tr w:rsidR="00173283" w:rsidRPr="006205F5" w14:paraId="3BF3E38E" w14:textId="77777777" w:rsidTr="00284CB6">
        <w:tc>
          <w:tcPr>
            <w:tcW w:w="4508" w:type="dxa"/>
          </w:tcPr>
          <w:p w14:paraId="260F0F79" w14:textId="0AD28B38" w:rsidR="00173283" w:rsidRPr="006205F5" w:rsidRDefault="00173283" w:rsidP="00173283">
            <w:pPr>
              <w:rPr>
                <w:rFonts w:cs="Times New Roman"/>
              </w:rPr>
            </w:pPr>
            <w:r w:rsidRPr="006205F5">
              <w:rPr>
                <w:rFonts w:cs="Times New Roman"/>
                <w:b/>
                <w:bCs/>
                <w:color w:val="000000"/>
              </w:rPr>
              <w:t>Version</w:t>
            </w:r>
          </w:p>
        </w:tc>
        <w:tc>
          <w:tcPr>
            <w:tcW w:w="4508" w:type="dxa"/>
          </w:tcPr>
          <w:p w14:paraId="2AD15699" w14:textId="39DA14B1" w:rsidR="00173283" w:rsidRPr="006205F5" w:rsidRDefault="00173283" w:rsidP="00173283">
            <w:pPr>
              <w:rPr>
                <w:rFonts w:cs="Times New Roman"/>
              </w:rPr>
            </w:pPr>
            <w:r w:rsidRPr="006205F5">
              <w:rPr>
                <w:rFonts w:cs="Times New Roman"/>
                <w:color w:val="000000"/>
              </w:rPr>
              <w:t>1.0</w:t>
            </w:r>
          </w:p>
        </w:tc>
      </w:tr>
      <w:tr w:rsidR="00173283" w:rsidRPr="006205F5" w14:paraId="5B741B0F" w14:textId="77777777" w:rsidTr="00284CB6">
        <w:tc>
          <w:tcPr>
            <w:tcW w:w="4508" w:type="dxa"/>
          </w:tcPr>
          <w:p w14:paraId="166D8C5D" w14:textId="2983EBEA" w:rsidR="00173283" w:rsidRPr="006205F5" w:rsidRDefault="00173283" w:rsidP="00173283">
            <w:pPr>
              <w:rPr>
                <w:rFonts w:cs="Times New Roman"/>
              </w:rPr>
            </w:pPr>
            <w:r w:rsidRPr="006205F5">
              <w:rPr>
                <w:rFonts w:cs="Times New Roman"/>
                <w:b/>
                <w:bCs/>
                <w:color w:val="000000"/>
              </w:rPr>
              <w:t>Purpose</w:t>
            </w:r>
          </w:p>
        </w:tc>
        <w:tc>
          <w:tcPr>
            <w:tcW w:w="4508" w:type="dxa"/>
          </w:tcPr>
          <w:p w14:paraId="03AE9418" w14:textId="6A249E59" w:rsidR="00173283" w:rsidRPr="006205F5" w:rsidRDefault="00173283" w:rsidP="00173283">
            <w:pPr>
              <w:rPr>
                <w:rFonts w:cs="Times New Roman"/>
              </w:rPr>
            </w:pPr>
            <w:r w:rsidRPr="006205F5">
              <w:rPr>
                <w:rFonts w:cs="Times New Roman"/>
                <w:color w:val="000000"/>
              </w:rPr>
              <w:t>To allow students to access official announcements such as academic notices, deadlines, events, or important updates.</w:t>
            </w:r>
          </w:p>
        </w:tc>
      </w:tr>
      <w:tr w:rsidR="00173283" w:rsidRPr="006205F5" w14:paraId="5B8809FA" w14:textId="77777777" w:rsidTr="00284CB6">
        <w:tc>
          <w:tcPr>
            <w:tcW w:w="4508" w:type="dxa"/>
          </w:tcPr>
          <w:p w14:paraId="103EED16" w14:textId="1A225061" w:rsidR="00173283" w:rsidRPr="006205F5" w:rsidRDefault="00173283" w:rsidP="00173283">
            <w:pPr>
              <w:rPr>
                <w:rFonts w:cs="Times New Roman"/>
              </w:rPr>
            </w:pPr>
            <w:r w:rsidRPr="006205F5">
              <w:rPr>
                <w:rFonts w:cs="Times New Roman"/>
                <w:b/>
                <w:bCs/>
                <w:color w:val="000000"/>
              </w:rPr>
              <w:t>Actor(s)</w:t>
            </w:r>
          </w:p>
        </w:tc>
        <w:tc>
          <w:tcPr>
            <w:tcW w:w="4508" w:type="dxa"/>
          </w:tcPr>
          <w:p w14:paraId="591A2847" w14:textId="0CB5EEF6" w:rsidR="00173283" w:rsidRPr="006205F5" w:rsidRDefault="00173283" w:rsidP="00173283">
            <w:pPr>
              <w:rPr>
                <w:rFonts w:cs="Times New Roman"/>
              </w:rPr>
            </w:pPr>
            <w:r w:rsidRPr="006205F5">
              <w:rPr>
                <w:rFonts w:cs="Times New Roman"/>
                <w:color w:val="000000"/>
              </w:rPr>
              <w:t>Student</w:t>
            </w:r>
          </w:p>
        </w:tc>
      </w:tr>
      <w:tr w:rsidR="00173283" w:rsidRPr="006205F5" w14:paraId="600C1386" w14:textId="77777777" w:rsidTr="00284CB6">
        <w:tc>
          <w:tcPr>
            <w:tcW w:w="4508" w:type="dxa"/>
          </w:tcPr>
          <w:p w14:paraId="0CF3A207" w14:textId="35BD56E6" w:rsidR="00173283" w:rsidRPr="006205F5" w:rsidRDefault="00173283" w:rsidP="00173283">
            <w:pPr>
              <w:rPr>
                <w:rFonts w:cs="Times New Roman"/>
              </w:rPr>
            </w:pPr>
            <w:r w:rsidRPr="006205F5">
              <w:rPr>
                <w:rFonts w:cs="Times New Roman"/>
                <w:b/>
                <w:bCs/>
                <w:color w:val="000000"/>
              </w:rPr>
              <w:t>Precondition</w:t>
            </w:r>
          </w:p>
        </w:tc>
        <w:tc>
          <w:tcPr>
            <w:tcW w:w="4508" w:type="dxa"/>
          </w:tcPr>
          <w:p w14:paraId="799B90B9" w14:textId="2550A92D" w:rsidR="00173283" w:rsidRPr="006205F5" w:rsidRDefault="00173283" w:rsidP="00173283">
            <w:pPr>
              <w:rPr>
                <w:rFonts w:cs="Times New Roman"/>
              </w:rPr>
            </w:pPr>
            <w:r w:rsidRPr="006205F5">
              <w:rPr>
                <w:rFonts w:cs="Times New Roman"/>
                <w:color w:val="000000"/>
              </w:rPr>
              <w:t>Student must be logged in with a valid session.</w:t>
            </w:r>
          </w:p>
        </w:tc>
      </w:tr>
      <w:tr w:rsidR="00173283" w:rsidRPr="006205F5" w14:paraId="651991CE" w14:textId="77777777" w:rsidTr="00284CB6">
        <w:tc>
          <w:tcPr>
            <w:tcW w:w="4508" w:type="dxa"/>
          </w:tcPr>
          <w:p w14:paraId="4A55E182" w14:textId="46F08DBC" w:rsidR="00173283" w:rsidRPr="006205F5" w:rsidRDefault="00173283" w:rsidP="00173283">
            <w:pPr>
              <w:rPr>
                <w:rFonts w:cs="Times New Roman"/>
                <w:b/>
                <w:bCs/>
                <w:color w:val="000000"/>
              </w:rPr>
            </w:pPr>
            <w:r w:rsidRPr="006205F5">
              <w:rPr>
                <w:rFonts w:cs="Times New Roman"/>
                <w:b/>
                <w:bCs/>
                <w:color w:val="000000"/>
              </w:rPr>
              <w:t>Postcondition</w:t>
            </w:r>
          </w:p>
        </w:tc>
        <w:tc>
          <w:tcPr>
            <w:tcW w:w="4508" w:type="dxa"/>
          </w:tcPr>
          <w:p w14:paraId="5BB90C4B" w14:textId="0D5C38D2" w:rsidR="00173283" w:rsidRPr="006205F5" w:rsidRDefault="00173283" w:rsidP="00173283">
            <w:pPr>
              <w:rPr>
                <w:rFonts w:cs="Times New Roman"/>
                <w:color w:val="000000"/>
              </w:rPr>
            </w:pPr>
            <w:r w:rsidRPr="006205F5">
              <w:rPr>
                <w:rFonts w:cs="Times New Roman"/>
                <w:color w:val="000000"/>
              </w:rPr>
              <w:t>Relevant announcements are displayed to the student.</w:t>
            </w:r>
          </w:p>
        </w:tc>
      </w:tr>
      <w:tr w:rsidR="00173283" w:rsidRPr="006205F5" w14:paraId="5CF01E2A" w14:textId="77777777" w:rsidTr="00284CB6">
        <w:tc>
          <w:tcPr>
            <w:tcW w:w="4508" w:type="dxa"/>
          </w:tcPr>
          <w:p w14:paraId="20FB6FA5" w14:textId="6637A6C4" w:rsidR="00173283" w:rsidRPr="006205F5" w:rsidRDefault="00173283" w:rsidP="00173283">
            <w:pPr>
              <w:rPr>
                <w:rFonts w:cs="Times New Roman"/>
                <w:b/>
                <w:bCs/>
                <w:color w:val="000000"/>
              </w:rPr>
            </w:pPr>
            <w:r w:rsidRPr="006205F5">
              <w:rPr>
                <w:rFonts w:cs="Times New Roman"/>
                <w:b/>
                <w:bCs/>
                <w:color w:val="000000"/>
              </w:rPr>
              <w:t>Main Flow</w:t>
            </w:r>
          </w:p>
        </w:tc>
        <w:tc>
          <w:tcPr>
            <w:tcW w:w="4508" w:type="dxa"/>
          </w:tcPr>
          <w:p w14:paraId="554C3868" w14:textId="77777777" w:rsidR="006205F5" w:rsidRDefault="00173283" w:rsidP="00173283">
            <w:pPr>
              <w:rPr>
                <w:rFonts w:cs="Times New Roman"/>
                <w:color w:val="000000"/>
              </w:rPr>
            </w:pPr>
            <w:r w:rsidRPr="006205F5">
              <w:rPr>
                <w:rFonts w:cs="Times New Roman"/>
                <w:color w:val="000000"/>
              </w:rPr>
              <w:t>1. Student clicks on “Announcements” tab</w:t>
            </w:r>
          </w:p>
          <w:p w14:paraId="5FDFDE6B" w14:textId="707861C8" w:rsidR="006205F5" w:rsidRDefault="00173283" w:rsidP="00173283">
            <w:pPr>
              <w:rPr>
                <w:rFonts w:cs="Times New Roman"/>
                <w:color w:val="000000"/>
              </w:rPr>
            </w:pPr>
            <w:r w:rsidRPr="006205F5">
              <w:rPr>
                <w:rFonts w:cs="Times New Roman"/>
                <w:color w:val="000000"/>
              </w:rPr>
              <w:t xml:space="preserve">2. System fetches announcements from database or CMS </w:t>
            </w:r>
          </w:p>
          <w:p w14:paraId="32EF32C3" w14:textId="77777777" w:rsidR="006205F5" w:rsidRDefault="00173283" w:rsidP="00173283">
            <w:pPr>
              <w:rPr>
                <w:rFonts w:cs="Times New Roman"/>
                <w:color w:val="000000"/>
              </w:rPr>
            </w:pPr>
            <w:r w:rsidRPr="006205F5">
              <w:rPr>
                <w:rFonts w:cs="Times New Roman"/>
                <w:color w:val="000000"/>
              </w:rPr>
              <w:t xml:space="preserve">3. System filters announcements based on category or target audience </w:t>
            </w:r>
          </w:p>
          <w:p w14:paraId="1B60B60F" w14:textId="77777777" w:rsidR="006205F5" w:rsidRDefault="00173283" w:rsidP="00173283">
            <w:pPr>
              <w:rPr>
                <w:rFonts w:cs="Times New Roman"/>
                <w:color w:val="000000"/>
              </w:rPr>
            </w:pPr>
            <w:r w:rsidRPr="006205F5">
              <w:rPr>
                <w:rFonts w:cs="Times New Roman"/>
                <w:color w:val="000000"/>
              </w:rPr>
              <w:t xml:space="preserve">4. System displays announcement list with preview </w:t>
            </w:r>
          </w:p>
          <w:p w14:paraId="68F6BE51" w14:textId="1D7B39AF" w:rsidR="00173283" w:rsidRPr="006205F5" w:rsidRDefault="00173283" w:rsidP="00173283">
            <w:pPr>
              <w:rPr>
                <w:rFonts w:cs="Times New Roman"/>
                <w:color w:val="000000"/>
              </w:rPr>
            </w:pPr>
            <w:r w:rsidRPr="006205F5">
              <w:rPr>
                <w:rFonts w:cs="Times New Roman"/>
                <w:color w:val="000000"/>
              </w:rPr>
              <w:t>5. Student clicks an item to view full content</w:t>
            </w:r>
          </w:p>
        </w:tc>
      </w:tr>
      <w:tr w:rsidR="00173283" w:rsidRPr="006205F5" w14:paraId="2A7AE4BA" w14:textId="77777777" w:rsidTr="00284CB6">
        <w:tc>
          <w:tcPr>
            <w:tcW w:w="4508" w:type="dxa"/>
          </w:tcPr>
          <w:p w14:paraId="02C20AF3" w14:textId="3260D75F" w:rsidR="00173283" w:rsidRPr="006205F5" w:rsidRDefault="00173283" w:rsidP="00173283">
            <w:pPr>
              <w:rPr>
                <w:rFonts w:cs="Times New Roman"/>
                <w:b/>
                <w:bCs/>
                <w:color w:val="000000"/>
              </w:rPr>
            </w:pPr>
            <w:r w:rsidRPr="006205F5">
              <w:rPr>
                <w:rFonts w:cs="Times New Roman"/>
                <w:b/>
                <w:bCs/>
                <w:color w:val="000000"/>
              </w:rPr>
              <w:t>Alternate Scenario</w:t>
            </w:r>
          </w:p>
        </w:tc>
        <w:tc>
          <w:tcPr>
            <w:tcW w:w="4508" w:type="dxa"/>
          </w:tcPr>
          <w:p w14:paraId="62228870" w14:textId="77777777" w:rsidR="006205F5" w:rsidRDefault="00173283" w:rsidP="00173283">
            <w:pPr>
              <w:rPr>
                <w:rFonts w:cs="Times New Roman"/>
                <w:color w:val="000000"/>
              </w:rPr>
            </w:pPr>
            <w:r w:rsidRPr="006205F5">
              <w:rPr>
                <w:rFonts w:cs="Times New Roman"/>
                <w:color w:val="000000"/>
              </w:rPr>
              <w:t xml:space="preserve">1. If there are no announcements, system displays “No announcements available” </w:t>
            </w:r>
          </w:p>
          <w:p w14:paraId="692AD003" w14:textId="734967DD" w:rsidR="00173283" w:rsidRPr="006205F5" w:rsidRDefault="00173283" w:rsidP="00173283">
            <w:pPr>
              <w:rPr>
                <w:rFonts w:cs="Times New Roman"/>
                <w:color w:val="000000"/>
              </w:rPr>
            </w:pPr>
            <w:r w:rsidRPr="006205F5">
              <w:rPr>
                <w:rFonts w:cs="Times New Roman"/>
                <w:color w:val="000000"/>
              </w:rPr>
              <w:t>2. If retrieval fails, system shows “Unable to load announcements”</w:t>
            </w:r>
          </w:p>
        </w:tc>
      </w:tr>
      <w:tr w:rsidR="00173283" w:rsidRPr="006205F5" w14:paraId="7CC90DC4" w14:textId="77777777" w:rsidTr="00284CB6">
        <w:trPr>
          <w:trHeight w:val="368"/>
        </w:trPr>
        <w:tc>
          <w:tcPr>
            <w:tcW w:w="4508" w:type="dxa"/>
          </w:tcPr>
          <w:p w14:paraId="47A571B0" w14:textId="6F1B2858" w:rsidR="00173283" w:rsidRPr="006205F5" w:rsidRDefault="00173283" w:rsidP="00173283">
            <w:pPr>
              <w:rPr>
                <w:rFonts w:cs="Times New Roman"/>
                <w:b/>
                <w:bCs/>
                <w:color w:val="000000"/>
              </w:rPr>
            </w:pPr>
            <w:r w:rsidRPr="006205F5">
              <w:rPr>
                <w:rFonts w:cs="Times New Roman"/>
                <w:b/>
                <w:bCs/>
                <w:color w:val="000000"/>
              </w:rPr>
              <w:t>Author</w:t>
            </w:r>
          </w:p>
        </w:tc>
        <w:tc>
          <w:tcPr>
            <w:tcW w:w="4508" w:type="dxa"/>
          </w:tcPr>
          <w:p w14:paraId="310736AB" w14:textId="5E476062" w:rsidR="00173283" w:rsidRPr="006205F5" w:rsidRDefault="006205F5" w:rsidP="00173283">
            <w:pPr>
              <w:rPr>
                <w:rFonts w:cs="Times New Roman"/>
                <w:color w:val="000000"/>
              </w:rPr>
            </w:pPr>
            <w:r>
              <w:rPr>
                <w:rFonts w:cs="Times New Roman"/>
                <w:color w:val="000000"/>
              </w:rPr>
              <w:t>Yang Jia En</w:t>
            </w:r>
          </w:p>
        </w:tc>
      </w:tr>
    </w:tbl>
    <w:p w14:paraId="7C3A08B4" w14:textId="77777777" w:rsidR="00742B91" w:rsidRDefault="00742B91" w:rsidP="0040348F"/>
    <w:p w14:paraId="05354B68" w14:textId="4261F808" w:rsidR="00173283" w:rsidRDefault="00173283">
      <w:pPr>
        <w:jc w:val="center"/>
        <w:pPrChange w:id="304" w:author="Teoh Xuan Xuan" w:date="2025-05-25T19:28:00Z" w16du:dateUtc="2025-05-25T11:28:00Z">
          <w:pPr/>
        </w:pPrChange>
      </w:pPr>
      <w:r>
        <w:rPr>
          <w:rFonts w:ascii="Arial" w:hAnsi="Arial" w:cs="Arial"/>
          <w:noProof/>
          <w:color w:val="000000"/>
          <w:sz w:val="22"/>
          <w:szCs w:val="22"/>
          <w:bdr w:val="none" w:sz="0" w:space="0" w:color="auto" w:frame="1"/>
        </w:rPr>
        <w:drawing>
          <wp:inline distT="0" distB="0" distL="0" distR="0" wp14:anchorId="44679B0B" wp14:editId="5C4D7840">
            <wp:extent cx="3808223" cy="2438400"/>
            <wp:effectExtent l="0" t="0" r="1905" b="0"/>
            <wp:docPr id="13028599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7343" cy="2444240"/>
                    </a:xfrm>
                    <a:prstGeom prst="rect">
                      <a:avLst/>
                    </a:prstGeom>
                    <a:noFill/>
                    <a:ln>
                      <a:noFill/>
                    </a:ln>
                  </pic:spPr>
                </pic:pic>
              </a:graphicData>
            </a:graphic>
          </wp:inline>
        </w:drawing>
      </w:r>
    </w:p>
    <w:p w14:paraId="007FA005" w14:textId="3476383C" w:rsidR="00173283" w:rsidRPr="006205F5" w:rsidRDefault="00173283">
      <w:pPr>
        <w:pStyle w:val="Quote"/>
        <w:pPrChange w:id="305" w:author="Teoh Xuan Xuan" w:date="2025-05-25T19:28:00Z" w16du:dateUtc="2025-05-25T11:28:00Z">
          <w:pPr>
            <w:jc w:val="center"/>
          </w:pPr>
        </w:pPrChange>
      </w:pPr>
      <w:r w:rsidRPr="006205F5">
        <w:t>Figure</w:t>
      </w:r>
      <w:r w:rsidR="006205F5" w:rsidRPr="006205F5">
        <w:t xml:space="preserve"> 3.1.6.1: Student view announcements sequence diagram</w:t>
      </w:r>
    </w:p>
    <w:p w14:paraId="69B9BB3F" w14:textId="77777777" w:rsidR="00173283" w:rsidRDefault="00173283" w:rsidP="0040348F"/>
    <w:p w14:paraId="6D676975" w14:textId="7D1A63A0" w:rsidR="00173283" w:rsidRDefault="00173283">
      <w:pPr>
        <w:jc w:val="center"/>
        <w:pPrChange w:id="306" w:author="Teoh Xuan Xuan" w:date="2025-05-25T19:28:00Z" w16du:dateUtc="2025-05-25T11:28:00Z">
          <w:pPr/>
        </w:pPrChange>
      </w:pPr>
      <w:r>
        <w:rPr>
          <w:rFonts w:ascii="Arial" w:hAnsi="Arial" w:cs="Arial"/>
          <w:noProof/>
          <w:color w:val="000000"/>
          <w:sz w:val="22"/>
          <w:szCs w:val="22"/>
          <w:bdr w:val="none" w:sz="0" w:space="0" w:color="auto" w:frame="1"/>
        </w:rPr>
        <w:lastRenderedPageBreak/>
        <w:drawing>
          <wp:inline distT="0" distB="0" distL="0" distR="0" wp14:anchorId="522CFBF7" wp14:editId="79A9AB37">
            <wp:extent cx="1341120" cy="4107180"/>
            <wp:effectExtent l="0" t="0" r="0" b="7620"/>
            <wp:docPr id="1673134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41120" cy="4107180"/>
                    </a:xfrm>
                    <a:prstGeom prst="rect">
                      <a:avLst/>
                    </a:prstGeom>
                    <a:noFill/>
                    <a:ln>
                      <a:noFill/>
                    </a:ln>
                  </pic:spPr>
                </pic:pic>
              </a:graphicData>
            </a:graphic>
          </wp:inline>
        </w:drawing>
      </w:r>
    </w:p>
    <w:p w14:paraId="030EDC53" w14:textId="0E7964EA" w:rsidR="00173283" w:rsidRPr="006205F5" w:rsidRDefault="00173283">
      <w:pPr>
        <w:pStyle w:val="Quote"/>
        <w:pPrChange w:id="307" w:author="Teoh Xuan Xuan" w:date="2025-05-25T19:29:00Z" w16du:dateUtc="2025-05-25T11:29:00Z">
          <w:pPr>
            <w:jc w:val="center"/>
          </w:pPr>
        </w:pPrChange>
      </w:pPr>
      <w:r w:rsidRPr="006205F5">
        <w:t>Figure</w:t>
      </w:r>
      <w:r w:rsidR="006205F5" w:rsidRPr="006205F5">
        <w:t xml:space="preserve"> 3.1.6.2: Student view announcements activity diagram</w:t>
      </w:r>
    </w:p>
    <w:p w14:paraId="6D5FE505" w14:textId="7EED84F9" w:rsidR="00173283" w:rsidRDefault="00173283">
      <w:r>
        <w:br w:type="page"/>
      </w:r>
    </w:p>
    <w:p w14:paraId="745A6C69" w14:textId="1A01CE8A" w:rsidR="00173283" w:rsidRDefault="00173283" w:rsidP="004672A7">
      <w:pPr>
        <w:pStyle w:val="Heading3"/>
      </w:pPr>
      <w:r>
        <w:lastRenderedPageBreak/>
        <w:t>3.1.7 Student Book Classroom</w:t>
      </w:r>
    </w:p>
    <w:p w14:paraId="4BFDED8F" w14:textId="77777777" w:rsidR="00173283" w:rsidRDefault="00173283" w:rsidP="00173283"/>
    <w:p w14:paraId="678F52B3" w14:textId="305750E7" w:rsidR="00173283" w:rsidRPr="006205F5" w:rsidRDefault="00173283">
      <w:pPr>
        <w:pStyle w:val="Quote"/>
        <w:pPrChange w:id="308" w:author="Teoh Xuan Xuan" w:date="2025-05-25T19:29:00Z" w16du:dateUtc="2025-05-25T11:29:00Z">
          <w:pPr>
            <w:jc w:val="center"/>
          </w:pPr>
        </w:pPrChange>
      </w:pPr>
      <w:r w:rsidRPr="006205F5">
        <w:t>Table</w:t>
      </w:r>
      <w:r w:rsidR="006205F5" w:rsidRPr="006205F5">
        <w:t xml:space="preserve"> 3.1.7: Student book classroom </w:t>
      </w:r>
      <w:proofErr w:type="gramStart"/>
      <w:r w:rsidR="006205F5" w:rsidRPr="006205F5">
        <w:t>use</w:t>
      </w:r>
      <w:proofErr w:type="gramEnd"/>
      <w:r w:rsidR="006205F5" w:rsidRPr="006205F5">
        <w:t xml:space="preserve"> case specification table</w:t>
      </w:r>
    </w:p>
    <w:tbl>
      <w:tblPr>
        <w:tblStyle w:val="TableGrid"/>
        <w:tblW w:w="0" w:type="auto"/>
        <w:tblLook w:val="04A0" w:firstRow="1" w:lastRow="0" w:firstColumn="1" w:lastColumn="0" w:noHBand="0" w:noVBand="1"/>
      </w:tblPr>
      <w:tblGrid>
        <w:gridCol w:w="4508"/>
        <w:gridCol w:w="4508"/>
      </w:tblGrid>
      <w:tr w:rsidR="00173283" w:rsidRPr="006205F5" w14:paraId="320B096E" w14:textId="77777777" w:rsidTr="00284CB6">
        <w:tc>
          <w:tcPr>
            <w:tcW w:w="4508" w:type="dxa"/>
          </w:tcPr>
          <w:p w14:paraId="00648F5F" w14:textId="77777777" w:rsidR="00173283" w:rsidRPr="006205F5" w:rsidRDefault="00173283" w:rsidP="00284CB6">
            <w:pPr>
              <w:rPr>
                <w:rFonts w:cs="Times New Roman"/>
              </w:rPr>
            </w:pPr>
            <w:r w:rsidRPr="006205F5">
              <w:rPr>
                <w:rFonts w:cs="Times New Roman"/>
                <w:b/>
                <w:bCs/>
                <w:color w:val="000000"/>
              </w:rPr>
              <w:t>ID</w:t>
            </w:r>
          </w:p>
        </w:tc>
        <w:tc>
          <w:tcPr>
            <w:tcW w:w="4508" w:type="dxa"/>
          </w:tcPr>
          <w:p w14:paraId="2CDCEA08" w14:textId="29BE0E70" w:rsidR="00173283" w:rsidRPr="006205F5" w:rsidRDefault="00173283" w:rsidP="00284CB6">
            <w:pPr>
              <w:rPr>
                <w:rFonts w:cs="Times New Roman"/>
              </w:rPr>
            </w:pPr>
            <w:r w:rsidRPr="006205F5">
              <w:rPr>
                <w:rFonts w:cs="Times New Roman"/>
                <w:b/>
                <w:bCs/>
                <w:color w:val="000000"/>
              </w:rPr>
              <w:t>F-00</w:t>
            </w:r>
            <w:r w:rsidR="009B1DC8">
              <w:rPr>
                <w:rFonts w:cs="Times New Roman"/>
                <w:b/>
                <w:bCs/>
                <w:color w:val="000000"/>
              </w:rPr>
              <w:t>7</w:t>
            </w:r>
          </w:p>
        </w:tc>
      </w:tr>
      <w:tr w:rsidR="002C63A1" w:rsidRPr="006205F5" w14:paraId="59FBEA17" w14:textId="77777777" w:rsidTr="00284CB6">
        <w:tc>
          <w:tcPr>
            <w:tcW w:w="4508" w:type="dxa"/>
          </w:tcPr>
          <w:p w14:paraId="6C757EA0" w14:textId="06C4CC94" w:rsidR="002C63A1" w:rsidRPr="006205F5" w:rsidRDefault="002C63A1" w:rsidP="002C63A1">
            <w:pPr>
              <w:rPr>
                <w:rFonts w:cs="Times New Roman"/>
              </w:rPr>
            </w:pPr>
            <w:r w:rsidRPr="006205F5">
              <w:rPr>
                <w:rFonts w:cs="Times New Roman"/>
                <w:b/>
                <w:bCs/>
                <w:color w:val="000000"/>
              </w:rPr>
              <w:t>Feature</w:t>
            </w:r>
          </w:p>
        </w:tc>
        <w:tc>
          <w:tcPr>
            <w:tcW w:w="4508" w:type="dxa"/>
          </w:tcPr>
          <w:p w14:paraId="7287ACC5" w14:textId="71315D3F" w:rsidR="002C63A1" w:rsidRPr="006205F5" w:rsidRDefault="002C63A1" w:rsidP="002C63A1">
            <w:pPr>
              <w:rPr>
                <w:rFonts w:cs="Times New Roman"/>
              </w:rPr>
            </w:pPr>
            <w:r w:rsidRPr="006205F5">
              <w:rPr>
                <w:rFonts w:cs="Times New Roman"/>
                <w:color w:val="000000"/>
              </w:rPr>
              <w:t>Book Classroom</w:t>
            </w:r>
          </w:p>
        </w:tc>
      </w:tr>
      <w:tr w:rsidR="002C63A1" w:rsidRPr="006205F5" w14:paraId="06ED9645" w14:textId="77777777" w:rsidTr="00284CB6">
        <w:tc>
          <w:tcPr>
            <w:tcW w:w="4508" w:type="dxa"/>
          </w:tcPr>
          <w:p w14:paraId="30505D2E" w14:textId="7B3A582B" w:rsidR="002C63A1" w:rsidRPr="006205F5" w:rsidRDefault="002C63A1" w:rsidP="002C63A1">
            <w:pPr>
              <w:rPr>
                <w:rFonts w:cs="Times New Roman"/>
              </w:rPr>
            </w:pPr>
            <w:r w:rsidRPr="006205F5">
              <w:rPr>
                <w:rFonts w:cs="Times New Roman"/>
                <w:b/>
                <w:bCs/>
                <w:color w:val="000000"/>
              </w:rPr>
              <w:t>Version</w:t>
            </w:r>
          </w:p>
        </w:tc>
        <w:tc>
          <w:tcPr>
            <w:tcW w:w="4508" w:type="dxa"/>
          </w:tcPr>
          <w:p w14:paraId="16138BF9" w14:textId="4F25BCD8" w:rsidR="002C63A1" w:rsidRPr="006205F5" w:rsidRDefault="002C63A1" w:rsidP="002C63A1">
            <w:pPr>
              <w:rPr>
                <w:rFonts w:cs="Times New Roman"/>
              </w:rPr>
            </w:pPr>
            <w:r w:rsidRPr="006205F5">
              <w:rPr>
                <w:rFonts w:cs="Times New Roman"/>
                <w:color w:val="000000"/>
              </w:rPr>
              <w:t>1.0</w:t>
            </w:r>
          </w:p>
        </w:tc>
      </w:tr>
      <w:tr w:rsidR="002C63A1" w:rsidRPr="006205F5" w14:paraId="79015694" w14:textId="77777777" w:rsidTr="00284CB6">
        <w:tc>
          <w:tcPr>
            <w:tcW w:w="4508" w:type="dxa"/>
          </w:tcPr>
          <w:p w14:paraId="63AA7B21" w14:textId="77FD1CF1" w:rsidR="002C63A1" w:rsidRPr="006205F5" w:rsidRDefault="002C63A1" w:rsidP="002C63A1">
            <w:pPr>
              <w:rPr>
                <w:rFonts w:cs="Times New Roman"/>
              </w:rPr>
            </w:pPr>
            <w:r w:rsidRPr="006205F5">
              <w:rPr>
                <w:rFonts w:cs="Times New Roman"/>
                <w:b/>
                <w:bCs/>
                <w:color w:val="000000"/>
              </w:rPr>
              <w:t>Purpose</w:t>
            </w:r>
          </w:p>
        </w:tc>
        <w:tc>
          <w:tcPr>
            <w:tcW w:w="4508" w:type="dxa"/>
          </w:tcPr>
          <w:p w14:paraId="1E428552" w14:textId="3D0F8A5D" w:rsidR="002C63A1" w:rsidRPr="006205F5" w:rsidRDefault="002C63A1" w:rsidP="002C63A1">
            <w:pPr>
              <w:rPr>
                <w:rFonts w:cs="Times New Roman"/>
              </w:rPr>
            </w:pPr>
            <w:r w:rsidRPr="006205F5">
              <w:rPr>
                <w:rFonts w:cs="Times New Roman"/>
                <w:color w:val="000000"/>
              </w:rPr>
              <w:t>To allow students to submit a request to book a classroom for group study or project meetings.</w:t>
            </w:r>
          </w:p>
        </w:tc>
      </w:tr>
      <w:tr w:rsidR="002C63A1" w:rsidRPr="006205F5" w14:paraId="587E894E" w14:textId="77777777" w:rsidTr="00284CB6">
        <w:tc>
          <w:tcPr>
            <w:tcW w:w="4508" w:type="dxa"/>
          </w:tcPr>
          <w:p w14:paraId="43636A05" w14:textId="4A58B280" w:rsidR="002C63A1" w:rsidRPr="006205F5" w:rsidRDefault="002C63A1" w:rsidP="002C63A1">
            <w:pPr>
              <w:rPr>
                <w:rFonts w:cs="Times New Roman"/>
              </w:rPr>
            </w:pPr>
            <w:r w:rsidRPr="006205F5">
              <w:rPr>
                <w:rFonts w:cs="Times New Roman"/>
                <w:b/>
                <w:bCs/>
                <w:color w:val="000000"/>
              </w:rPr>
              <w:t>Actor(s)</w:t>
            </w:r>
          </w:p>
        </w:tc>
        <w:tc>
          <w:tcPr>
            <w:tcW w:w="4508" w:type="dxa"/>
          </w:tcPr>
          <w:p w14:paraId="57E71E34" w14:textId="5FC9A779" w:rsidR="002C63A1" w:rsidRPr="006205F5" w:rsidRDefault="002C63A1" w:rsidP="002C63A1">
            <w:pPr>
              <w:rPr>
                <w:rFonts w:cs="Times New Roman"/>
              </w:rPr>
            </w:pPr>
            <w:r w:rsidRPr="006205F5">
              <w:rPr>
                <w:rFonts w:cs="Times New Roman"/>
                <w:color w:val="000000"/>
              </w:rPr>
              <w:t>Student</w:t>
            </w:r>
          </w:p>
        </w:tc>
      </w:tr>
      <w:tr w:rsidR="002C63A1" w:rsidRPr="006205F5" w14:paraId="4A7F1566" w14:textId="77777777" w:rsidTr="00284CB6">
        <w:tc>
          <w:tcPr>
            <w:tcW w:w="4508" w:type="dxa"/>
          </w:tcPr>
          <w:p w14:paraId="09665C11" w14:textId="41FC5BDA" w:rsidR="002C63A1" w:rsidRPr="006205F5" w:rsidRDefault="002C63A1" w:rsidP="002C63A1">
            <w:pPr>
              <w:rPr>
                <w:rFonts w:cs="Times New Roman"/>
              </w:rPr>
            </w:pPr>
            <w:r w:rsidRPr="006205F5">
              <w:rPr>
                <w:rFonts w:cs="Times New Roman"/>
                <w:b/>
                <w:bCs/>
                <w:color w:val="000000"/>
              </w:rPr>
              <w:t>Precondition</w:t>
            </w:r>
          </w:p>
        </w:tc>
        <w:tc>
          <w:tcPr>
            <w:tcW w:w="4508" w:type="dxa"/>
          </w:tcPr>
          <w:p w14:paraId="36E6ACC7" w14:textId="40C48223" w:rsidR="002C63A1" w:rsidRPr="006205F5" w:rsidRDefault="002C63A1" w:rsidP="002C63A1">
            <w:pPr>
              <w:rPr>
                <w:rFonts w:cs="Times New Roman"/>
              </w:rPr>
            </w:pPr>
            <w:r w:rsidRPr="006205F5">
              <w:rPr>
                <w:rFonts w:cs="Times New Roman"/>
                <w:color w:val="000000"/>
              </w:rPr>
              <w:t>Student must be logged in with a valid session.</w:t>
            </w:r>
          </w:p>
        </w:tc>
      </w:tr>
      <w:tr w:rsidR="002C63A1" w:rsidRPr="006205F5" w14:paraId="15834193" w14:textId="77777777" w:rsidTr="00284CB6">
        <w:tc>
          <w:tcPr>
            <w:tcW w:w="4508" w:type="dxa"/>
          </w:tcPr>
          <w:p w14:paraId="0864D25C" w14:textId="0E912BDA" w:rsidR="002C63A1" w:rsidRPr="006205F5" w:rsidRDefault="002C63A1" w:rsidP="002C63A1">
            <w:pPr>
              <w:rPr>
                <w:rFonts w:cs="Times New Roman"/>
                <w:b/>
                <w:bCs/>
                <w:color w:val="000000"/>
              </w:rPr>
            </w:pPr>
            <w:r w:rsidRPr="006205F5">
              <w:rPr>
                <w:rFonts w:cs="Times New Roman"/>
                <w:b/>
                <w:bCs/>
                <w:color w:val="000000"/>
              </w:rPr>
              <w:t>Postcondition</w:t>
            </w:r>
          </w:p>
        </w:tc>
        <w:tc>
          <w:tcPr>
            <w:tcW w:w="4508" w:type="dxa"/>
          </w:tcPr>
          <w:p w14:paraId="1EE6C0E8" w14:textId="6B717D12" w:rsidR="002C63A1" w:rsidRPr="006205F5" w:rsidRDefault="002C63A1" w:rsidP="002C63A1">
            <w:pPr>
              <w:rPr>
                <w:rFonts w:cs="Times New Roman"/>
                <w:color w:val="000000"/>
              </w:rPr>
            </w:pPr>
            <w:r w:rsidRPr="006205F5">
              <w:rPr>
                <w:rFonts w:cs="Times New Roman"/>
                <w:color w:val="000000"/>
              </w:rPr>
              <w:t>Booking request is submitted and pending admin approval.</w:t>
            </w:r>
          </w:p>
        </w:tc>
      </w:tr>
      <w:tr w:rsidR="002C63A1" w:rsidRPr="006205F5" w14:paraId="023FECF5" w14:textId="77777777" w:rsidTr="00284CB6">
        <w:tc>
          <w:tcPr>
            <w:tcW w:w="4508" w:type="dxa"/>
          </w:tcPr>
          <w:p w14:paraId="67776E34" w14:textId="2CC9D87A" w:rsidR="002C63A1" w:rsidRPr="006205F5" w:rsidRDefault="002C63A1" w:rsidP="002C63A1">
            <w:pPr>
              <w:rPr>
                <w:rFonts w:cs="Times New Roman"/>
                <w:b/>
                <w:bCs/>
                <w:color w:val="000000"/>
              </w:rPr>
            </w:pPr>
            <w:r w:rsidRPr="006205F5">
              <w:rPr>
                <w:rFonts w:cs="Times New Roman"/>
                <w:b/>
                <w:bCs/>
                <w:color w:val="000000"/>
              </w:rPr>
              <w:t>Main Flow</w:t>
            </w:r>
          </w:p>
        </w:tc>
        <w:tc>
          <w:tcPr>
            <w:tcW w:w="4508" w:type="dxa"/>
          </w:tcPr>
          <w:p w14:paraId="22314955" w14:textId="77777777" w:rsidR="006205F5" w:rsidRDefault="002C63A1" w:rsidP="002C63A1">
            <w:pPr>
              <w:rPr>
                <w:rFonts w:cs="Times New Roman"/>
                <w:color w:val="000000"/>
              </w:rPr>
            </w:pPr>
            <w:r w:rsidRPr="006205F5">
              <w:rPr>
                <w:rFonts w:cs="Times New Roman"/>
                <w:color w:val="000000"/>
              </w:rPr>
              <w:t xml:space="preserve">1. Student navigates to "Book Classroom" page </w:t>
            </w:r>
          </w:p>
          <w:p w14:paraId="6D728B83" w14:textId="77777777" w:rsidR="006205F5" w:rsidRDefault="002C63A1" w:rsidP="002C63A1">
            <w:pPr>
              <w:rPr>
                <w:rFonts w:cs="Times New Roman"/>
                <w:color w:val="000000"/>
              </w:rPr>
            </w:pPr>
            <w:r w:rsidRPr="006205F5">
              <w:rPr>
                <w:rFonts w:cs="Times New Roman"/>
                <w:color w:val="000000"/>
              </w:rPr>
              <w:t xml:space="preserve">2. Student selects date, time, and room </w:t>
            </w:r>
          </w:p>
          <w:p w14:paraId="7F9CDE64" w14:textId="77777777" w:rsidR="006205F5" w:rsidRDefault="002C63A1" w:rsidP="002C63A1">
            <w:pPr>
              <w:rPr>
                <w:rFonts w:cs="Times New Roman"/>
                <w:color w:val="000000"/>
              </w:rPr>
            </w:pPr>
            <w:r w:rsidRPr="006205F5">
              <w:rPr>
                <w:rFonts w:cs="Times New Roman"/>
                <w:color w:val="000000"/>
              </w:rPr>
              <w:t xml:space="preserve">3. System validates availability </w:t>
            </w:r>
          </w:p>
          <w:p w14:paraId="41F49402" w14:textId="77777777" w:rsidR="006205F5" w:rsidRDefault="002C63A1" w:rsidP="002C63A1">
            <w:pPr>
              <w:rPr>
                <w:rFonts w:cs="Times New Roman"/>
                <w:color w:val="000000"/>
              </w:rPr>
            </w:pPr>
            <w:r w:rsidRPr="006205F5">
              <w:rPr>
                <w:rFonts w:cs="Times New Roman"/>
                <w:color w:val="000000"/>
              </w:rPr>
              <w:t xml:space="preserve">4. Student submits request </w:t>
            </w:r>
          </w:p>
          <w:p w14:paraId="2B2C9394" w14:textId="77777777" w:rsidR="006205F5" w:rsidRDefault="002C63A1" w:rsidP="002C63A1">
            <w:pPr>
              <w:rPr>
                <w:rFonts w:cs="Times New Roman"/>
                <w:color w:val="000000"/>
              </w:rPr>
            </w:pPr>
            <w:r w:rsidRPr="006205F5">
              <w:rPr>
                <w:rFonts w:cs="Times New Roman"/>
                <w:color w:val="000000"/>
              </w:rPr>
              <w:t xml:space="preserve">5. System records request and forwards to Admin for approval </w:t>
            </w:r>
          </w:p>
          <w:p w14:paraId="6BCBBDDE" w14:textId="5EDEFA13" w:rsidR="002C63A1" w:rsidRPr="006205F5" w:rsidRDefault="002C63A1" w:rsidP="002C63A1">
            <w:pPr>
              <w:rPr>
                <w:rFonts w:cs="Times New Roman"/>
                <w:color w:val="000000"/>
              </w:rPr>
            </w:pPr>
            <w:r w:rsidRPr="006205F5">
              <w:rPr>
                <w:rFonts w:cs="Times New Roman"/>
                <w:color w:val="000000"/>
              </w:rPr>
              <w:t>6. System displays booking status as “Pending”</w:t>
            </w:r>
          </w:p>
        </w:tc>
      </w:tr>
      <w:tr w:rsidR="002C63A1" w:rsidRPr="006205F5" w14:paraId="5C9FEF51" w14:textId="77777777" w:rsidTr="00284CB6">
        <w:tc>
          <w:tcPr>
            <w:tcW w:w="4508" w:type="dxa"/>
          </w:tcPr>
          <w:p w14:paraId="6972177E" w14:textId="2FDCF09E" w:rsidR="002C63A1" w:rsidRPr="006205F5" w:rsidRDefault="002C63A1" w:rsidP="002C63A1">
            <w:pPr>
              <w:rPr>
                <w:rFonts w:cs="Times New Roman"/>
                <w:b/>
                <w:bCs/>
                <w:color w:val="000000"/>
              </w:rPr>
            </w:pPr>
            <w:r w:rsidRPr="006205F5">
              <w:rPr>
                <w:rFonts w:cs="Times New Roman"/>
                <w:b/>
                <w:bCs/>
                <w:color w:val="000000"/>
              </w:rPr>
              <w:t>Alternate Scenario</w:t>
            </w:r>
          </w:p>
        </w:tc>
        <w:tc>
          <w:tcPr>
            <w:tcW w:w="4508" w:type="dxa"/>
          </w:tcPr>
          <w:p w14:paraId="2400F268" w14:textId="77777777" w:rsidR="006205F5" w:rsidRDefault="002C63A1" w:rsidP="002C63A1">
            <w:pPr>
              <w:rPr>
                <w:rFonts w:cs="Times New Roman"/>
                <w:color w:val="000000"/>
              </w:rPr>
            </w:pPr>
            <w:r w:rsidRPr="006205F5">
              <w:rPr>
                <w:rFonts w:cs="Times New Roman"/>
                <w:color w:val="000000"/>
              </w:rPr>
              <w:t xml:space="preserve">1. If the room is unavailable, system prompts student to select another slot </w:t>
            </w:r>
          </w:p>
          <w:p w14:paraId="58FC2839" w14:textId="68266516" w:rsidR="002C63A1" w:rsidRPr="006205F5" w:rsidRDefault="002C63A1" w:rsidP="002C63A1">
            <w:pPr>
              <w:rPr>
                <w:rFonts w:cs="Times New Roman"/>
                <w:color w:val="000000"/>
              </w:rPr>
            </w:pPr>
            <w:r w:rsidRPr="006205F5">
              <w:rPr>
                <w:rFonts w:cs="Times New Roman"/>
                <w:color w:val="000000"/>
              </w:rPr>
              <w:t>2. If submission fails, system shows “Booking request failed. Please try again.”</w:t>
            </w:r>
          </w:p>
        </w:tc>
      </w:tr>
      <w:tr w:rsidR="002C63A1" w:rsidRPr="006205F5" w14:paraId="1785D1FD" w14:textId="77777777" w:rsidTr="00284CB6">
        <w:trPr>
          <w:trHeight w:val="368"/>
        </w:trPr>
        <w:tc>
          <w:tcPr>
            <w:tcW w:w="4508" w:type="dxa"/>
          </w:tcPr>
          <w:p w14:paraId="7EACE3BE" w14:textId="156A174C" w:rsidR="002C63A1" w:rsidRPr="006205F5" w:rsidRDefault="002C63A1" w:rsidP="002C63A1">
            <w:pPr>
              <w:rPr>
                <w:rFonts w:cs="Times New Roman"/>
                <w:b/>
                <w:bCs/>
                <w:color w:val="000000"/>
              </w:rPr>
            </w:pPr>
            <w:r w:rsidRPr="006205F5">
              <w:rPr>
                <w:rFonts w:cs="Times New Roman"/>
                <w:b/>
                <w:bCs/>
                <w:color w:val="000000"/>
              </w:rPr>
              <w:t>Author</w:t>
            </w:r>
          </w:p>
        </w:tc>
        <w:tc>
          <w:tcPr>
            <w:tcW w:w="4508" w:type="dxa"/>
          </w:tcPr>
          <w:p w14:paraId="49A9F0C0" w14:textId="2D2C9EC2" w:rsidR="002C63A1" w:rsidRPr="006205F5" w:rsidRDefault="006205F5" w:rsidP="002C63A1">
            <w:pPr>
              <w:rPr>
                <w:rFonts w:cs="Times New Roman"/>
                <w:color w:val="000000"/>
              </w:rPr>
            </w:pPr>
            <w:r>
              <w:rPr>
                <w:rFonts w:cs="Times New Roman"/>
                <w:color w:val="000000"/>
              </w:rPr>
              <w:t>Yang Jia En</w:t>
            </w:r>
          </w:p>
        </w:tc>
      </w:tr>
    </w:tbl>
    <w:p w14:paraId="03D5A165" w14:textId="77777777" w:rsidR="00173283" w:rsidRDefault="00173283" w:rsidP="00173283"/>
    <w:p w14:paraId="79134C13" w14:textId="024B855D" w:rsidR="00173283" w:rsidRDefault="002C63A1">
      <w:pPr>
        <w:jc w:val="center"/>
        <w:pPrChange w:id="309" w:author="Teoh Xuan Xuan" w:date="2025-05-25T19:29:00Z" w16du:dateUtc="2025-05-25T11:29:00Z">
          <w:pPr/>
        </w:pPrChange>
      </w:pPr>
      <w:r>
        <w:rPr>
          <w:rFonts w:ascii="Arial" w:hAnsi="Arial" w:cs="Arial"/>
          <w:noProof/>
          <w:color w:val="000000"/>
          <w:sz w:val="22"/>
          <w:szCs w:val="22"/>
          <w:bdr w:val="none" w:sz="0" w:space="0" w:color="auto" w:frame="1"/>
        </w:rPr>
        <w:drawing>
          <wp:inline distT="0" distB="0" distL="0" distR="0" wp14:anchorId="067A832C" wp14:editId="09FBB7B9">
            <wp:extent cx="4010025" cy="2567613"/>
            <wp:effectExtent l="0" t="0" r="0" b="4445"/>
            <wp:docPr id="11484533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0173" cy="2574111"/>
                    </a:xfrm>
                    <a:prstGeom prst="rect">
                      <a:avLst/>
                    </a:prstGeom>
                    <a:noFill/>
                    <a:ln>
                      <a:noFill/>
                    </a:ln>
                  </pic:spPr>
                </pic:pic>
              </a:graphicData>
            </a:graphic>
          </wp:inline>
        </w:drawing>
      </w:r>
    </w:p>
    <w:p w14:paraId="3278143F" w14:textId="18201981" w:rsidR="002C63A1" w:rsidRPr="006205F5" w:rsidRDefault="002C63A1">
      <w:pPr>
        <w:pStyle w:val="Quote"/>
        <w:pPrChange w:id="310" w:author="Teoh Xuan Xuan" w:date="2025-05-25T19:29:00Z" w16du:dateUtc="2025-05-25T11:29:00Z">
          <w:pPr>
            <w:jc w:val="center"/>
          </w:pPr>
        </w:pPrChange>
      </w:pPr>
      <w:r w:rsidRPr="006205F5">
        <w:t>Figure</w:t>
      </w:r>
      <w:r w:rsidR="006205F5" w:rsidRPr="006205F5">
        <w:t xml:space="preserve"> 3.1.7.1: Student book classroom sequence diagram</w:t>
      </w:r>
    </w:p>
    <w:p w14:paraId="7DF84790" w14:textId="7BC2CD58" w:rsidR="002C63A1" w:rsidRDefault="002C63A1">
      <w:pPr>
        <w:jc w:val="center"/>
        <w:pPrChange w:id="311" w:author="Teoh Xuan Xuan" w:date="2025-05-25T19:29:00Z" w16du:dateUtc="2025-05-25T11:29:00Z">
          <w:pPr/>
        </w:pPrChange>
      </w:pPr>
      <w:r>
        <w:rPr>
          <w:rFonts w:ascii="Arial" w:hAnsi="Arial" w:cs="Arial"/>
          <w:noProof/>
          <w:color w:val="000000"/>
          <w:sz w:val="22"/>
          <w:szCs w:val="22"/>
          <w:bdr w:val="none" w:sz="0" w:space="0" w:color="auto" w:frame="1"/>
        </w:rPr>
        <w:lastRenderedPageBreak/>
        <w:drawing>
          <wp:inline distT="0" distB="0" distL="0" distR="0" wp14:anchorId="560F7513" wp14:editId="19B62554">
            <wp:extent cx="1341120" cy="6393180"/>
            <wp:effectExtent l="0" t="0" r="0" b="7620"/>
            <wp:docPr id="4952654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41120" cy="6393180"/>
                    </a:xfrm>
                    <a:prstGeom prst="rect">
                      <a:avLst/>
                    </a:prstGeom>
                    <a:noFill/>
                    <a:ln>
                      <a:noFill/>
                    </a:ln>
                  </pic:spPr>
                </pic:pic>
              </a:graphicData>
            </a:graphic>
          </wp:inline>
        </w:drawing>
      </w:r>
    </w:p>
    <w:p w14:paraId="48AC3B97" w14:textId="2FBD7966" w:rsidR="002C63A1" w:rsidRPr="006205F5" w:rsidRDefault="002C63A1">
      <w:pPr>
        <w:pStyle w:val="Quote"/>
        <w:pPrChange w:id="312" w:author="Teoh Xuan Xuan" w:date="2025-05-25T19:29:00Z" w16du:dateUtc="2025-05-25T11:29:00Z">
          <w:pPr>
            <w:jc w:val="center"/>
          </w:pPr>
        </w:pPrChange>
      </w:pPr>
      <w:r w:rsidRPr="006205F5">
        <w:t>Figure</w:t>
      </w:r>
      <w:r w:rsidR="006205F5" w:rsidRPr="006205F5">
        <w:t xml:space="preserve"> 3.1.7.2: Student book classroom activity diagram</w:t>
      </w:r>
    </w:p>
    <w:p w14:paraId="64249010" w14:textId="69B7B32A" w:rsidR="002C63A1" w:rsidRDefault="002C63A1">
      <w:r>
        <w:br w:type="page"/>
      </w:r>
    </w:p>
    <w:p w14:paraId="7AFBB22A" w14:textId="1BD21ED1" w:rsidR="002C63A1" w:rsidRDefault="002C63A1" w:rsidP="004672A7">
      <w:pPr>
        <w:pStyle w:val="Heading3"/>
      </w:pPr>
      <w:r>
        <w:lastRenderedPageBreak/>
        <w:t>3.1.8 User Receive Notification</w:t>
      </w:r>
    </w:p>
    <w:p w14:paraId="24EF01FA" w14:textId="77777777" w:rsidR="002C63A1" w:rsidRDefault="002C63A1" w:rsidP="002C63A1"/>
    <w:p w14:paraId="002B8C18" w14:textId="447EE5DF" w:rsidR="002C63A1" w:rsidRPr="006205F5" w:rsidRDefault="002C63A1">
      <w:pPr>
        <w:pStyle w:val="Quote"/>
        <w:pPrChange w:id="313" w:author="Teoh Xuan Xuan" w:date="2025-05-25T19:29:00Z" w16du:dateUtc="2025-05-25T11:29:00Z">
          <w:pPr>
            <w:jc w:val="center"/>
          </w:pPr>
        </w:pPrChange>
      </w:pPr>
      <w:r w:rsidRPr="006205F5">
        <w:t>Table</w:t>
      </w:r>
      <w:r w:rsidR="006205F5" w:rsidRPr="006205F5">
        <w:t xml:space="preserve"> 3.1.8</w:t>
      </w:r>
      <w:ins w:id="314" w:author="Teoh Xuan Xuan" w:date="2025-05-25T19:37:00Z" w16du:dateUtc="2025-05-25T11:37:00Z">
        <w:r w:rsidR="00371007">
          <w:rPr>
            <w:rFonts w:hint="eastAsia"/>
          </w:rPr>
          <w:t>.</w:t>
        </w:r>
        <w:r w:rsidR="00371007">
          <w:t>1</w:t>
        </w:r>
      </w:ins>
      <w:r w:rsidR="006205F5" w:rsidRPr="006205F5">
        <w:t>: User receive notification use case specification table</w:t>
      </w:r>
    </w:p>
    <w:tbl>
      <w:tblPr>
        <w:tblStyle w:val="TableGrid"/>
        <w:tblW w:w="0" w:type="auto"/>
        <w:tblLook w:val="04A0" w:firstRow="1" w:lastRow="0" w:firstColumn="1" w:lastColumn="0" w:noHBand="0" w:noVBand="1"/>
      </w:tblPr>
      <w:tblGrid>
        <w:gridCol w:w="4508"/>
        <w:gridCol w:w="4508"/>
      </w:tblGrid>
      <w:tr w:rsidR="002C63A1" w:rsidRPr="006205F5" w14:paraId="3F725B73" w14:textId="77777777" w:rsidTr="00284CB6">
        <w:tc>
          <w:tcPr>
            <w:tcW w:w="4508" w:type="dxa"/>
          </w:tcPr>
          <w:p w14:paraId="21AA3802" w14:textId="77777777" w:rsidR="002C63A1" w:rsidRPr="006205F5" w:rsidRDefault="002C63A1" w:rsidP="00284CB6">
            <w:pPr>
              <w:rPr>
                <w:rFonts w:cs="Times New Roman"/>
              </w:rPr>
            </w:pPr>
            <w:r w:rsidRPr="006205F5">
              <w:rPr>
                <w:rFonts w:cs="Times New Roman"/>
                <w:b/>
                <w:bCs/>
                <w:color w:val="000000"/>
              </w:rPr>
              <w:t>ID</w:t>
            </w:r>
          </w:p>
        </w:tc>
        <w:tc>
          <w:tcPr>
            <w:tcW w:w="4508" w:type="dxa"/>
          </w:tcPr>
          <w:p w14:paraId="1A335C8D" w14:textId="60448B6C" w:rsidR="002C63A1" w:rsidRPr="006205F5" w:rsidRDefault="002C63A1" w:rsidP="00284CB6">
            <w:pPr>
              <w:rPr>
                <w:rFonts w:cs="Times New Roman"/>
              </w:rPr>
            </w:pPr>
            <w:r w:rsidRPr="006205F5">
              <w:rPr>
                <w:rFonts w:cs="Times New Roman"/>
                <w:b/>
                <w:bCs/>
                <w:color w:val="000000"/>
              </w:rPr>
              <w:t>F-00</w:t>
            </w:r>
            <w:r w:rsidR="009B1DC8">
              <w:rPr>
                <w:rFonts w:cs="Times New Roman"/>
                <w:b/>
                <w:bCs/>
                <w:color w:val="000000"/>
              </w:rPr>
              <w:t>8</w:t>
            </w:r>
          </w:p>
        </w:tc>
      </w:tr>
      <w:tr w:rsidR="009F2847" w:rsidRPr="006205F5" w14:paraId="26E92F7C" w14:textId="77777777" w:rsidTr="00284CB6">
        <w:tc>
          <w:tcPr>
            <w:tcW w:w="4508" w:type="dxa"/>
          </w:tcPr>
          <w:p w14:paraId="212B1688" w14:textId="6E701FCC" w:rsidR="009F2847" w:rsidRPr="006205F5" w:rsidRDefault="009F2847" w:rsidP="009F2847">
            <w:pPr>
              <w:rPr>
                <w:rFonts w:cs="Times New Roman"/>
              </w:rPr>
            </w:pPr>
            <w:r w:rsidRPr="006205F5">
              <w:rPr>
                <w:rFonts w:cs="Times New Roman"/>
                <w:b/>
                <w:bCs/>
                <w:color w:val="000000"/>
              </w:rPr>
              <w:t>Feature</w:t>
            </w:r>
          </w:p>
        </w:tc>
        <w:tc>
          <w:tcPr>
            <w:tcW w:w="4508" w:type="dxa"/>
          </w:tcPr>
          <w:p w14:paraId="0D0C2B63" w14:textId="0B1A82B6" w:rsidR="009F2847" w:rsidRPr="006205F5" w:rsidRDefault="009F2847" w:rsidP="009F2847">
            <w:pPr>
              <w:rPr>
                <w:rFonts w:cs="Times New Roman"/>
              </w:rPr>
            </w:pPr>
            <w:r w:rsidRPr="006205F5">
              <w:rPr>
                <w:rFonts w:cs="Times New Roman"/>
                <w:color w:val="000000"/>
              </w:rPr>
              <w:t>Receive SMS Notification</w:t>
            </w:r>
          </w:p>
        </w:tc>
      </w:tr>
      <w:tr w:rsidR="009F2847" w:rsidRPr="006205F5" w14:paraId="177BC0DF" w14:textId="77777777" w:rsidTr="00284CB6">
        <w:tc>
          <w:tcPr>
            <w:tcW w:w="4508" w:type="dxa"/>
          </w:tcPr>
          <w:p w14:paraId="5ACF7C91" w14:textId="32AD9A42" w:rsidR="009F2847" w:rsidRPr="006205F5" w:rsidRDefault="009F2847" w:rsidP="009F2847">
            <w:pPr>
              <w:rPr>
                <w:rFonts w:cs="Times New Roman"/>
              </w:rPr>
            </w:pPr>
            <w:r w:rsidRPr="006205F5">
              <w:rPr>
                <w:rFonts w:cs="Times New Roman"/>
                <w:b/>
                <w:bCs/>
                <w:color w:val="000000"/>
              </w:rPr>
              <w:t>Version</w:t>
            </w:r>
          </w:p>
        </w:tc>
        <w:tc>
          <w:tcPr>
            <w:tcW w:w="4508" w:type="dxa"/>
          </w:tcPr>
          <w:p w14:paraId="64EA9C51" w14:textId="2BED2893" w:rsidR="009F2847" w:rsidRPr="006205F5" w:rsidRDefault="009F2847" w:rsidP="009F2847">
            <w:pPr>
              <w:rPr>
                <w:rFonts w:cs="Times New Roman"/>
              </w:rPr>
            </w:pPr>
            <w:r w:rsidRPr="006205F5">
              <w:rPr>
                <w:rFonts w:cs="Times New Roman"/>
                <w:color w:val="000000"/>
              </w:rPr>
              <w:t>1.0</w:t>
            </w:r>
          </w:p>
        </w:tc>
      </w:tr>
      <w:tr w:rsidR="009F2847" w:rsidRPr="006205F5" w14:paraId="29C759CD" w14:textId="77777777" w:rsidTr="00284CB6">
        <w:tc>
          <w:tcPr>
            <w:tcW w:w="4508" w:type="dxa"/>
          </w:tcPr>
          <w:p w14:paraId="01A2DEA4" w14:textId="0F6E6680" w:rsidR="009F2847" w:rsidRPr="006205F5" w:rsidRDefault="009F2847" w:rsidP="009F2847">
            <w:pPr>
              <w:rPr>
                <w:rFonts w:cs="Times New Roman"/>
              </w:rPr>
            </w:pPr>
            <w:r w:rsidRPr="006205F5">
              <w:rPr>
                <w:rFonts w:cs="Times New Roman"/>
                <w:b/>
                <w:bCs/>
                <w:color w:val="000000"/>
              </w:rPr>
              <w:t>Purpose</w:t>
            </w:r>
          </w:p>
        </w:tc>
        <w:tc>
          <w:tcPr>
            <w:tcW w:w="4508" w:type="dxa"/>
          </w:tcPr>
          <w:p w14:paraId="6043F2D2" w14:textId="6C6AE17F" w:rsidR="009F2847" w:rsidRPr="006205F5" w:rsidRDefault="009F2847" w:rsidP="009F2847">
            <w:pPr>
              <w:rPr>
                <w:rFonts w:cs="Times New Roman"/>
              </w:rPr>
            </w:pPr>
            <w:r w:rsidRPr="006205F5">
              <w:rPr>
                <w:rFonts w:cs="Times New Roman"/>
                <w:color w:val="000000"/>
              </w:rPr>
              <w:t>To notify students and parents via SMS when key events occur, such as grade release, low attendance alerts, or unpaid fees.</w:t>
            </w:r>
          </w:p>
        </w:tc>
      </w:tr>
      <w:tr w:rsidR="009F2847" w:rsidRPr="006205F5" w14:paraId="6B5F89CF" w14:textId="77777777" w:rsidTr="00284CB6">
        <w:tc>
          <w:tcPr>
            <w:tcW w:w="4508" w:type="dxa"/>
          </w:tcPr>
          <w:p w14:paraId="5FCCE7E9" w14:textId="1A7C3464" w:rsidR="009F2847" w:rsidRPr="006205F5" w:rsidRDefault="009F2847" w:rsidP="009F2847">
            <w:pPr>
              <w:rPr>
                <w:rFonts w:cs="Times New Roman"/>
              </w:rPr>
            </w:pPr>
            <w:r w:rsidRPr="006205F5">
              <w:rPr>
                <w:rFonts w:cs="Times New Roman"/>
                <w:b/>
                <w:bCs/>
                <w:color w:val="000000"/>
              </w:rPr>
              <w:t>Actor(s)</w:t>
            </w:r>
          </w:p>
        </w:tc>
        <w:tc>
          <w:tcPr>
            <w:tcW w:w="4508" w:type="dxa"/>
          </w:tcPr>
          <w:p w14:paraId="52E9B8B3" w14:textId="5D3F136D" w:rsidR="009F2847" w:rsidRPr="006205F5" w:rsidRDefault="009F2847" w:rsidP="009F2847">
            <w:pPr>
              <w:rPr>
                <w:rFonts w:cs="Times New Roman"/>
              </w:rPr>
            </w:pPr>
            <w:r w:rsidRPr="006205F5">
              <w:rPr>
                <w:rFonts w:cs="Times New Roman"/>
                <w:color w:val="000000"/>
              </w:rPr>
              <w:t>Student, Parent</w:t>
            </w:r>
          </w:p>
        </w:tc>
      </w:tr>
      <w:tr w:rsidR="009F2847" w:rsidRPr="006205F5" w14:paraId="537EF151" w14:textId="77777777" w:rsidTr="00284CB6">
        <w:tc>
          <w:tcPr>
            <w:tcW w:w="4508" w:type="dxa"/>
          </w:tcPr>
          <w:p w14:paraId="4B36C1C9" w14:textId="3E587732" w:rsidR="009F2847" w:rsidRPr="006205F5" w:rsidRDefault="009F2847" w:rsidP="009F2847">
            <w:pPr>
              <w:rPr>
                <w:rFonts w:cs="Times New Roman"/>
              </w:rPr>
            </w:pPr>
            <w:r w:rsidRPr="006205F5">
              <w:rPr>
                <w:rFonts w:cs="Times New Roman"/>
                <w:b/>
                <w:bCs/>
                <w:color w:val="000000"/>
              </w:rPr>
              <w:t>Precondition</w:t>
            </w:r>
          </w:p>
        </w:tc>
        <w:tc>
          <w:tcPr>
            <w:tcW w:w="4508" w:type="dxa"/>
          </w:tcPr>
          <w:p w14:paraId="0EB511F7" w14:textId="02F0FD9E" w:rsidR="009F2847" w:rsidRPr="006205F5" w:rsidRDefault="009F2847" w:rsidP="009F2847">
            <w:pPr>
              <w:rPr>
                <w:rFonts w:cs="Times New Roman"/>
              </w:rPr>
            </w:pPr>
            <w:r w:rsidRPr="006205F5">
              <w:rPr>
                <w:rFonts w:cs="Times New Roman"/>
                <w:color w:val="000000"/>
              </w:rPr>
              <w:t>Actor has a valid phone number registered in the system.</w:t>
            </w:r>
          </w:p>
        </w:tc>
      </w:tr>
      <w:tr w:rsidR="009F2847" w:rsidRPr="006205F5" w14:paraId="6ECAEC1E" w14:textId="77777777" w:rsidTr="00284CB6">
        <w:tc>
          <w:tcPr>
            <w:tcW w:w="4508" w:type="dxa"/>
          </w:tcPr>
          <w:p w14:paraId="47FCA04B" w14:textId="598854DA" w:rsidR="009F2847" w:rsidRPr="006205F5" w:rsidRDefault="009F2847" w:rsidP="009F2847">
            <w:pPr>
              <w:rPr>
                <w:rFonts w:cs="Times New Roman"/>
                <w:b/>
                <w:bCs/>
                <w:color w:val="000000"/>
              </w:rPr>
            </w:pPr>
            <w:r w:rsidRPr="006205F5">
              <w:rPr>
                <w:rFonts w:cs="Times New Roman"/>
                <w:b/>
                <w:bCs/>
                <w:color w:val="000000"/>
              </w:rPr>
              <w:t>Postcondition</w:t>
            </w:r>
          </w:p>
        </w:tc>
        <w:tc>
          <w:tcPr>
            <w:tcW w:w="4508" w:type="dxa"/>
          </w:tcPr>
          <w:p w14:paraId="419E3E5A" w14:textId="5BAB2132" w:rsidR="009F2847" w:rsidRPr="006205F5" w:rsidRDefault="009F2847" w:rsidP="009F2847">
            <w:pPr>
              <w:rPr>
                <w:rFonts w:cs="Times New Roman"/>
                <w:color w:val="000000"/>
              </w:rPr>
            </w:pPr>
            <w:r w:rsidRPr="006205F5">
              <w:rPr>
                <w:rFonts w:cs="Times New Roman"/>
                <w:color w:val="000000"/>
              </w:rPr>
              <w:t>Actor receives SMS with relevant content.</w:t>
            </w:r>
          </w:p>
        </w:tc>
      </w:tr>
      <w:tr w:rsidR="009F2847" w:rsidRPr="006205F5" w14:paraId="5B607C44" w14:textId="77777777" w:rsidTr="00284CB6">
        <w:tc>
          <w:tcPr>
            <w:tcW w:w="4508" w:type="dxa"/>
          </w:tcPr>
          <w:p w14:paraId="79D12A8A" w14:textId="6A7F27E4" w:rsidR="009F2847" w:rsidRPr="006205F5" w:rsidRDefault="009F2847" w:rsidP="009F2847">
            <w:pPr>
              <w:rPr>
                <w:rFonts w:cs="Times New Roman"/>
                <w:b/>
                <w:bCs/>
                <w:color w:val="000000"/>
              </w:rPr>
            </w:pPr>
            <w:r w:rsidRPr="006205F5">
              <w:rPr>
                <w:rFonts w:cs="Times New Roman"/>
                <w:b/>
                <w:bCs/>
                <w:color w:val="000000"/>
              </w:rPr>
              <w:t>Main Flow</w:t>
            </w:r>
          </w:p>
        </w:tc>
        <w:tc>
          <w:tcPr>
            <w:tcW w:w="4508" w:type="dxa"/>
          </w:tcPr>
          <w:p w14:paraId="7514C8F9" w14:textId="77777777" w:rsidR="009B1DC8" w:rsidRDefault="009F2847" w:rsidP="009F2847">
            <w:pPr>
              <w:rPr>
                <w:rFonts w:cs="Times New Roman"/>
                <w:color w:val="000000"/>
              </w:rPr>
            </w:pPr>
            <w:r w:rsidRPr="006205F5">
              <w:rPr>
                <w:rFonts w:cs="Times New Roman"/>
                <w:color w:val="000000"/>
              </w:rPr>
              <w:t xml:space="preserve">1. System detects triggering event (e.g., grade posted) </w:t>
            </w:r>
          </w:p>
          <w:p w14:paraId="7196B984" w14:textId="77777777" w:rsidR="009B1DC8" w:rsidRDefault="009F2847" w:rsidP="009F2847">
            <w:pPr>
              <w:rPr>
                <w:rFonts w:cs="Times New Roman"/>
                <w:color w:val="000000"/>
              </w:rPr>
            </w:pPr>
            <w:r w:rsidRPr="006205F5">
              <w:rPr>
                <w:rFonts w:cs="Times New Roman"/>
                <w:color w:val="000000"/>
              </w:rPr>
              <w:t xml:space="preserve">2. System checks notification rules </w:t>
            </w:r>
          </w:p>
          <w:p w14:paraId="12C38864" w14:textId="77777777" w:rsidR="009B1DC8" w:rsidRDefault="009F2847" w:rsidP="009F2847">
            <w:pPr>
              <w:rPr>
                <w:rFonts w:cs="Times New Roman"/>
                <w:color w:val="000000"/>
              </w:rPr>
            </w:pPr>
            <w:r w:rsidRPr="006205F5">
              <w:rPr>
                <w:rFonts w:cs="Times New Roman"/>
                <w:color w:val="000000"/>
              </w:rPr>
              <w:t xml:space="preserve">3. System composes SMS message </w:t>
            </w:r>
          </w:p>
          <w:p w14:paraId="1E6A13C9" w14:textId="77777777" w:rsidR="009B1DC8" w:rsidRDefault="009F2847" w:rsidP="009F2847">
            <w:pPr>
              <w:rPr>
                <w:rFonts w:cs="Times New Roman"/>
                <w:color w:val="000000"/>
              </w:rPr>
            </w:pPr>
            <w:r w:rsidRPr="006205F5">
              <w:rPr>
                <w:rFonts w:cs="Times New Roman"/>
                <w:color w:val="000000"/>
              </w:rPr>
              <w:t xml:space="preserve">4. System sends SMS via integrated SMS Gateway </w:t>
            </w:r>
          </w:p>
          <w:p w14:paraId="6859E2D9" w14:textId="72541301" w:rsidR="009F2847" w:rsidRPr="006205F5" w:rsidRDefault="009F2847" w:rsidP="009F2847">
            <w:pPr>
              <w:rPr>
                <w:rFonts w:cs="Times New Roman"/>
                <w:color w:val="000000"/>
              </w:rPr>
            </w:pPr>
            <w:r w:rsidRPr="006205F5">
              <w:rPr>
                <w:rFonts w:cs="Times New Roman"/>
                <w:color w:val="000000"/>
              </w:rPr>
              <w:t>5. Actor receives SMS on mobile device</w:t>
            </w:r>
          </w:p>
        </w:tc>
      </w:tr>
      <w:tr w:rsidR="009F2847" w:rsidRPr="006205F5" w14:paraId="216900B2" w14:textId="77777777" w:rsidTr="00284CB6">
        <w:tc>
          <w:tcPr>
            <w:tcW w:w="4508" w:type="dxa"/>
          </w:tcPr>
          <w:p w14:paraId="1F8C29F3" w14:textId="0CD1B362" w:rsidR="009F2847" w:rsidRPr="006205F5" w:rsidRDefault="009F2847" w:rsidP="009F2847">
            <w:pPr>
              <w:rPr>
                <w:rFonts w:cs="Times New Roman"/>
                <w:b/>
                <w:bCs/>
                <w:color w:val="000000"/>
              </w:rPr>
            </w:pPr>
            <w:r w:rsidRPr="006205F5">
              <w:rPr>
                <w:rFonts w:cs="Times New Roman"/>
                <w:b/>
                <w:bCs/>
                <w:color w:val="000000"/>
              </w:rPr>
              <w:t>Alternate Scenario</w:t>
            </w:r>
          </w:p>
        </w:tc>
        <w:tc>
          <w:tcPr>
            <w:tcW w:w="4508" w:type="dxa"/>
          </w:tcPr>
          <w:p w14:paraId="3C927FCF" w14:textId="77777777" w:rsidR="009B1DC8" w:rsidRDefault="009F2847" w:rsidP="009F2847">
            <w:pPr>
              <w:rPr>
                <w:rFonts w:cs="Times New Roman"/>
                <w:color w:val="000000"/>
              </w:rPr>
            </w:pPr>
            <w:r w:rsidRPr="006205F5">
              <w:rPr>
                <w:rFonts w:cs="Times New Roman"/>
                <w:color w:val="000000"/>
              </w:rPr>
              <w:t xml:space="preserve">1. If phone number is missing or invalid, system logs the failure </w:t>
            </w:r>
          </w:p>
          <w:p w14:paraId="5F3222AC" w14:textId="2DF574E7" w:rsidR="009F2847" w:rsidRPr="006205F5" w:rsidRDefault="009F2847" w:rsidP="009F2847">
            <w:pPr>
              <w:rPr>
                <w:rFonts w:cs="Times New Roman"/>
                <w:color w:val="000000"/>
              </w:rPr>
            </w:pPr>
            <w:r w:rsidRPr="006205F5">
              <w:rPr>
                <w:rFonts w:cs="Times New Roman"/>
                <w:color w:val="000000"/>
              </w:rPr>
              <w:t>2. If SMS Gateway is unavailable, system queues or retries the message</w:t>
            </w:r>
          </w:p>
        </w:tc>
      </w:tr>
      <w:tr w:rsidR="009F2847" w:rsidRPr="006205F5" w14:paraId="4F8A9875" w14:textId="77777777" w:rsidTr="00284CB6">
        <w:trPr>
          <w:trHeight w:val="368"/>
        </w:trPr>
        <w:tc>
          <w:tcPr>
            <w:tcW w:w="4508" w:type="dxa"/>
          </w:tcPr>
          <w:p w14:paraId="544C68D5" w14:textId="58DFF2E5" w:rsidR="009F2847" w:rsidRPr="006205F5" w:rsidRDefault="009F2847" w:rsidP="009F2847">
            <w:pPr>
              <w:rPr>
                <w:rFonts w:cs="Times New Roman"/>
                <w:b/>
                <w:bCs/>
                <w:color w:val="000000"/>
              </w:rPr>
            </w:pPr>
            <w:r w:rsidRPr="006205F5">
              <w:rPr>
                <w:rFonts w:cs="Times New Roman"/>
                <w:b/>
                <w:bCs/>
                <w:color w:val="000000"/>
              </w:rPr>
              <w:t>Author</w:t>
            </w:r>
          </w:p>
        </w:tc>
        <w:tc>
          <w:tcPr>
            <w:tcW w:w="4508" w:type="dxa"/>
          </w:tcPr>
          <w:p w14:paraId="125E87C0" w14:textId="1C48BFDE" w:rsidR="009F2847" w:rsidRPr="006205F5" w:rsidRDefault="009B1DC8" w:rsidP="009F2847">
            <w:pPr>
              <w:rPr>
                <w:rFonts w:cs="Times New Roman"/>
                <w:color w:val="000000"/>
              </w:rPr>
            </w:pPr>
            <w:r>
              <w:rPr>
                <w:rFonts w:cs="Times New Roman"/>
                <w:color w:val="000000"/>
              </w:rPr>
              <w:t>Yang Jia En</w:t>
            </w:r>
          </w:p>
        </w:tc>
      </w:tr>
    </w:tbl>
    <w:p w14:paraId="47614E0A" w14:textId="77777777" w:rsidR="002C63A1" w:rsidRDefault="002C63A1" w:rsidP="0040348F"/>
    <w:p w14:paraId="0541C904" w14:textId="77777777" w:rsidR="00371007" w:rsidRDefault="00371007" w:rsidP="00371007">
      <w:pPr>
        <w:jc w:val="center"/>
        <w:rPr>
          <w:ins w:id="315" w:author="Teoh Xuan Xuan" w:date="2025-05-25T19:37:00Z" w16du:dateUtc="2025-05-25T11:37:00Z"/>
          <w:highlight w:val="yellow"/>
        </w:rPr>
      </w:pPr>
      <w:ins w:id="316" w:author="Teoh Xuan Xuan" w:date="2025-05-25T19:36:00Z" w16du:dateUtc="2025-05-25T11:36:00Z">
        <w:r>
          <w:rPr>
            <w:noProof/>
          </w:rPr>
          <w:drawing>
            <wp:inline distT="0" distB="0" distL="0" distR="0" wp14:anchorId="7B973E05" wp14:editId="72E4633D">
              <wp:extent cx="5731510" cy="3185795"/>
              <wp:effectExtent l="0" t="0" r="2540" b="0"/>
              <wp:docPr id="128439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185795"/>
                      </a:xfrm>
                      <a:prstGeom prst="rect">
                        <a:avLst/>
                      </a:prstGeom>
                      <a:noFill/>
                      <a:ln>
                        <a:noFill/>
                      </a:ln>
                    </pic:spPr>
                  </pic:pic>
                </a:graphicData>
              </a:graphic>
            </wp:inline>
          </w:drawing>
        </w:r>
      </w:ins>
    </w:p>
    <w:p w14:paraId="37F4EACF" w14:textId="18229D18" w:rsidR="00371007" w:rsidRPr="006205F5" w:rsidRDefault="00371007" w:rsidP="00371007">
      <w:pPr>
        <w:pStyle w:val="Quote"/>
        <w:rPr>
          <w:ins w:id="317" w:author="Teoh Xuan Xuan" w:date="2025-05-25T19:37:00Z" w16du:dateUtc="2025-05-25T11:37:00Z"/>
        </w:rPr>
      </w:pPr>
      <w:ins w:id="318" w:author="Teoh Xuan Xuan" w:date="2025-05-25T19:37:00Z" w16du:dateUtc="2025-05-25T11:37:00Z">
        <w:r>
          <w:t>Figure</w:t>
        </w:r>
        <w:r w:rsidRPr="006205F5">
          <w:t xml:space="preserve"> 3.1.8</w:t>
        </w:r>
        <w:r>
          <w:rPr>
            <w:rFonts w:hint="eastAsia"/>
          </w:rPr>
          <w:t>.</w:t>
        </w:r>
        <w:r>
          <w:t>1</w:t>
        </w:r>
        <w:r w:rsidRPr="006205F5">
          <w:t xml:space="preserve">: User receive notification </w:t>
        </w:r>
        <w:r>
          <w:t>sequence diagram</w:t>
        </w:r>
      </w:ins>
    </w:p>
    <w:p w14:paraId="57C2E4AC" w14:textId="77777777" w:rsidR="000F06CF" w:rsidRDefault="000F06CF" w:rsidP="000F06CF">
      <w:pPr>
        <w:jc w:val="center"/>
        <w:rPr>
          <w:ins w:id="319" w:author="Teoh Xuan Xuan" w:date="2025-05-25T19:37:00Z" w16du:dateUtc="2025-05-25T11:37:00Z"/>
          <w:highlight w:val="yellow"/>
        </w:rPr>
      </w:pPr>
      <w:ins w:id="320" w:author="Teoh Xuan Xuan" w:date="2025-05-25T19:37:00Z" w16du:dateUtc="2025-05-25T11:37:00Z">
        <w:r>
          <w:rPr>
            <w:noProof/>
          </w:rPr>
          <w:lastRenderedPageBreak/>
          <w:drawing>
            <wp:inline distT="0" distB="0" distL="0" distR="0" wp14:anchorId="45070E9E" wp14:editId="0E119F57">
              <wp:extent cx="1341120" cy="5631180"/>
              <wp:effectExtent l="0" t="0" r="0" b="7620"/>
              <wp:docPr id="576994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41120" cy="5631180"/>
                      </a:xfrm>
                      <a:prstGeom prst="rect">
                        <a:avLst/>
                      </a:prstGeom>
                      <a:noFill/>
                      <a:ln>
                        <a:noFill/>
                      </a:ln>
                    </pic:spPr>
                  </pic:pic>
                </a:graphicData>
              </a:graphic>
            </wp:inline>
          </w:drawing>
        </w:r>
      </w:ins>
    </w:p>
    <w:p w14:paraId="01287D59" w14:textId="6A3C81CA" w:rsidR="000F06CF" w:rsidRPr="006205F5" w:rsidRDefault="000F06CF" w:rsidP="000F06CF">
      <w:pPr>
        <w:pStyle w:val="Quote"/>
        <w:rPr>
          <w:ins w:id="321" w:author="Teoh Xuan Xuan" w:date="2025-05-25T19:37:00Z" w16du:dateUtc="2025-05-25T11:37:00Z"/>
        </w:rPr>
      </w:pPr>
      <w:ins w:id="322" w:author="Teoh Xuan Xuan" w:date="2025-05-25T19:37:00Z" w16du:dateUtc="2025-05-25T11:37:00Z">
        <w:r>
          <w:t>Figure</w:t>
        </w:r>
        <w:r w:rsidRPr="006205F5">
          <w:t xml:space="preserve"> 3.1.8</w:t>
        </w:r>
        <w:r>
          <w:rPr>
            <w:rFonts w:hint="eastAsia"/>
          </w:rPr>
          <w:t>.</w:t>
        </w:r>
      </w:ins>
      <w:ins w:id="323" w:author="Teoh Xuan Xuan" w:date="2025-05-25T19:38:00Z" w16du:dateUtc="2025-05-25T11:38:00Z">
        <w:r>
          <w:t>2</w:t>
        </w:r>
      </w:ins>
      <w:ins w:id="324" w:author="Teoh Xuan Xuan" w:date="2025-05-25T19:37:00Z" w16du:dateUtc="2025-05-25T11:37:00Z">
        <w:r w:rsidRPr="006205F5">
          <w:t xml:space="preserve">: User receive notification </w:t>
        </w:r>
        <w:r>
          <w:t>sequence diagram</w:t>
        </w:r>
      </w:ins>
    </w:p>
    <w:p w14:paraId="4952060A" w14:textId="1BA65977" w:rsidR="006E3348" w:rsidRDefault="006E3348">
      <w:pPr>
        <w:jc w:val="center"/>
        <w:rPr>
          <w:highlight w:val="yellow"/>
        </w:rPr>
        <w:pPrChange w:id="325" w:author="Teoh Xuan Xuan" w:date="2025-05-25T19:37:00Z" w16du:dateUtc="2025-05-25T11:37:00Z">
          <w:pPr/>
        </w:pPrChange>
      </w:pPr>
      <w:r>
        <w:rPr>
          <w:highlight w:val="yellow"/>
        </w:rPr>
        <w:br w:type="page"/>
      </w:r>
    </w:p>
    <w:p w14:paraId="5DE174E6" w14:textId="60BDED61" w:rsidR="006E3348" w:rsidRPr="006E3348" w:rsidRDefault="006E3348" w:rsidP="004672A7">
      <w:pPr>
        <w:pStyle w:val="Heading3"/>
        <w:rPr>
          <w:lang w:val="en-US"/>
        </w:rPr>
      </w:pPr>
      <w:r>
        <w:lastRenderedPageBreak/>
        <w:t>3.1.</w:t>
      </w:r>
      <w:r>
        <w:rPr>
          <w:rFonts w:hint="eastAsia"/>
        </w:rPr>
        <w:t xml:space="preserve">9 </w:t>
      </w:r>
      <w:r>
        <w:t>Lecturer Upload Materials</w:t>
      </w:r>
    </w:p>
    <w:p w14:paraId="2D4E96F7" w14:textId="77777777" w:rsidR="006E3348" w:rsidRDefault="006E3348" w:rsidP="006E3348"/>
    <w:p w14:paraId="3B023B6D" w14:textId="326D873B" w:rsidR="006E3348" w:rsidRPr="009B1DC8" w:rsidRDefault="006E3348">
      <w:pPr>
        <w:pStyle w:val="Quote"/>
        <w:pPrChange w:id="326" w:author="Teoh Xuan Xuan" w:date="2025-05-25T19:33:00Z" w16du:dateUtc="2025-05-25T11:33:00Z">
          <w:pPr>
            <w:jc w:val="center"/>
          </w:pPr>
        </w:pPrChange>
      </w:pPr>
      <w:r w:rsidRPr="009B1DC8">
        <w:t>Table</w:t>
      </w:r>
      <w:r w:rsidR="009B1DC8" w:rsidRPr="009B1DC8">
        <w:t xml:space="preserve"> 3.1.9: Lecturer Upload Materials Use Case Specification</w:t>
      </w:r>
      <w:r w:rsidR="009B1DC8">
        <w:t>s</w:t>
      </w:r>
      <w:r w:rsidR="009B1DC8" w:rsidRPr="009B1DC8">
        <w:t xml:space="preserve"> Table</w:t>
      </w:r>
    </w:p>
    <w:tbl>
      <w:tblPr>
        <w:tblStyle w:val="TableGrid"/>
        <w:tblW w:w="0" w:type="auto"/>
        <w:tblLook w:val="04A0" w:firstRow="1" w:lastRow="0" w:firstColumn="1" w:lastColumn="0" w:noHBand="0" w:noVBand="1"/>
      </w:tblPr>
      <w:tblGrid>
        <w:gridCol w:w="4508"/>
        <w:gridCol w:w="4508"/>
      </w:tblGrid>
      <w:tr w:rsidR="006E3348" w:rsidRPr="009B1DC8" w14:paraId="1F36AE78" w14:textId="77777777" w:rsidTr="00284CB6">
        <w:tc>
          <w:tcPr>
            <w:tcW w:w="4508" w:type="dxa"/>
          </w:tcPr>
          <w:p w14:paraId="5FAE9931" w14:textId="77777777" w:rsidR="006E3348" w:rsidRPr="009B1DC8" w:rsidRDefault="006E3348" w:rsidP="00284CB6">
            <w:pPr>
              <w:rPr>
                <w:rFonts w:cs="Times New Roman"/>
              </w:rPr>
            </w:pPr>
            <w:r w:rsidRPr="009B1DC8">
              <w:rPr>
                <w:rFonts w:cs="Times New Roman"/>
                <w:b/>
                <w:bCs/>
                <w:color w:val="000000"/>
              </w:rPr>
              <w:t>ID</w:t>
            </w:r>
          </w:p>
        </w:tc>
        <w:tc>
          <w:tcPr>
            <w:tcW w:w="4508" w:type="dxa"/>
          </w:tcPr>
          <w:p w14:paraId="4837C969" w14:textId="14252815" w:rsidR="006E3348" w:rsidRPr="009B1DC8" w:rsidRDefault="006E3348" w:rsidP="00284CB6">
            <w:pPr>
              <w:rPr>
                <w:rFonts w:cs="Times New Roman"/>
              </w:rPr>
            </w:pPr>
            <w:r w:rsidRPr="009B1DC8">
              <w:rPr>
                <w:rFonts w:cs="Times New Roman"/>
                <w:b/>
                <w:bCs/>
                <w:color w:val="000000"/>
              </w:rPr>
              <w:t>F-00</w:t>
            </w:r>
            <w:r w:rsidR="009B1DC8">
              <w:rPr>
                <w:rFonts w:cs="Times New Roman"/>
                <w:b/>
                <w:bCs/>
                <w:color w:val="000000"/>
              </w:rPr>
              <w:t>9</w:t>
            </w:r>
          </w:p>
        </w:tc>
      </w:tr>
      <w:tr w:rsidR="009F2847" w:rsidRPr="009B1DC8" w14:paraId="0288973F" w14:textId="77777777" w:rsidTr="00284CB6">
        <w:tc>
          <w:tcPr>
            <w:tcW w:w="4508" w:type="dxa"/>
          </w:tcPr>
          <w:p w14:paraId="0FCFE599" w14:textId="51F0FD2A" w:rsidR="009F2847" w:rsidRPr="009B1DC8" w:rsidRDefault="009F2847" w:rsidP="009F2847">
            <w:pPr>
              <w:rPr>
                <w:rFonts w:cs="Times New Roman"/>
              </w:rPr>
            </w:pPr>
            <w:r w:rsidRPr="009B1DC8">
              <w:rPr>
                <w:rFonts w:cs="Times New Roman"/>
                <w:b/>
                <w:bCs/>
                <w:color w:val="000000"/>
              </w:rPr>
              <w:t>Feature</w:t>
            </w:r>
          </w:p>
        </w:tc>
        <w:tc>
          <w:tcPr>
            <w:tcW w:w="4508" w:type="dxa"/>
          </w:tcPr>
          <w:p w14:paraId="35A7D44E" w14:textId="4F73C4DF" w:rsidR="009F2847" w:rsidRPr="009B1DC8" w:rsidRDefault="009F2847" w:rsidP="009F2847">
            <w:pPr>
              <w:rPr>
                <w:rFonts w:cs="Times New Roman"/>
              </w:rPr>
            </w:pPr>
            <w:r w:rsidRPr="009B1DC8">
              <w:rPr>
                <w:rFonts w:cs="Times New Roman"/>
                <w:color w:val="000000"/>
              </w:rPr>
              <w:t>Upload Materials</w:t>
            </w:r>
          </w:p>
        </w:tc>
      </w:tr>
      <w:tr w:rsidR="009F2847" w:rsidRPr="009B1DC8" w14:paraId="6C142A04" w14:textId="77777777" w:rsidTr="00284CB6">
        <w:tc>
          <w:tcPr>
            <w:tcW w:w="4508" w:type="dxa"/>
          </w:tcPr>
          <w:p w14:paraId="4D1EF65F" w14:textId="6DC71F36" w:rsidR="009F2847" w:rsidRPr="009B1DC8" w:rsidRDefault="009F2847" w:rsidP="009F2847">
            <w:pPr>
              <w:rPr>
                <w:rFonts w:cs="Times New Roman"/>
              </w:rPr>
            </w:pPr>
            <w:r w:rsidRPr="009B1DC8">
              <w:rPr>
                <w:rFonts w:cs="Times New Roman"/>
                <w:b/>
                <w:bCs/>
                <w:color w:val="000000"/>
              </w:rPr>
              <w:t>Version</w:t>
            </w:r>
          </w:p>
        </w:tc>
        <w:tc>
          <w:tcPr>
            <w:tcW w:w="4508" w:type="dxa"/>
          </w:tcPr>
          <w:p w14:paraId="37DE73FB" w14:textId="6512D7B6" w:rsidR="009F2847" w:rsidRPr="009B1DC8" w:rsidRDefault="009F2847" w:rsidP="009F2847">
            <w:pPr>
              <w:rPr>
                <w:rFonts w:cs="Times New Roman"/>
              </w:rPr>
            </w:pPr>
            <w:r w:rsidRPr="009B1DC8">
              <w:rPr>
                <w:rFonts w:cs="Times New Roman"/>
                <w:color w:val="000000"/>
              </w:rPr>
              <w:t>1.0</w:t>
            </w:r>
          </w:p>
        </w:tc>
      </w:tr>
      <w:tr w:rsidR="009F2847" w:rsidRPr="009B1DC8" w14:paraId="39645B73" w14:textId="77777777" w:rsidTr="00284CB6">
        <w:tc>
          <w:tcPr>
            <w:tcW w:w="4508" w:type="dxa"/>
          </w:tcPr>
          <w:p w14:paraId="5C9CC061" w14:textId="1BCD7034" w:rsidR="009F2847" w:rsidRPr="009B1DC8" w:rsidRDefault="009F2847" w:rsidP="009F2847">
            <w:pPr>
              <w:rPr>
                <w:rFonts w:cs="Times New Roman"/>
              </w:rPr>
            </w:pPr>
            <w:r w:rsidRPr="009B1DC8">
              <w:rPr>
                <w:rFonts w:cs="Times New Roman"/>
                <w:b/>
                <w:bCs/>
                <w:color w:val="000000"/>
              </w:rPr>
              <w:t>Purpose</w:t>
            </w:r>
          </w:p>
        </w:tc>
        <w:tc>
          <w:tcPr>
            <w:tcW w:w="4508" w:type="dxa"/>
          </w:tcPr>
          <w:p w14:paraId="048D3CDB" w14:textId="0DE42AD0" w:rsidR="009F2847" w:rsidRPr="009B1DC8" w:rsidRDefault="009F2847" w:rsidP="009F2847">
            <w:pPr>
              <w:rPr>
                <w:rFonts w:cs="Times New Roman"/>
              </w:rPr>
            </w:pPr>
            <w:r w:rsidRPr="009B1DC8">
              <w:rPr>
                <w:rFonts w:cs="Times New Roman"/>
                <w:color w:val="000000"/>
              </w:rPr>
              <w:t>To allow lecturers to upload learning materials such as slides, notes, or readings for students to access.</w:t>
            </w:r>
          </w:p>
        </w:tc>
      </w:tr>
      <w:tr w:rsidR="009F2847" w:rsidRPr="009B1DC8" w14:paraId="554C64F6" w14:textId="77777777" w:rsidTr="00284CB6">
        <w:tc>
          <w:tcPr>
            <w:tcW w:w="4508" w:type="dxa"/>
          </w:tcPr>
          <w:p w14:paraId="5A1525F7" w14:textId="2F61A13E" w:rsidR="009F2847" w:rsidRPr="009B1DC8" w:rsidRDefault="009F2847" w:rsidP="009F2847">
            <w:pPr>
              <w:rPr>
                <w:rFonts w:cs="Times New Roman"/>
              </w:rPr>
            </w:pPr>
            <w:r w:rsidRPr="009B1DC8">
              <w:rPr>
                <w:rFonts w:cs="Times New Roman"/>
                <w:b/>
                <w:bCs/>
                <w:color w:val="000000"/>
              </w:rPr>
              <w:t>Actor(s)</w:t>
            </w:r>
          </w:p>
        </w:tc>
        <w:tc>
          <w:tcPr>
            <w:tcW w:w="4508" w:type="dxa"/>
          </w:tcPr>
          <w:p w14:paraId="785E50BD" w14:textId="22CE5547" w:rsidR="009F2847" w:rsidRPr="009B1DC8" w:rsidRDefault="009F2847" w:rsidP="009F2847">
            <w:pPr>
              <w:rPr>
                <w:rFonts w:cs="Times New Roman"/>
              </w:rPr>
            </w:pPr>
            <w:r w:rsidRPr="009B1DC8">
              <w:rPr>
                <w:rFonts w:cs="Times New Roman"/>
                <w:color w:val="000000"/>
              </w:rPr>
              <w:t>Lecturer</w:t>
            </w:r>
          </w:p>
        </w:tc>
      </w:tr>
      <w:tr w:rsidR="009F2847" w:rsidRPr="009B1DC8" w14:paraId="50AE01A2" w14:textId="77777777" w:rsidTr="00284CB6">
        <w:tc>
          <w:tcPr>
            <w:tcW w:w="4508" w:type="dxa"/>
          </w:tcPr>
          <w:p w14:paraId="6ECA0669" w14:textId="7F5148CF" w:rsidR="009F2847" w:rsidRPr="009B1DC8" w:rsidRDefault="009F2847" w:rsidP="009F2847">
            <w:pPr>
              <w:rPr>
                <w:rFonts w:cs="Times New Roman"/>
              </w:rPr>
            </w:pPr>
            <w:r w:rsidRPr="009B1DC8">
              <w:rPr>
                <w:rFonts w:cs="Times New Roman"/>
                <w:b/>
                <w:bCs/>
                <w:color w:val="000000"/>
              </w:rPr>
              <w:t>Precondition</w:t>
            </w:r>
          </w:p>
        </w:tc>
        <w:tc>
          <w:tcPr>
            <w:tcW w:w="4508" w:type="dxa"/>
          </w:tcPr>
          <w:p w14:paraId="5764CA34" w14:textId="347B329C" w:rsidR="009F2847" w:rsidRPr="009B1DC8" w:rsidRDefault="009F2847" w:rsidP="009F2847">
            <w:pPr>
              <w:rPr>
                <w:rFonts w:cs="Times New Roman"/>
              </w:rPr>
            </w:pPr>
            <w:r w:rsidRPr="009B1DC8">
              <w:rPr>
                <w:rFonts w:cs="Times New Roman"/>
                <w:color w:val="000000"/>
              </w:rPr>
              <w:t>Lecturer must be logged in and assigned to a subject.</w:t>
            </w:r>
          </w:p>
        </w:tc>
      </w:tr>
      <w:tr w:rsidR="009F2847" w:rsidRPr="009B1DC8" w14:paraId="4EB12777" w14:textId="77777777" w:rsidTr="00284CB6">
        <w:tc>
          <w:tcPr>
            <w:tcW w:w="4508" w:type="dxa"/>
          </w:tcPr>
          <w:p w14:paraId="3E818E66" w14:textId="4EA0C63A" w:rsidR="009F2847" w:rsidRPr="009B1DC8" w:rsidRDefault="009F2847" w:rsidP="009F2847">
            <w:pPr>
              <w:rPr>
                <w:rFonts w:cs="Times New Roman"/>
                <w:b/>
                <w:bCs/>
                <w:color w:val="000000"/>
              </w:rPr>
            </w:pPr>
            <w:r w:rsidRPr="009B1DC8">
              <w:rPr>
                <w:rFonts w:cs="Times New Roman"/>
                <w:b/>
                <w:bCs/>
                <w:color w:val="000000"/>
              </w:rPr>
              <w:t>Postcondition</w:t>
            </w:r>
          </w:p>
        </w:tc>
        <w:tc>
          <w:tcPr>
            <w:tcW w:w="4508" w:type="dxa"/>
          </w:tcPr>
          <w:p w14:paraId="0B40C423" w14:textId="4DABCB86" w:rsidR="009F2847" w:rsidRPr="009B1DC8" w:rsidRDefault="009F2847" w:rsidP="009F2847">
            <w:pPr>
              <w:rPr>
                <w:rFonts w:cs="Times New Roman"/>
                <w:color w:val="000000"/>
              </w:rPr>
            </w:pPr>
            <w:r w:rsidRPr="009B1DC8">
              <w:rPr>
                <w:rFonts w:cs="Times New Roman"/>
                <w:color w:val="000000"/>
              </w:rPr>
              <w:t>Materials are stored and made accessible to enrolled students.</w:t>
            </w:r>
          </w:p>
        </w:tc>
      </w:tr>
      <w:tr w:rsidR="009F2847" w:rsidRPr="009B1DC8" w14:paraId="43ED9627" w14:textId="77777777" w:rsidTr="00284CB6">
        <w:tc>
          <w:tcPr>
            <w:tcW w:w="4508" w:type="dxa"/>
          </w:tcPr>
          <w:p w14:paraId="7D43D545" w14:textId="1D5AEDF1" w:rsidR="009F2847" w:rsidRPr="009B1DC8" w:rsidRDefault="009F2847" w:rsidP="009F2847">
            <w:pPr>
              <w:rPr>
                <w:rFonts w:cs="Times New Roman"/>
                <w:b/>
                <w:bCs/>
                <w:color w:val="000000"/>
              </w:rPr>
            </w:pPr>
            <w:r w:rsidRPr="009B1DC8">
              <w:rPr>
                <w:rFonts w:cs="Times New Roman"/>
                <w:b/>
                <w:bCs/>
                <w:color w:val="000000"/>
              </w:rPr>
              <w:t>Main Flow</w:t>
            </w:r>
          </w:p>
        </w:tc>
        <w:tc>
          <w:tcPr>
            <w:tcW w:w="4508" w:type="dxa"/>
          </w:tcPr>
          <w:p w14:paraId="6897357D" w14:textId="77777777" w:rsidR="009B1DC8" w:rsidRDefault="009F2847" w:rsidP="009F2847">
            <w:pPr>
              <w:rPr>
                <w:rFonts w:cs="Times New Roman"/>
                <w:color w:val="000000"/>
              </w:rPr>
            </w:pPr>
            <w:r w:rsidRPr="009B1DC8">
              <w:rPr>
                <w:rFonts w:cs="Times New Roman"/>
                <w:color w:val="000000"/>
              </w:rPr>
              <w:t xml:space="preserve">1. Lecturer navigates to “Upload Materials” page </w:t>
            </w:r>
          </w:p>
          <w:p w14:paraId="23711C53" w14:textId="77777777" w:rsidR="009B1DC8" w:rsidRDefault="009F2847" w:rsidP="009F2847">
            <w:pPr>
              <w:rPr>
                <w:rFonts w:cs="Times New Roman"/>
                <w:color w:val="000000"/>
              </w:rPr>
            </w:pPr>
            <w:r w:rsidRPr="009B1DC8">
              <w:rPr>
                <w:rFonts w:cs="Times New Roman"/>
                <w:color w:val="000000"/>
              </w:rPr>
              <w:t>2. Lecturer selects subject and uploads file</w:t>
            </w:r>
          </w:p>
          <w:p w14:paraId="6B913B84" w14:textId="77777777" w:rsidR="009B1DC8" w:rsidRDefault="009F2847" w:rsidP="009F2847">
            <w:pPr>
              <w:rPr>
                <w:rFonts w:cs="Times New Roman"/>
                <w:color w:val="000000"/>
              </w:rPr>
            </w:pPr>
            <w:r w:rsidRPr="009B1DC8">
              <w:rPr>
                <w:rFonts w:cs="Times New Roman"/>
                <w:color w:val="000000"/>
              </w:rPr>
              <w:t xml:space="preserve">3. System validates file type/size </w:t>
            </w:r>
          </w:p>
          <w:p w14:paraId="02CC731D" w14:textId="77777777" w:rsidR="009B1DC8" w:rsidRDefault="009F2847" w:rsidP="009F2847">
            <w:pPr>
              <w:rPr>
                <w:rFonts w:cs="Times New Roman"/>
                <w:color w:val="000000"/>
              </w:rPr>
            </w:pPr>
            <w:r w:rsidRPr="009B1DC8">
              <w:rPr>
                <w:rFonts w:cs="Times New Roman"/>
                <w:color w:val="000000"/>
              </w:rPr>
              <w:t>4. System stores file in server or cloud storage 5</w:t>
            </w:r>
          </w:p>
          <w:p w14:paraId="2E59BE7D" w14:textId="3DA52014" w:rsidR="009F2847" w:rsidRPr="009B1DC8" w:rsidRDefault="009F2847" w:rsidP="009F2847">
            <w:pPr>
              <w:rPr>
                <w:rFonts w:cs="Times New Roman"/>
                <w:color w:val="000000"/>
              </w:rPr>
            </w:pPr>
            <w:r w:rsidRPr="009B1DC8">
              <w:rPr>
                <w:rFonts w:cs="Times New Roman"/>
                <w:color w:val="000000"/>
              </w:rPr>
              <w:t>. System logs upload and displays confirmation</w:t>
            </w:r>
          </w:p>
        </w:tc>
      </w:tr>
      <w:tr w:rsidR="009F2847" w:rsidRPr="009B1DC8" w14:paraId="6095F60F" w14:textId="77777777" w:rsidTr="00284CB6">
        <w:tc>
          <w:tcPr>
            <w:tcW w:w="4508" w:type="dxa"/>
          </w:tcPr>
          <w:p w14:paraId="0CA640B8" w14:textId="5E68EE4A" w:rsidR="009F2847" w:rsidRPr="009B1DC8" w:rsidRDefault="009F2847" w:rsidP="009F2847">
            <w:pPr>
              <w:rPr>
                <w:rFonts w:cs="Times New Roman"/>
                <w:b/>
                <w:bCs/>
                <w:color w:val="000000"/>
              </w:rPr>
            </w:pPr>
            <w:r w:rsidRPr="009B1DC8">
              <w:rPr>
                <w:rFonts w:cs="Times New Roman"/>
                <w:b/>
                <w:bCs/>
                <w:color w:val="000000"/>
              </w:rPr>
              <w:t>Alternate Scenario</w:t>
            </w:r>
          </w:p>
        </w:tc>
        <w:tc>
          <w:tcPr>
            <w:tcW w:w="4508" w:type="dxa"/>
          </w:tcPr>
          <w:p w14:paraId="69EC7AD2" w14:textId="77777777" w:rsidR="009B1DC8" w:rsidRDefault="009F2847" w:rsidP="009F2847">
            <w:pPr>
              <w:rPr>
                <w:rFonts w:cs="Times New Roman"/>
                <w:color w:val="000000"/>
              </w:rPr>
            </w:pPr>
            <w:r w:rsidRPr="009B1DC8">
              <w:rPr>
                <w:rFonts w:cs="Times New Roman"/>
                <w:color w:val="000000"/>
              </w:rPr>
              <w:t xml:space="preserve">1. If file is too large or invalid format, system rejects and prompts correction </w:t>
            </w:r>
          </w:p>
          <w:p w14:paraId="610D918F" w14:textId="7868DCD3" w:rsidR="009F2847" w:rsidRPr="009B1DC8" w:rsidRDefault="009F2847" w:rsidP="009F2847">
            <w:pPr>
              <w:rPr>
                <w:rFonts w:cs="Times New Roman"/>
                <w:color w:val="000000"/>
              </w:rPr>
            </w:pPr>
            <w:r w:rsidRPr="009B1DC8">
              <w:rPr>
                <w:rFonts w:cs="Times New Roman"/>
                <w:color w:val="000000"/>
              </w:rPr>
              <w:t>2. If upload fails due to network/server issues, system shows “Upload failed, please try again”</w:t>
            </w:r>
          </w:p>
        </w:tc>
      </w:tr>
      <w:tr w:rsidR="009F2847" w:rsidRPr="009B1DC8" w14:paraId="52E82724" w14:textId="77777777" w:rsidTr="00284CB6">
        <w:trPr>
          <w:trHeight w:val="368"/>
        </w:trPr>
        <w:tc>
          <w:tcPr>
            <w:tcW w:w="4508" w:type="dxa"/>
          </w:tcPr>
          <w:p w14:paraId="740D98DA" w14:textId="7F5E6157" w:rsidR="009F2847" w:rsidRPr="009B1DC8" w:rsidRDefault="009F2847" w:rsidP="009F2847">
            <w:pPr>
              <w:rPr>
                <w:rFonts w:cs="Times New Roman"/>
                <w:b/>
                <w:bCs/>
                <w:color w:val="000000"/>
              </w:rPr>
            </w:pPr>
            <w:r w:rsidRPr="009B1DC8">
              <w:rPr>
                <w:rFonts w:cs="Times New Roman"/>
                <w:b/>
                <w:bCs/>
                <w:color w:val="000000"/>
              </w:rPr>
              <w:t>Author</w:t>
            </w:r>
          </w:p>
        </w:tc>
        <w:tc>
          <w:tcPr>
            <w:tcW w:w="4508" w:type="dxa"/>
          </w:tcPr>
          <w:p w14:paraId="48ADE99E" w14:textId="11002778" w:rsidR="009F2847" w:rsidRPr="009B1DC8" w:rsidRDefault="009B1DC8" w:rsidP="009F2847">
            <w:pPr>
              <w:rPr>
                <w:rFonts w:cs="Times New Roman"/>
                <w:color w:val="000000"/>
              </w:rPr>
            </w:pPr>
            <w:r>
              <w:rPr>
                <w:rFonts w:cs="Times New Roman"/>
                <w:color w:val="000000"/>
              </w:rPr>
              <w:t>Yang Jia En</w:t>
            </w:r>
          </w:p>
        </w:tc>
      </w:tr>
    </w:tbl>
    <w:p w14:paraId="2F327AA1" w14:textId="77777777" w:rsidR="006E3348" w:rsidRDefault="006E3348" w:rsidP="006E3348"/>
    <w:p w14:paraId="448B5152" w14:textId="0E601B24" w:rsidR="00940C51" w:rsidRDefault="009F2847">
      <w:pPr>
        <w:jc w:val="center"/>
        <w:rPr>
          <w:lang w:val="en-US"/>
        </w:rPr>
        <w:pPrChange w:id="327" w:author="Teoh Xuan Xuan" w:date="2025-05-25T19:33:00Z" w16du:dateUtc="2025-05-25T11:33:00Z">
          <w:pPr/>
        </w:pPrChange>
      </w:pPr>
      <w:r>
        <w:rPr>
          <w:rFonts w:ascii="Arial" w:hAnsi="Arial" w:cs="Arial"/>
          <w:noProof/>
          <w:color w:val="000000"/>
          <w:sz w:val="22"/>
          <w:szCs w:val="22"/>
          <w:bdr w:val="none" w:sz="0" w:space="0" w:color="auto" w:frame="1"/>
        </w:rPr>
        <w:drawing>
          <wp:inline distT="0" distB="0" distL="0" distR="0" wp14:anchorId="69233F32" wp14:editId="17C2372E">
            <wp:extent cx="3471863" cy="2599476"/>
            <wp:effectExtent l="0" t="0" r="0" b="0"/>
            <wp:docPr id="16596738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3197" cy="2600475"/>
                    </a:xfrm>
                    <a:prstGeom prst="rect">
                      <a:avLst/>
                    </a:prstGeom>
                    <a:noFill/>
                    <a:ln>
                      <a:noFill/>
                    </a:ln>
                  </pic:spPr>
                </pic:pic>
              </a:graphicData>
            </a:graphic>
          </wp:inline>
        </w:drawing>
      </w:r>
    </w:p>
    <w:p w14:paraId="0261277F" w14:textId="0E63E56B" w:rsidR="009F2847" w:rsidRPr="009B1DC8" w:rsidRDefault="009F2847">
      <w:pPr>
        <w:pStyle w:val="Quote"/>
        <w:rPr>
          <w:lang w:val="en-US"/>
        </w:rPr>
        <w:pPrChange w:id="328" w:author="Teoh Xuan Xuan" w:date="2025-05-25T19:33:00Z" w16du:dateUtc="2025-05-25T11:33:00Z">
          <w:pPr>
            <w:jc w:val="center"/>
          </w:pPr>
        </w:pPrChange>
      </w:pPr>
      <w:r w:rsidRPr="009B1DC8">
        <w:rPr>
          <w:lang w:val="en-US"/>
        </w:rPr>
        <w:t>Figure</w:t>
      </w:r>
      <w:r w:rsidR="009B1DC8" w:rsidRPr="009B1DC8">
        <w:rPr>
          <w:lang w:val="en-US"/>
        </w:rPr>
        <w:t xml:space="preserve"> 3.1.9.1: Lecturer upload materials sequence diagram</w:t>
      </w:r>
    </w:p>
    <w:p w14:paraId="22A3432B" w14:textId="6199C9D4" w:rsidR="009F2847" w:rsidRDefault="009F2847">
      <w:pPr>
        <w:jc w:val="center"/>
        <w:rPr>
          <w:lang w:val="en-US"/>
        </w:rPr>
        <w:pPrChange w:id="329" w:author="Teoh Xuan Xuan" w:date="2025-05-25T19:33:00Z" w16du:dateUtc="2025-05-25T11:33:00Z">
          <w:pPr/>
        </w:pPrChange>
      </w:pPr>
      <w:r>
        <w:rPr>
          <w:rFonts w:ascii="Arial" w:hAnsi="Arial" w:cs="Arial"/>
          <w:noProof/>
          <w:color w:val="000000"/>
          <w:sz w:val="22"/>
          <w:szCs w:val="22"/>
          <w:bdr w:val="none" w:sz="0" w:space="0" w:color="auto" w:frame="1"/>
        </w:rPr>
        <w:lastRenderedPageBreak/>
        <w:drawing>
          <wp:inline distT="0" distB="0" distL="0" distR="0" wp14:anchorId="47A1783E" wp14:editId="15F48B89">
            <wp:extent cx="1341120" cy="5821680"/>
            <wp:effectExtent l="0" t="0" r="0" b="7620"/>
            <wp:docPr id="2041414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1120" cy="5821680"/>
                    </a:xfrm>
                    <a:prstGeom prst="rect">
                      <a:avLst/>
                    </a:prstGeom>
                    <a:noFill/>
                    <a:ln>
                      <a:noFill/>
                    </a:ln>
                  </pic:spPr>
                </pic:pic>
              </a:graphicData>
            </a:graphic>
          </wp:inline>
        </w:drawing>
      </w:r>
    </w:p>
    <w:p w14:paraId="3F3F5499" w14:textId="59957886" w:rsidR="009F2847" w:rsidRPr="009B1DC8" w:rsidRDefault="009F2847">
      <w:pPr>
        <w:pStyle w:val="Quote"/>
        <w:rPr>
          <w:lang w:val="en-US"/>
        </w:rPr>
        <w:pPrChange w:id="330" w:author="Teoh Xuan Xuan" w:date="2025-05-25T19:33:00Z" w16du:dateUtc="2025-05-25T11:33:00Z">
          <w:pPr>
            <w:jc w:val="center"/>
          </w:pPr>
        </w:pPrChange>
      </w:pPr>
      <w:r w:rsidRPr="009B1DC8">
        <w:rPr>
          <w:lang w:val="en-US"/>
        </w:rPr>
        <w:t>Figure</w:t>
      </w:r>
      <w:r w:rsidR="009B1DC8" w:rsidRPr="009B1DC8">
        <w:rPr>
          <w:lang w:val="en-US"/>
        </w:rPr>
        <w:t xml:space="preserve"> 3.1.9.2: Lecturer upload materials activity diagram</w:t>
      </w:r>
    </w:p>
    <w:p w14:paraId="11010FDD" w14:textId="77777777" w:rsidR="009F2847" w:rsidRDefault="009F2847" w:rsidP="0040348F">
      <w:pPr>
        <w:rPr>
          <w:lang w:val="en-US"/>
        </w:rPr>
      </w:pPr>
    </w:p>
    <w:p w14:paraId="392BE512" w14:textId="63FFAD44" w:rsidR="009F2847" w:rsidRDefault="009F2847">
      <w:pPr>
        <w:rPr>
          <w:lang w:val="en-US"/>
        </w:rPr>
      </w:pPr>
      <w:r>
        <w:rPr>
          <w:lang w:val="en-US"/>
        </w:rPr>
        <w:br w:type="page"/>
      </w:r>
    </w:p>
    <w:p w14:paraId="3BACEC8B" w14:textId="3152C5AA" w:rsidR="009F2847" w:rsidRPr="006E3348" w:rsidRDefault="009F2847" w:rsidP="004672A7">
      <w:pPr>
        <w:pStyle w:val="Heading3"/>
        <w:rPr>
          <w:lang w:val="en-US"/>
        </w:rPr>
      </w:pPr>
      <w:r>
        <w:lastRenderedPageBreak/>
        <w:t>3.1.10 Lecturer Submit Grades</w:t>
      </w:r>
    </w:p>
    <w:p w14:paraId="73FB5AE6" w14:textId="77777777" w:rsidR="009F2847" w:rsidRDefault="009F2847" w:rsidP="009F2847"/>
    <w:p w14:paraId="0CDB118F" w14:textId="058DF7F1" w:rsidR="009F2847" w:rsidRPr="009B1DC8" w:rsidRDefault="009F2847">
      <w:pPr>
        <w:pStyle w:val="Quote"/>
        <w:pPrChange w:id="331" w:author="Teoh Xuan Xuan" w:date="2025-05-25T19:33:00Z" w16du:dateUtc="2025-05-25T11:33:00Z">
          <w:pPr>
            <w:jc w:val="center"/>
          </w:pPr>
        </w:pPrChange>
      </w:pPr>
      <w:r w:rsidRPr="009B1DC8">
        <w:t>Table</w:t>
      </w:r>
      <w:r w:rsidR="009B1DC8" w:rsidRPr="009B1DC8">
        <w:t xml:space="preserve"> 3.1.10: Lecturer Submit Grades</w:t>
      </w:r>
      <w:r w:rsidR="009B1DC8">
        <w:t xml:space="preserve"> Use Case Specifications Table</w:t>
      </w:r>
    </w:p>
    <w:tbl>
      <w:tblPr>
        <w:tblStyle w:val="TableGrid"/>
        <w:tblW w:w="0" w:type="auto"/>
        <w:tblLook w:val="04A0" w:firstRow="1" w:lastRow="0" w:firstColumn="1" w:lastColumn="0" w:noHBand="0" w:noVBand="1"/>
      </w:tblPr>
      <w:tblGrid>
        <w:gridCol w:w="4508"/>
        <w:gridCol w:w="4508"/>
      </w:tblGrid>
      <w:tr w:rsidR="009F2847" w:rsidRPr="009B1DC8" w14:paraId="28B16AE6" w14:textId="77777777" w:rsidTr="00284CB6">
        <w:tc>
          <w:tcPr>
            <w:tcW w:w="4508" w:type="dxa"/>
          </w:tcPr>
          <w:p w14:paraId="4B3D52EC" w14:textId="77777777" w:rsidR="009F2847" w:rsidRPr="009B1DC8" w:rsidRDefault="009F2847" w:rsidP="00284CB6">
            <w:pPr>
              <w:rPr>
                <w:rFonts w:cs="Times New Roman"/>
              </w:rPr>
            </w:pPr>
            <w:r w:rsidRPr="009B1DC8">
              <w:rPr>
                <w:rFonts w:cs="Times New Roman"/>
                <w:b/>
                <w:bCs/>
                <w:color w:val="000000"/>
              </w:rPr>
              <w:t>ID</w:t>
            </w:r>
          </w:p>
        </w:tc>
        <w:tc>
          <w:tcPr>
            <w:tcW w:w="4508" w:type="dxa"/>
          </w:tcPr>
          <w:p w14:paraId="0AA2F583" w14:textId="3BCA8EAA" w:rsidR="009F2847" w:rsidRPr="009B1DC8" w:rsidRDefault="009F2847" w:rsidP="00284CB6">
            <w:pPr>
              <w:rPr>
                <w:rFonts w:cs="Times New Roman"/>
              </w:rPr>
            </w:pPr>
            <w:r w:rsidRPr="009B1DC8">
              <w:rPr>
                <w:rFonts w:cs="Times New Roman"/>
                <w:b/>
                <w:bCs/>
                <w:color w:val="000000"/>
              </w:rPr>
              <w:t>F-0</w:t>
            </w:r>
            <w:r w:rsidR="009B1DC8">
              <w:rPr>
                <w:rFonts w:cs="Times New Roman"/>
                <w:b/>
                <w:bCs/>
                <w:color w:val="000000"/>
              </w:rPr>
              <w:t>10</w:t>
            </w:r>
          </w:p>
        </w:tc>
      </w:tr>
      <w:tr w:rsidR="007964A6" w:rsidRPr="009B1DC8" w14:paraId="7DC34A4C" w14:textId="77777777" w:rsidTr="00284CB6">
        <w:tc>
          <w:tcPr>
            <w:tcW w:w="4508" w:type="dxa"/>
          </w:tcPr>
          <w:p w14:paraId="395EB7E5" w14:textId="43B1A3F7" w:rsidR="007964A6" w:rsidRPr="009B1DC8" w:rsidRDefault="007964A6" w:rsidP="007964A6">
            <w:pPr>
              <w:rPr>
                <w:rFonts w:cs="Times New Roman"/>
              </w:rPr>
            </w:pPr>
            <w:r w:rsidRPr="009B1DC8">
              <w:rPr>
                <w:rFonts w:cs="Times New Roman"/>
                <w:b/>
                <w:bCs/>
                <w:color w:val="000000"/>
              </w:rPr>
              <w:t>Feature</w:t>
            </w:r>
          </w:p>
        </w:tc>
        <w:tc>
          <w:tcPr>
            <w:tcW w:w="4508" w:type="dxa"/>
          </w:tcPr>
          <w:p w14:paraId="01C1AAD4" w14:textId="49BEAF27" w:rsidR="007964A6" w:rsidRPr="009B1DC8" w:rsidRDefault="007964A6" w:rsidP="007964A6">
            <w:pPr>
              <w:rPr>
                <w:rFonts w:cs="Times New Roman"/>
              </w:rPr>
            </w:pPr>
            <w:r w:rsidRPr="009B1DC8">
              <w:rPr>
                <w:rFonts w:cs="Times New Roman"/>
                <w:color w:val="000000"/>
              </w:rPr>
              <w:t>Submit Grades</w:t>
            </w:r>
          </w:p>
        </w:tc>
      </w:tr>
      <w:tr w:rsidR="007964A6" w:rsidRPr="009B1DC8" w14:paraId="29E26325" w14:textId="77777777" w:rsidTr="00284CB6">
        <w:tc>
          <w:tcPr>
            <w:tcW w:w="4508" w:type="dxa"/>
          </w:tcPr>
          <w:p w14:paraId="48064A29" w14:textId="77DA7C20" w:rsidR="007964A6" w:rsidRPr="009B1DC8" w:rsidRDefault="007964A6" w:rsidP="007964A6">
            <w:pPr>
              <w:rPr>
                <w:rFonts w:cs="Times New Roman"/>
              </w:rPr>
            </w:pPr>
            <w:r w:rsidRPr="009B1DC8">
              <w:rPr>
                <w:rFonts w:cs="Times New Roman"/>
                <w:b/>
                <w:bCs/>
                <w:color w:val="000000"/>
              </w:rPr>
              <w:t>Version</w:t>
            </w:r>
          </w:p>
        </w:tc>
        <w:tc>
          <w:tcPr>
            <w:tcW w:w="4508" w:type="dxa"/>
          </w:tcPr>
          <w:p w14:paraId="3457DDBD" w14:textId="00C2D301" w:rsidR="007964A6" w:rsidRPr="009B1DC8" w:rsidRDefault="007964A6" w:rsidP="007964A6">
            <w:pPr>
              <w:rPr>
                <w:rFonts w:cs="Times New Roman"/>
              </w:rPr>
            </w:pPr>
            <w:r w:rsidRPr="009B1DC8">
              <w:rPr>
                <w:rFonts w:cs="Times New Roman"/>
                <w:color w:val="000000"/>
              </w:rPr>
              <w:t>1.0</w:t>
            </w:r>
          </w:p>
        </w:tc>
      </w:tr>
      <w:tr w:rsidR="007964A6" w:rsidRPr="009B1DC8" w14:paraId="43DCC56C" w14:textId="77777777" w:rsidTr="00284CB6">
        <w:tc>
          <w:tcPr>
            <w:tcW w:w="4508" w:type="dxa"/>
          </w:tcPr>
          <w:p w14:paraId="6D0240DB" w14:textId="34A114B3" w:rsidR="007964A6" w:rsidRPr="009B1DC8" w:rsidRDefault="007964A6" w:rsidP="007964A6">
            <w:pPr>
              <w:rPr>
                <w:rFonts w:cs="Times New Roman"/>
              </w:rPr>
            </w:pPr>
            <w:r w:rsidRPr="009B1DC8">
              <w:rPr>
                <w:rFonts w:cs="Times New Roman"/>
                <w:b/>
                <w:bCs/>
                <w:color w:val="000000"/>
              </w:rPr>
              <w:t>Purpose</w:t>
            </w:r>
          </w:p>
        </w:tc>
        <w:tc>
          <w:tcPr>
            <w:tcW w:w="4508" w:type="dxa"/>
          </w:tcPr>
          <w:p w14:paraId="0A7EF72A" w14:textId="05149511" w:rsidR="007964A6" w:rsidRPr="009B1DC8" w:rsidRDefault="007964A6" w:rsidP="007964A6">
            <w:pPr>
              <w:rPr>
                <w:rFonts w:cs="Times New Roman"/>
              </w:rPr>
            </w:pPr>
            <w:r w:rsidRPr="009B1DC8">
              <w:rPr>
                <w:rFonts w:cs="Times New Roman"/>
                <w:color w:val="000000"/>
              </w:rPr>
              <w:t>To allow lecturers to enter, update, and submit student grades for subjects they are teaching.</w:t>
            </w:r>
          </w:p>
        </w:tc>
      </w:tr>
      <w:tr w:rsidR="007964A6" w:rsidRPr="009B1DC8" w14:paraId="030C9BE8" w14:textId="77777777" w:rsidTr="00284CB6">
        <w:tc>
          <w:tcPr>
            <w:tcW w:w="4508" w:type="dxa"/>
          </w:tcPr>
          <w:p w14:paraId="078E9ECC" w14:textId="0E8CA8D3" w:rsidR="007964A6" w:rsidRPr="009B1DC8" w:rsidRDefault="007964A6" w:rsidP="007964A6">
            <w:pPr>
              <w:rPr>
                <w:rFonts w:cs="Times New Roman"/>
              </w:rPr>
            </w:pPr>
            <w:r w:rsidRPr="009B1DC8">
              <w:rPr>
                <w:rFonts w:cs="Times New Roman"/>
                <w:b/>
                <w:bCs/>
                <w:color w:val="000000"/>
              </w:rPr>
              <w:t>Actor(s)</w:t>
            </w:r>
          </w:p>
        </w:tc>
        <w:tc>
          <w:tcPr>
            <w:tcW w:w="4508" w:type="dxa"/>
          </w:tcPr>
          <w:p w14:paraId="056EB46E" w14:textId="2B5F3AB2" w:rsidR="007964A6" w:rsidRPr="009B1DC8" w:rsidRDefault="007964A6" w:rsidP="007964A6">
            <w:pPr>
              <w:rPr>
                <w:rFonts w:cs="Times New Roman"/>
              </w:rPr>
            </w:pPr>
            <w:r w:rsidRPr="009B1DC8">
              <w:rPr>
                <w:rFonts w:cs="Times New Roman"/>
                <w:color w:val="000000"/>
              </w:rPr>
              <w:t>Lecturer</w:t>
            </w:r>
          </w:p>
        </w:tc>
      </w:tr>
      <w:tr w:rsidR="007964A6" w:rsidRPr="009B1DC8" w14:paraId="729B1AB3" w14:textId="77777777" w:rsidTr="00284CB6">
        <w:tc>
          <w:tcPr>
            <w:tcW w:w="4508" w:type="dxa"/>
          </w:tcPr>
          <w:p w14:paraId="15C5D2C0" w14:textId="77F37EA9" w:rsidR="007964A6" w:rsidRPr="009B1DC8" w:rsidRDefault="007964A6" w:rsidP="007964A6">
            <w:pPr>
              <w:rPr>
                <w:rFonts w:cs="Times New Roman"/>
              </w:rPr>
            </w:pPr>
            <w:r w:rsidRPr="009B1DC8">
              <w:rPr>
                <w:rFonts w:cs="Times New Roman"/>
                <w:b/>
                <w:bCs/>
                <w:color w:val="000000"/>
              </w:rPr>
              <w:t>Precondition</w:t>
            </w:r>
          </w:p>
        </w:tc>
        <w:tc>
          <w:tcPr>
            <w:tcW w:w="4508" w:type="dxa"/>
          </w:tcPr>
          <w:p w14:paraId="6132BD75" w14:textId="1D258DDD" w:rsidR="007964A6" w:rsidRPr="009B1DC8" w:rsidRDefault="007964A6" w:rsidP="007964A6">
            <w:pPr>
              <w:rPr>
                <w:rFonts w:cs="Times New Roman"/>
              </w:rPr>
            </w:pPr>
            <w:r w:rsidRPr="009B1DC8">
              <w:rPr>
                <w:rFonts w:cs="Times New Roman"/>
                <w:color w:val="000000"/>
              </w:rPr>
              <w:t>Lecturer must be logged in and assigned to the subject.</w:t>
            </w:r>
          </w:p>
        </w:tc>
      </w:tr>
      <w:tr w:rsidR="007964A6" w:rsidRPr="009B1DC8" w14:paraId="51B84DC2" w14:textId="77777777" w:rsidTr="00284CB6">
        <w:tc>
          <w:tcPr>
            <w:tcW w:w="4508" w:type="dxa"/>
          </w:tcPr>
          <w:p w14:paraId="435C4621" w14:textId="1B01579F" w:rsidR="007964A6" w:rsidRPr="009B1DC8" w:rsidRDefault="007964A6" w:rsidP="007964A6">
            <w:pPr>
              <w:rPr>
                <w:rFonts w:cs="Times New Roman"/>
                <w:b/>
                <w:bCs/>
                <w:color w:val="000000"/>
              </w:rPr>
            </w:pPr>
            <w:r w:rsidRPr="009B1DC8">
              <w:rPr>
                <w:rFonts w:cs="Times New Roman"/>
                <w:b/>
                <w:bCs/>
                <w:color w:val="000000"/>
              </w:rPr>
              <w:t>Postcondition</w:t>
            </w:r>
          </w:p>
        </w:tc>
        <w:tc>
          <w:tcPr>
            <w:tcW w:w="4508" w:type="dxa"/>
          </w:tcPr>
          <w:p w14:paraId="45FB38A1" w14:textId="7DFAEC56" w:rsidR="007964A6" w:rsidRPr="009B1DC8" w:rsidRDefault="007964A6" w:rsidP="007964A6">
            <w:pPr>
              <w:rPr>
                <w:rFonts w:cs="Times New Roman"/>
                <w:color w:val="000000"/>
              </w:rPr>
            </w:pPr>
            <w:r w:rsidRPr="009B1DC8">
              <w:rPr>
                <w:rFonts w:cs="Times New Roman"/>
                <w:color w:val="000000"/>
              </w:rPr>
              <w:t>Student grades are stored in the system and synced with the academic records.</w:t>
            </w:r>
          </w:p>
        </w:tc>
      </w:tr>
      <w:tr w:rsidR="007964A6" w:rsidRPr="009B1DC8" w14:paraId="71255ADF" w14:textId="77777777" w:rsidTr="00284CB6">
        <w:tc>
          <w:tcPr>
            <w:tcW w:w="4508" w:type="dxa"/>
          </w:tcPr>
          <w:p w14:paraId="268BDA14" w14:textId="09F80445" w:rsidR="007964A6" w:rsidRPr="009B1DC8" w:rsidRDefault="007964A6" w:rsidP="007964A6">
            <w:pPr>
              <w:rPr>
                <w:rFonts w:cs="Times New Roman"/>
                <w:b/>
                <w:bCs/>
                <w:color w:val="000000"/>
              </w:rPr>
            </w:pPr>
            <w:r w:rsidRPr="009B1DC8">
              <w:rPr>
                <w:rFonts w:cs="Times New Roman"/>
                <w:b/>
                <w:bCs/>
                <w:color w:val="000000"/>
              </w:rPr>
              <w:t>Main Flow</w:t>
            </w:r>
          </w:p>
        </w:tc>
        <w:tc>
          <w:tcPr>
            <w:tcW w:w="4508" w:type="dxa"/>
          </w:tcPr>
          <w:p w14:paraId="00C4269A" w14:textId="77777777" w:rsidR="009B1DC8" w:rsidRDefault="007964A6" w:rsidP="007964A6">
            <w:pPr>
              <w:rPr>
                <w:rFonts w:cs="Times New Roman"/>
                <w:color w:val="000000"/>
              </w:rPr>
            </w:pPr>
            <w:r w:rsidRPr="009B1DC8">
              <w:rPr>
                <w:rFonts w:cs="Times New Roman"/>
                <w:color w:val="000000"/>
              </w:rPr>
              <w:t xml:space="preserve">1. Lecturer navigates to “Submit Grades” page </w:t>
            </w:r>
          </w:p>
          <w:p w14:paraId="08D057C4" w14:textId="77777777" w:rsidR="009B1DC8" w:rsidRDefault="007964A6" w:rsidP="007964A6">
            <w:pPr>
              <w:rPr>
                <w:rFonts w:cs="Times New Roman"/>
                <w:color w:val="000000"/>
              </w:rPr>
            </w:pPr>
            <w:r w:rsidRPr="009B1DC8">
              <w:rPr>
                <w:rFonts w:cs="Times New Roman"/>
                <w:color w:val="000000"/>
              </w:rPr>
              <w:t xml:space="preserve">2. Lecturer selects subject and trimester </w:t>
            </w:r>
          </w:p>
          <w:p w14:paraId="5F75BBC0" w14:textId="77777777" w:rsidR="009B1DC8" w:rsidRDefault="007964A6" w:rsidP="007964A6">
            <w:pPr>
              <w:rPr>
                <w:rFonts w:cs="Times New Roman"/>
                <w:color w:val="000000"/>
              </w:rPr>
            </w:pPr>
            <w:r w:rsidRPr="009B1DC8">
              <w:rPr>
                <w:rFonts w:cs="Times New Roman"/>
                <w:color w:val="000000"/>
              </w:rPr>
              <w:t xml:space="preserve">3. Lecturer inputs or uploads grades for enrolled students </w:t>
            </w:r>
          </w:p>
          <w:p w14:paraId="0BDF1712" w14:textId="77777777" w:rsidR="009B1DC8" w:rsidRDefault="007964A6" w:rsidP="007964A6">
            <w:pPr>
              <w:rPr>
                <w:rFonts w:cs="Times New Roman"/>
                <w:color w:val="000000"/>
              </w:rPr>
            </w:pPr>
            <w:r w:rsidRPr="009B1DC8">
              <w:rPr>
                <w:rFonts w:cs="Times New Roman"/>
                <w:color w:val="000000"/>
              </w:rPr>
              <w:t xml:space="preserve">4. System validates input (e.g., valid range, complete fields) </w:t>
            </w:r>
          </w:p>
          <w:p w14:paraId="5E39F97F" w14:textId="42B098B4" w:rsidR="007964A6" w:rsidRPr="009B1DC8" w:rsidRDefault="007964A6" w:rsidP="007964A6">
            <w:pPr>
              <w:rPr>
                <w:rFonts w:cs="Times New Roman"/>
                <w:color w:val="000000"/>
              </w:rPr>
            </w:pPr>
            <w:r w:rsidRPr="009B1DC8">
              <w:rPr>
                <w:rFonts w:cs="Times New Roman"/>
                <w:color w:val="000000"/>
              </w:rPr>
              <w:t>5. System saves grades and confirms submission</w:t>
            </w:r>
          </w:p>
        </w:tc>
      </w:tr>
      <w:tr w:rsidR="007964A6" w:rsidRPr="009B1DC8" w14:paraId="4B6F48C5" w14:textId="77777777" w:rsidTr="00284CB6">
        <w:tc>
          <w:tcPr>
            <w:tcW w:w="4508" w:type="dxa"/>
          </w:tcPr>
          <w:p w14:paraId="411BFFC4" w14:textId="04120C56" w:rsidR="007964A6" w:rsidRPr="009B1DC8" w:rsidRDefault="007964A6" w:rsidP="007964A6">
            <w:pPr>
              <w:rPr>
                <w:rFonts w:cs="Times New Roman"/>
                <w:b/>
                <w:bCs/>
                <w:color w:val="000000"/>
              </w:rPr>
            </w:pPr>
            <w:r w:rsidRPr="009B1DC8">
              <w:rPr>
                <w:rFonts w:cs="Times New Roman"/>
                <w:b/>
                <w:bCs/>
                <w:color w:val="000000"/>
              </w:rPr>
              <w:t>Alternate Scenario</w:t>
            </w:r>
          </w:p>
        </w:tc>
        <w:tc>
          <w:tcPr>
            <w:tcW w:w="4508" w:type="dxa"/>
          </w:tcPr>
          <w:p w14:paraId="6AB947EC" w14:textId="77777777" w:rsidR="009B1DC8" w:rsidRDefault="007964A6" w:rsidP="007964A6">
            <w:pPr>
              <w:rPr>
                <w:rFonts w:cs="Times New Roman"/>
                <w:color w:val="000000"/>
              </w:rPr>
            </w:pPr>
            <w:r w:rsidRPr="009B1DC8">
              <w:rPr>
                <w:rFonts w:cs="Times New Roman"/>
                <w:color w:val="000000"/>
              </w:rPr>
              <w:t xml:space="preserve">1. If invalid data is entered, system shows errors for correction </w:t>
            </w:r>
          </w:p>
          <w:p w14:paraId="6A2FEBA0" w14:textId="0884D3AD" w:rsidR="007964A6" w:rsidRPr="009B1DC8" w:rsidRDefault="007964A6" w:rsidP="007964A6">
            <w:pPr>
              <w:rPr>
                <w:rFonts w:cs="Times New Roman"/>
                <w:color w:val="000000"/>
              </w:rPr>
            </w:pPr>
            <w:r w:rsidRPr="009B1DC8">
              <w:rPr>
                <w:rFonts w:cs="Times New Roman"/>
                <w:color w:val="000000"/>
              </w:rPr>
              <w:t>2. If submission fails (e.g., server or sync error), system shows retry prompt</w:t>
            </w:r>
          </w:p>
        </w:tc>
      </w:tr>
      <w:tr w:rsidR="007964A6" w:rsidRPr="009B1DC8" w14:paraId="047E5D6F" w14:textId="77777777" w:rsidTr="00284CB6">
        <w:trPr>
          <w:trHeight w:val="368"/>
        </w:trPr>
        <w:tc>
          <w:tcPr>
            <w:tcW w:w="4508" w:type="dxa"/>
          </w:tcPr>
          <w:p w14:paraId="074779C6" w14:textId="511220EF" w:rsidR="007964A6" w:rsidRPr="009B1DC8" w:rsidRDefault="007964A6" w:rsidP="007964A6">
            <w:pPr>
              <w:rPr>
                <w:rFonts w:cs="Times New Roman"/>
                <w:b/>
                <w:bCs/>
                <w:color w:val="000000"/>
              </w:rPr>
            </w:pPr>
            <w:r w:rsidRPr="009B1DC8">
              <w:rPr>
                <w:rFonts w:cs="Times New Roman"/>
                <w:b/>
                <w:bCs/>
                <w:color w:val="000000"/>
              </w:rPr>
              <w:t>Author</w:t>
            </w:r>
          </w:p>
        </w:tc>
        <w:tc>
          <w:tcPr>
            <w:tcW w:w="4508" w:type="dxa"/>
          </w:tcPr>
          <w:p w14:paraId="5C1749FD" w14:textId="215F4D6B" w:rsidR="007964A6" w:rsidRPr="009B1DC8" w:rsidRDefault="009B1DC8" w:rsidP="007964A6">
            <w:pPr>
              <w:rPr>
                <w:rFonts w:cs="Times New Roman"/>
                <w:color w:val="000000"/>
              </w:rPr>
            </w:pPr>
            <w:r>
              <w:rPr>
                <w:rFonts w:cs="Times New Roman"/>
                <w:color w:val="000000"/>
              </w:rPr>
              <w:t>Yang Jia En</w:t>
            </w:r>
          </w:p>
        </w:tc>
      </w:tr>
    </w:tbl>
    <w:p w14:paraId="7ED31BB9" w14:textId="77777777" w:rsidR="009F2847" w:rsidRDefault="009F2847" w:rsidP="009F2847"/>
    <w:p w14:paraId="03DB9573" w14:textId="2B02D807" w:rsidR="009F2847" w:rsidRDefault="007964A6">
      <w:pPr>
        <w:jc w:val="center"/>
        <w:rPr>
          <w:lang w:val="en-US"/>
        </w:rPr>
        <w:pPrChange w:id="332" w:author="Teoh Xuan Xuan" w:date="2025-05-25T19:33:00Z" w16du:dateUtc="2025-05-25T11:33:00Z">
          <w:pPr/>
        </w:pPrChange>
      </w:pPr>
      <w:r>
        <w:rPr>
          <w:rFonts w:ascii="Arial" w:hAnsi="Arial" w:cs="Arial"/>
          <w:noProof/>
          <w:color w:val="000000"/>
          <w:sz w:val="22"/>
          <w:szCs w:val="22"/>
          <w:bdr w:val="none" w:sz="0" w:space="0" w:color="auto" w:frame="1"/>
        </w:rPr>
        <w:drawing>
          <wp:inline distT="0" distB="0" distL="0" distR="0" wp14:anchorId="636F1C50" wp14:editId="6CE4ABD1">
            <wp:extent cx="5357813" cy="2629033"/>
            <wp:effectExtent l="0" t="0" r="0" b="0"/>
            <wp:docPr id="3758042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2779" cy="2631470"/>
                    </a:xfrm>
                    <a:prstGeom prst="rect">
                      <a:avLst/>
                    </a:prstGeom>
                    <a:noFill/>
                    <a:ln>
                      <a:noFill/>
                    </a:ln>
                  </pic:spPr>
                </pic:pic>
              </a:graphicData>
            </a:graphic>
          </wp:inline>
        </w:drawing>
      </w:r>
    </w:p>
    <w:p w14:paraId="1A011F64" w14:textId="0A11C900" w:rsidR="009F2847" w:rsidRPr="009B1DC8" w:rsidRDefault="009F2847">
      <w:pPr>
        <w:pStyle w:val="Quote"/>
        <w:rPr>
          <w:lang w:val="en-US"/>
        </w:rPr>
        <w:pPrChange w:id="333" w:author="Teoh Xuan Xuan" w:date="2025-05-25T19:34:00Z" w16du:dateUtc="2025-05-25T11:34:00Z">
          <w:pPr>
            <w:jc w:val="center"/>
          </w:pPr>
        </w:pPrChange>
      </w:pPr>
      <w:r w:rsidRPr="009B1DC8">
        <w:rPr>
          <w:lang w:val="en-US"/>
        </w:rPr>
        <w:t>Figure</w:t>
      </w:r>
      <w:r w:rsidR="009B1DC8" w:rsidRPr="009B1DC8">
        <w:rPr>
          <w:lang w:val="en-US"/>
        </w:rPr>
        <w:t xml:space="preserve"> 3.1.10.1: Lecturer submit grades sequence diagram</w:t>
      </w:r>
    </w:p>
    <w:p w14:paraId="381E0529" w14:textId="44483189" w:rsidR="009F2847" w:rsidRDefault="007964A6">
      <w:pPr>
        <w:jc w:val="center"/>
        <w:rPr>
          <w:lang w:val="en-US"/>
        </w:rPr>
        <w:pPrChange w:id="334" w:author="Teoh Xuan Xuan" w:date="2025-05-25T19:34:00Z" w16du:dateUtc="2025-05-25T11:34:00Z">
          <w:pPr/>
        </w:pPrChange>
      </w:pPr>
      <w:r>
        <w:rPr>
          <w:rFonts w:ascii="Arial" w:hAnsi="Arial" w:cs="Arial"/>
          <w:noProof/>
          <w:color w:val="000000"/>
          <w:sz w:val="22"/>
          <w:szCs w:val="22"/>
          <w:bdr w:val="none" w:sz="0" w:space="0" w:color="auto" w:frame="1"/>
        </w:rPr>
        <w:lastRenderedPageBreak/>
        <w:drawing>
          <wp:inline distT="0" distB="0" distL="0" distR="0" wp14:anchorId="3B632635" wp14:editId="3D60C3E6">
            <wp:extent cx="1348740" cy="6111240"/>
            <wp:effectExtent l="0" t="0" r="3810" b="3810"/>
            <wp:docPr id="15693642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48740" cy="6111240"/>
                    </a:xfrm>
                    <a:prstGeom prst="rect">
                      <a:avLst/>
                    </a:prstGeom>
                    <a:noFill/>
                    <a:ln>
                      <a:noFill/>
                    </a:ln>
                  </pic:spPr>
                </pic:pic>
              </a:graphicData>
            </a:graphic>
          </wp:inline>
        </w:drawing>
      </w:r>
    </w:p>
    <w:p w14:paraId="72B8DAD2" w14:textId="08EFF8A2" w:rsidR="009F2847" w:rsidRPr="009B1DC8" w:rsidRDefault="009F2847">
      <w:pPr>
        <w:pStyle w:val="Quote"/>
        <w:rPr>
          <w:lang w:val="en-US"/>
        </w:rPr>
        <w:pPrChange w:id="335" w:author="Teoh Xuan Xuan" w:date="2025-05-25T19:34:00Z" w16du:dateUtc="2025-05-25T11:34:00Z">
          <w:pPr>
            <w:jc w:val="center"/>
          </w:pPr>
        </w:pPrChange>
      </w:pPr>
      <w:r w:rsidRPr="009B1DC8">
        <w:rPr>
          <w:lang w:val="en-US"/>
        </w:rPr>
        <w:t>Figure</w:t>
      </w:r>
      <w:r w:rsidR="009B1DC8" w:rsidRPr="009B1DC8">
        <w:rPr>
          <w:lang w:val="en-US"/>
        </w:rPr>
        <w:t xml:space="preserve"> 3.1.1</w:t>
      </w:r>
      <w:r w:rsidR="009B1DC8">
        <w:rPr>
          <w:lang w:val="en-US"/>
        </w:rPr>
        <w:t>0</w:t>
      </w:r>
      <w:r w:rsidR="009B1DC8" w:rsidRPr="009B1DC8">
        <w:rPr>
          <w:lang w:val="en-US"/>
        </w:rPr>
        <w:t>.1: Lecturer submit grades activity diagram</w:t>
      </w:r>
    </w:p>
    <w:p w14:paraId="62A6FFB7" w14:textId="1B1D75C0" w:rsidR="007964A6" w:rsidRDefault="007964A6">
      <w:pPr>
        <w:rPr>
          <w:lang w:val="en-US"/>
        </w:rPr>
      </w:pPr>
      <w:r>
        <w:rPr>
          <w:lang w:val="en-US"/>
        </w:rPr>
        <w:br w:type="page"/>
      </w:r>
    </w:p>
    <w:p w14:paraId="7661CBF2" w14:textId="798C3F7D" w:rsidR="007964A6" w:rsidRPr="006E3348" w:rsidRDefault="007964A6" w:rsidP="004672A7">
      <w:pPr>
        <w:pStyle w:val="Heading3"/>
        <w:rPr>
          <w:lang w:val="en-US"/>
        </w:rPr>
      </w:pPr>
      <w:r>
        <w:lastRenderedPageBreak/>
        <w:t>3.1.11 Lecturer Send Announcements</w:t>
      </w:r>
    </w:p>
    <w:p w14:paraId="20D9F6FB" w14:textId="77777777" w:rsidR="007964A6" w:rsidRDefault="007964A6" w:rsidP="007964A6"/>
    <w:p w14:paraId="64E4BC98" w14:textId="2EE9C27E" w:rsidR="007964A6" w:rsidRPr="009B1DC8" w:rsidRDefault="007964A6">
      <w:pPr>
        <w:pStyle w:val="Quote"/>
        <w:pPrChange w:id="336" w:author="Teoh Xuan Xuan" w:date="2025-05-25T19:34:00Z" w16du:dateUtc="2025-05-25T11:34:00Z">
          <w:pPr>
            <w:jc w:val="center"/>
          </w:pPr>
        </w:pPrChange>
      </w:pPr>
      <w:r w:rsidRPr="009B1DC8">
        <w:t>Table</w:t>
      </w:r>
      <w:r w:rsidR="009B1DC8" w:rsidRPr="009B1DC8">
        <w:t xml:space="preserve"> 3.1.11: Lecturer send announcements</w:t>
      </w:r>
      <w:r w:rsidR="009B1DC8">
        <w:t xml:space="preserve"> use case specifications table</w:t>
      </w:r>
    </w:p>
    <w:tbl>
      <w:tblPr>
        <w:tblStyle w:val="TableGrid"/>
        <w:tblW w:w="0" w:type="auto"/>
        <w:tblLook w:val="04A0" w:firstRow="1" w:lastRow="0" w:firstColumn="1" w:lastColumn="0" w:noHBand="0" w:noVBand="1"/>
      </w:tblPr>
      <w:tblGrid>
        <w:gridCol w:w="4508"/>
        <w:gridCol w:w="4508"/>
      </w:tblGrid>
      <w:tr w:rsidR="007964A6" w:rsidRPr="009B1DC8" w14:paraId="3DD5F29E" w14:textId="77777777" w:rsidTr="00284CB6">
        <w:tc>
          <w:tcPr>
            <w:tcW w:w="4508" w:type="dxa"/>
          </w:tcPr>
          <w:p w14:paraId="36240303" w14:textId="77777777" w:rsidR="007964A6" w:rsidRPr="009B1DC8" w:rsidRDefault="007964A6" w:rsidP="00284CB6">
            <w:pPr>
              <w:rPr>
                <w:rFonts w:cs="Times New Roman"/>
              </w:rPr>
            </w:pPr>
            <w:r w:rsidRPr="009B1DC8">
              <w:rPr>
                <w:rFonts w:cs="Times New Roman"/>
                <w:b/>
                <w:bCs/>
                <w:color w:val="000000"/>
              </w:rPr>
              <w:t>ID</w:t>
            </w:r>
          </w:p>
        </w:tc>
        <w:tc>
          <w:tcPr>
            <w:tcW w:w="4508" w:type="dxa"/>
          </w:tcPr>
          <w:p w14:paraId="1E94643B" w14:textId="58B64E55" w:rsidR="007964A6" w:rsidRPr="009B1DC8" w:rsidRDefault="007964A6" w:rsidP="00284CB6">
            <w:pPr>
              <w:rPr>
                <w:rFonts w:cs="Times New Roman"/>
              </w:rPr>
            </w:pPr>
            <w:r w:rsidRPr="009B1DC8">
              <w:rPr>
                <w:rFonts w:cs="Times New Roman"/>
                <w:b/>
                <w:bCs/>
                <w:color w:val="000000"/>
              </w:rPr>
              <w:t>F-0</w:t>
            </w:r>
            <w:r w:rsidR="009B1DC8" w:rsidRPr="009B1DC8">
              <w:rPr>
                <w:rFonts w:cs="Times New Roman"/>
                <w:b/>
                <w:bCs/>
                <w:color w:val="000000"/>
              </w:rPr>
              <w:t>1</w:t>
            </w:r>
            <w:r w:rsidRPr="009B1DC8">
              <w:rPr>
                <w:rFonts w:cs="Times New Roman"/>
                <w:b/>
                <w:bCs/>
                <w:color w:val="000000"/>
              </w:rPr>
              <w:t>1</w:t>
            </w:r>
          </w:p>
        </w:tc>
      </w:tr>
      <w:tr w:rsidR="00E13333" w:rsidRPr="009B1DC8" w14:paraId="2AF2037B" w14:textId="77777777" w:rsidTr="00284CB6">
        <w:tc>
          <w:tcPr>
            <w:tcW w:w="4508" w:type="dxa"/>
          </w:tcPr>
          <w:p w14:paraId="53C9604E" w14:textId="076CB3ED" w:rsidR="00E13333" w:rsidRPr="009B1DC8" w:rsidRDefault="00E13333" w:rsidP="00E13333">
            <w:pPr>
              <w:rPr>
                <w:rFonts w:cs="Times New Roman"/>
              </w:rPr>
            </w:pPr>
            <w:r w:rsidRPr="009B1DC8">
              <w:rPr>
                <w:rFonts w:cs="Times New Roman"/>
                <w:b/>
                <w:bCs/>
                <w:color w:val="000000"/>
              </w:rPr>
              <w:t>Feature</w:t>
            </w:r>
          </w:p>
        </w:tc>
        <w:tc>
          <w:tcPr>
            <w:tcW w:w="4508" w:type="dxa"/>
          </w:tcPr>
          <w:p w14:paraId="6F80600F" w14:textId="46D18DBF" w:rsidR="00E13333" w:rsidRPr="009B1DC8" w:rsidRDefault="00E13333" w:rsidP="00E13333">
            <w:pPr>
              <w:rPr>
                <w:rFonts w:cs="Times New Roman"/>
              </w:rPr>
            </w:pPr>
            <w:r w:rsidRPr="009B1DC8">
              <w:rPr>
                <w:rFonts w:cs="Times New Roman"/>
                <w:color w:val="000000"/>
              </w:rPr>
              <w:t>Send Announcements</w:t>
            </w:r>
          </w:p>
        </w:tc>
      </w:tr>
      <w:tr w:rsidR="00E13333" w:rsidRPr="009B1DC8" w14:paraId="5677EF83" w14:textId="77777777" w:rsidTr="00284CB6">
        <w:tc>
          <w:tcPr>
            <w:tcW w:w="4508" w:type="dxa"/>
          </w:tcPr>
          <w:p w14:paraId="217C4C0B" w14:textId="216747A5" w:rsidR="00E13333" w:rsidRPr="009B1DC8" w:rsidRDefault="00E13333" w:rsidP="00E13333">
            <w:pPr>
              <w:rPr>
                <w:rFonts w:cs="Times New Roman"/>
              </w:rPr>
            </w:pPr>
            <w:r w:rsidRPr="009B1DC8">
              <w:rPr>
                <w:rFonts w:cs="Times New Roman"/>
                <w:b/>
                <w:bCs/>
                <w:color w:val="000000"/>
              </w:rPr>
              <w:t>Version</w:t>
            </w:r>
          </w:p>
        </w:tc>
        <w:tc>
          <w:tcPr>
            <w:tcW w:w="4508" w:type="dxa"/>
          </w:tcPr>
          <w:p w14:paraId="387E0AFA" w14:textId="7A539C4C" w:rsidR="00E13333" w:rsidRPr="009B1DC8" w:rsidRDefault="00E13333" w:rsidP="00E13333">
            <w:pPr>
              <w:rPr>
                <w:rFonts w:cs="Times New Roman"/>
              </w:rPr>
            </w:pPr>
            <w:r w:rsidRPr="009B1DC8">
              <w:rPr>
                <w:rFonts w:cs="Times New Roman"/>
                <w:color w:val="000000"/>
              </w:rPr>
              <w:t>1.0</w:t>
            </w:r>
          </w:p>
        </w:tc>
      </w:tr>
      <w:tr w:rsidR="00E13333" w:rsidRPr="009B1DC8" w14:paraId="1EDED863" w14:textId="77777777" w:rsidTr="00284CB6">
        <w:tc>
          <w:tcPr>
            <w:tcW w:w="4508" w:type="dxa"/>
          </w:tcPr>
          <w:p w14:paraId="522C547F" w14:textId="38BCD0A4" w:rsidR="00E13333" w:rsidRPr="009B1DC8" w:rsidRDefault="00E13333" w:rsidP="00E13333">
            <w:pPr>
              <w:rPr>
                <w:rFonts w:cs="Times New Roman"/>
              </w:rPr>
            </w:pPr>
            <w:r w:rsidRPr="009B1DC8">
              <w:rPr>
                <w:rFonts w:cs="Times New Roman"/>
                <w:b/>
                <w:bCs/>
                <w:color w:val="000000"/>
              </w:rPr>
              <w:t>Purpose</w:t>
            </w:r>
          </w:p>
        </w:tc>
        <w:tc>
          <w:tcPr>
            <w:tcW w:w="4508" w:type="dxa"/>
          </w:tcPr>
          <w:p w14:paraId="09B27929" w14:textId="27DB01BC" w:rsidR="00E13333" w:rsidRPr="009B1DC8" w:rsidRDefault="00E13333" w:rsidP="00E13333">
            <w:pPr>
              <w:rPr>
                <w:rFonts w:cs="Times New Roman"/>
              </w:rPr>
            </w:pPr>
            <w:r w:rsidRPr="009B1DC8">
              <w:rPr>
                <w:rFonts w:cs="Times New Roman"/>
                <w:color w:val="000000"/>
              </w:rPr>
              <w:t>To allow lecturers to send academic announcements to students enrolled in their subjects.</w:t>
            </w:r>
          </w:p>
        </w:tc>
      </w:tr>
      <w:tr w:rsidR="00E13333" w:rsidRPr="009B1DC8" w14:paraId="1F188444" w14:textId="77777777" w:rsidTr="00284CB6">
        <w:tc>
          <w:tcPr>
            <w:tcW w:w="4508" w:type="dxa"/>
          </w:tcPr>
          <w:p w14:paraId="6620142C" w14:textId="46972987" w:rsidR="00E13333" w:rsidRPr="009B1DC8" w:rsidRDefault="00E13333" w:rsidP="00E13333">
            <w:pPr>
              <w:rPr>
                <w:rFonts w:cs="Times New Roman"/>
              </w:rPr>
            </w:pPr>
            <w:r w:rsidRPr="009B1DC8">
              <w:rPr>
                <w:rFonts w:cs="Times New Roman"/>
                <w:b/>
                <w:bCs/>
                <w:color w:val="000000"/>
              </w:rPr>
              <w:t>Actor(s)</w:t>
            </w:r>
          </w:p>
        </w:tc>
        <w:tc>
          <w:tcPr>
            <w:tcW w:w="4508" w:type="dxa"/>
          </w:tcPr>
          <w:p w14:paraId="77B2BD63" w14:textId="7E1ECDC0" w:rsidR="00E13333" w:rsidRPr="009B1DC8" w:rsidRDefault="00E13333" w:rsidP="00E13333">
            <w:pPr>
              <w:rPr>
                <w:rFonts w:cs="Times New Roman"/>
              </w:rPr>
            </w:pPr>
            <w:r w:rsidRPr="009B1DC8">
              <w:rPr>
                <w:rFonts w:cs="Times New Roman"/>
                <w:color w:val="000000"/>
              </w:rPr>
              <w:t>Lecturer</w:t>
            </w:r>
          </w:p>
        </w:tc>
      </w:tr>
      <w:tr w:rsidR="00E13333" w:rsidRPr="009B1DC8" w14:paraId="37FE071F" w14:textId="77777777" w:rsidTr="00284CB6">
        <w:tc>
          <w:tcPr>
            <w:tcW w:w="4508" w:type="dxa"/>
          </w:tcPr>
          <w:p w14:paraId="0A96DD94" w14:textId="6260712E" w:rsidR="00E13333" w:rsidRPr="009B1DC8" w:rsidRDefault="00E13333" w:rsidP="00E13333">
            <w:pPr>
              <w:rPr>
                <w:rFonts w:cs="Times New Roman"/>
              </w:rPr>
            </w:pPr>
            <w:r w:rsidRPr="009B1DC8">
              <w:rPr>
                <w:rFonts w:cs="Times New Roman"/>
                <w:b/>
                <w:bCs/>
                <w:color w:val="000000"/>
              </w:rPr>
              <w:t>Precondition</w:t>
            </w:r>
          </w:p>
        </w:tc>
        <w:tc>
          <w:tcPr>
            <w:tcW w:w="4508" w:type="dxa"/>
          </w:tcPr>
          <w:p w14:paraId="58BF2512" w14:textId="22651257" w:rsidR="00E13333" w:rsidRPr="009B1DC8" w:rsidRDefault="00E13333" w:rsidP="00E13333">
            <w:pPr>
              <w:rPr>
                <w:rFonts w:cs="Times New Roman"/>
              </w:rPr>
            </w:pPr>
            <w:r w:rsidRPr="009B1DC8">
              <w:rPr>
                <w:rFonts w:cs="Times New Roman"/>
                <w:color w:val="000000"/>
              </w:rPr>
              <w:t>Lecturer must be logged in and assigned to at least one subject.</w:t>
            </w:r>
          </w:p>
        </w:tc>
      </w:tr>
      <w:tr w:rsidR="00E13333" w:rsidRPr="009B1DC8" w14:paraId="6BCAB0DA" w14:textId="77777777" w:rsidTr="00284CB6">
        <w:tc>
          <w:tcPr>
            <w:tcW w:w="4508" w:type="dxa"/>
          </w:tcPr>
          <w:p w14:paraId="2763F319" w14:textId="5794CED4" w:rsidR="00E13333" w:rsidRPr="009B1DC8" w:rsidRDefault="00E13333" w:rsidP="00E13333">
            <w:pPr>
              <w:rPr>
                <w:rFonts w:cs="Times New Roman"/>
                <w:b/>
                <w:bCs/>
                <w:color w:val="000000"/>
              </w:rPr>
            </w:pPr>
            <w:r w:rsidRPr="009B1DC8">
              <w:rPr>
                <w:rFonts w:cs="Times New Roman"/>
                <w:b/>
                <w:bCs/>
                <w:color w:val="000000"/>
              </w:rPr>
              <w:t>Postcondition</w:t>
            </w:r>
          </w:p>
        </w:tc>
        <w:tc>
          <w:tcPr>
            <w:tcW w:w="4508" w:type="dxa"/>
          </w:tcPr>
          <w:p w14:paraId="4071E0D2" w14:textId="6D1BB7B5" w:rsidR="00E13333" w:rsidRPr="009B1DC8" w:rsidRDefault="00E13333" w:rsidP="00E13333">
            <w:pPr>
              <w:rPr>
                <w:rFonts w:cs="Times New Roman"/>
                <w:color w:val="000000"/>
              </w:rPr>
            </w:pPr>
            <w:r w:rsidRPr="009B1DC8">
              <w:rPr>
                <w:rFonts w:cs="Times New Roman"/>
                <w:color w:val="000000"/>
              </w:rPr>
              <w:t>Announcement is delivered to relevant students and stored in the system.</w:t>
            </w:r>
          </w:p>
        </w:tc>
      </w:tr>
      <w:tr w:rsidR="00E13333" w:rsidRPr="009B1DC8" w14:paraId="71710AAA" w14:textId="77777777" w:rsidTr="00284CB6">
        <w:tc>
          <w:tcPr>
            <w:tcW w:w="4508" w:type="dxa"/>
          </w:tcPr>
          <w:p w14:paraId="59EF8FDB" w14:textId="17CC4B37" w:rsidR="00E13333" w:rsidRPr="009B1DC8" w:rsidRDefault="00E13333" w:rsidP="00E13333">
            <w:pPr>
              <w:rPr>
                <w:rFonts w:cs="Times New Roman"/>
                <w:b/>
                <w:bCs/>
                <w:color w:val="000000"/>
              </w:rPr>
            </w:pPr>
            <w:r w:rsidRPr="009B1DC8">
              <w:rPr>
                <w:rFonts w:cs="Times New Roman"/>
                <w:b/>
                <w:bCs/>
                <w:color w:val="000000"/>
              </w:rPr>
              <w:t>Main Flow</w:t>
            </w:r>
          </w:p>
        </w:tc>
        <w:tc>
          <w:tcPr>
            <w:tcW w:w="4508" w:type="dxa"/>
          </w:tcPr>
          <w:p w14:paraId="5A820B63" w14:textId="77777777" w:rsidR="009B1DC8" w:rsidRDefault="00E13333" w:rsidP="00E13333">
            <w:pPr>
              <w:rPr>
                <w:rFonts w:cs="Times New Roman"/>
                <w:color w:val="000000"/>
              </w:rPr>
            </w:pPr>
            <w:r w:rsidRPr="009B1DC8">
              <w:rPr>
                <w:rFonts w:cs="Times New Roman"/>
                <w:color w:val="000000"/>
              </w:rPr>
              <w:t xml:space="preserve">1. Lecturer navigates to “Send Announcements” </w:t>
            </w:r>
          </w:p>
          <w:p w14:paraId="59341213" w14:textId="77777777" w:rsidR="009B1DC8" w:rsidRDefault="00E13333" w:rsidP="00E13333">
            <w:pPr>
              <w:rPr>
                <w:rFonts w:cs="Times New Roman"/>
                <w:color w:val="000000"/>
              </w:rPr>
            </w:pPr>
            <w:r w:rsidRPr="009B1DC8">
              <w:rPr>
                <w:rFonts w:cs="Times New Roman"/>
                <w:color w:val="000000"/>
              </w:rPr>
              <w:t xml:space="preserve">2. Lecturer selects subject and enters message </w:t>
            </w:r>
          </w:p>
          <w:p w14:paraId="2D8C15AA" w14:textId="77777777" w:rsidR="009B1DC8" w:rsidRDefault="00E13333" w:rsidP="00E13333">
            <w:pPr>
              <w:rPr>
                <w:rFonts w:cs="Times New Roman"/>
                <w:color w:val="000000"/>
              </w:rPr>
            </w:pPr>
            <w:r w:rsidRPr="009B1DC8">
              <w:rPr>
                <w:rFonts w:cs="Times New Roman"/>
                <w:color w:val="000000"/>
              </w:rPr>
              <w:t xml:space="preserve">3. System validates content and target audience </w:t>
            </w:r>
          </w:p>
          <w:p w14:paraId="7CDD5CEE" w14:textId="77777777" w:rsidR="009B1DC8" w:rsidRDefault="00E13333" w:rsidP="00E13333">
            <w:pPr>
              <w:rPr>
                <w:rFonts w:cs="Times New Roman"/>
                <w:color w:val="000000"/>
              </w:rPr>
            </w:pPr>
            <w:r w:rsidRPr="009B1DC8">
              <w:rPr>
                <w:rFonts w:cs="Times New Roman"/>
                <w:color w:val="000000"/>
              </w:rPr>
              <w:t xml:space="preserve">4. System saves announcement and sends it to all enrolled students </w:t>
            </w:r>
          </w:p>
          <w:p w14:paraId="566EBDB7" w14:textId="7227D32D" w:rsidR="00E13333" w:rsidRPr="009B1DC8" w:rsidRDefault="00E13333" w:rsidP="00E13333">
            <w:pPr>
              <w:rPr>
                <w:rFonts w:cs="Times New Roman"/>
                <w:color w:val="000000"/>
              </w:rPr>
            </w:pPr>
            <w:r w:rsidRPr="009B1DC8">
              <w:rPr>
                <w:rFonts w:cs="Times New Roman"/>
                <w:color w:val="000000"/>
              </w:rPr>
              <w:t>5. Students see the announcement on their dashboards</w:t>
            </w:r>
          </w:p>
        </w:tc>
      </w:tr>
      <w:tr w:rsidR="00E13333" w:rsidRPr="009B1DC8" w14:paraId="14C13216" w14:textId="77777777" w:rsidTr="00284CB6">
        <w:tc>
          <w:tcPr>
            <w:tcW w:w="4508" w:type="dxa"/>
          </w:tcPr>
          <w:p w14:paraId="18B31F42" w14:textId="3CBFAD6D" w:rsidR="00E13333" w:rsidRPr="009B1DC8" w:rsidRDefault="00E13333" w:rsidP="00E13333">
            <w:pPr>
              <w:rPr>
                <w:rFonts w:cs="Times New Roman"/>
                <w:b/>
                <w:bCs/>
                <w:color w:val="000000"/>
              </w:rPr>
            </w:pPr>
            <w:r w:rsidRPr="009B1DC8">
              <w:rPr>
                <w:rFonts w:cs="Times New Roman"/>
                <w:b/>
                <w:bCs/>
                <w:color w:val="000000"/>
              </w:rPr>
              <w:t>Alternate Scenario</w:t>
            </w:r>
          </w:p>
        </w:tc>
        <w:tc>
          <w:tcPr>
            <w:tcW w:w="4508" w:type="dxa"/>
          </w:tcPr>
          <w:p w14:paraId="4F33D03B" w14:textId="77777777" w:rsidR="009B1DC8" w:rsidRDefault="00E13333" w:rsidP="00E13333">
            <w:pPr>
              <w:rPr>
                <w:rFonts w:cs="Times New Roman"/>
                <w:color w:val="000000"/>
              </w:rPr>
            </w:pPr>
            <w:r w:rsidRPr="009B1DC8">
              <w:rPr>
                <w:rFonts w:cs="Times New Roman"/>
                <w:color w:val="000000"/>
              </w:rPr>
              <w:t xml:space="preserve">1. If message field is empty or too long, system prompts for correction </w:t>
            </w:r>
          </w:p>
          <w:p w14:paraId="2AC2F86D" w14:textId="534312C4" w:rsidR="00E13333" w:rsidRPr="009B1DC8" w:rsidRDefault="00E13333" w:rsidP="00E13333">
            <w:pPr>
              <w:rPr>
                <w:rFonts w:cs="Times New Roman"/>
                <w:color w:val="000000"/>
              </w:rPr>
            </w:pPr>
            <w:r w:rsidRPr="009B1DC8">
              <w:rPr>
                <w:rFonts w:cs="Times New Roman"/>
                <w:color w:val="000000"/>
              </w:rPr>
              <w:t>2. If submission fails due to server error, system shows “Unable to send announcement”</w:t>
            </w:r>
          </w:p>
        </w:tc>
      </w:tr>
      <w:tr w:rsidR="00E13333" w:rsidRPr="009B1DC8" w14:paraId="331DD700" w14:textId="77777777" w:rsidTr="00284CB6">
        <w:trPr>
          <w:trHeight w:val="368"/>
        </w:trPr>
        <w:tc>
          <w:tcPr>
            <w:tcW w:w="4508" w:type="dxa"/>
          </w:tcPr>
          <w:p w14:paraId="52AB2A37" w14:textId="175EFA03" w:rsidR="00E13333" w:rsidRPr="009B1DC8" w:rsidRDefault="00E13333" w:rsidP="00E13333">
            <w:pPr>
              <w:rPr>
                <w:rFonts w:cs="Times New Roman"/>
                <w:b/>
                <w:bCs/>
                <w:color w:val="000000"/>
              </w:rPr>
            </w:pPr>
            <w:r w:rsidRPr="009B1DC8">
              <w:rPr>
                <w:rFonts w:cs="Times New Roman"/>
                <w:b/>
                <w:bCs/>
                <w:color w:val="000000"/>
              </w:rPr>
              <w:t>Author</w:t>
            </w:r>
          </w:p>
        </w:tc>
        <w:tc>
          <w:tcPr>
            <w:tcW w:w="4508" w:type="dxa"/>
          </w:tcPr>
          <w:p w14:paraId="0B7F70FA" w14:textId="58AC1FCF" w:rsidR="00E13333" w:rsidRPr="009B1DC8" w:rsidRDefault="009B1DC8" w:rsidP="00E13333">
            <w:pPr>
              <w:rPr>
                <w:rFonts w:cs="Times New Roman"/>
                <w:color w:val="000000"/>
              </w:rPr>
            </w:pPr>
            <w:r>
              <w:rPr>
                <w:rFonts w:cs="Times New Roman"/>
                <w:color w:val="000000"/>
              </w:rPr>
              <w:t>Yang Jia En</w:t>
            </w:r>
          </w:p>
        </w:tc>
      </w:tr>
    </w:tbl>
    <w:p w14:paraId="1ACDECF9" w14:textId="77777777" w:rsidR="007964A6" w:rsidRDefault="007964A6" w:rsidP="007964A6"/>
    <w:p w14:paraId="6908DB5B" w14:textId="3C2663C9" w:rsidR="007964A6" w:rsidRDefault="00E13333">
      <w:pPr>
        <w:jc w:val="center"/>
        <w:rPr>
          <w:lang w:val="en-US"/>
        </w:rPr>
        <w:pPrChange w:id="337" w:author="Teoh Xuan Xuan" w:date="2025-05-25T19:34:00Z" w16du:dateUtc="2025-05-25T11:34:00Z">
          <w:pPr/>
        </w:pPrChange>
      </w:pPr>
      <w:r>
        <w:rPr>
          <w:rFonts w:ascii="Arial" w:hAnsi="Arial" w:cs="Arial"/>
          <w:noProof/>
          <w:color w:val="000000"/>
          <w:sz w:val="22"/>
          <w:szCs w:val="22"/>
          <w:bdr w:val="none" w:sz="0" w:space="0" w:color="auto" w:frame="1"/>
        </w:rPr>
        <w:drawing>
          <wp:inline distT="0" distB="0" distL="0" distR="0" wp14:anchorId="2FE62401" wp14:editId="49B16945">
            <wp:extent cx="4924425" cy="2416373"/>
            <wp:effectExtent l="0" t="0" r="0" b="3175"/>
            <wp:docPr id="19042646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37557" cy="2422817"/>
                    </a:xfrm>
                    <a:prstGeom prst="rect">
                      <a:avLst/>
                    </a:prstGeom>
                    <a:noFill/>
                    <a:ln>
                      <a:noFill/>
                    </a:ln>
                  </pic:spPr>
                </pic:pic>
              </a:graphicData>
            </a:graphic>
          </wp:inline>
        </w:drawing>
      </w:r>
    </w:p>
    <w:p w14:paraId="13D4162A" w14:textId="4B6B991D" w:rsidR="007964A6" w:rsidRPr="009B1DC8" w:rsidRDefault="007964A6">
      <w:pPr>
        <w:pStyle w:val="Quote"/>
        <w:rPr>
          <w:lang w:val="en-US"/>
        </w:rPr>
        <w:pPrChange w:id="338" w:author="Teoh Xuan Xuan" w:date="2025-05-25T19:34:00Z" w16du:dateUtc="2025-05-25T11:34:00Z">
          <w:pPr>
            <w:jc w:val="center"/>
          </w:pPr>
        </w:pPrChange>
      </w:pPr>
      <w:r w:rsidRPr="009B1DC8">
        <w:rPr>
          <w:lang w:val="en-US"/>
        </w:rPr>
        <w:t>Figure</w:t>
      </w:r>
      <w:r w:rsidR="009B1DC8" w:rsidRPr="009B1DC8">
        <w:rPr>
          <w:lang w:val="en-US"/>
        </w:rPr>
        <w:t xml:space="preserve"> 3.1.11.1: Lecturer send announcements sequence diagram</w:t>
      </w:r>
    </w:p>
    <w:p w14:paraId="4A631682" w14:textId="275B6F2F" w:rsidR="007964A6" w:rsidRPr="00E13333" w:rsidRDefault="00E13333">
      <w:pPr>
        <w:jc w:val="center"/>
        <w:rPr>
          <w:b/>
          <w:bCs/>
          <w:lang w:val="en-US"/>
        </w:rPr>
        <w:pPrChange w:id="339" w:author="Teoh Xuan Xuan" w:date="2025-05-25T19:34:00Z" w16du:dateUtc="2025-05-25T11:34:00Z">
          <w:pPr/>
        </w:pPrChange>
      </w:pPr>
      <w:r>
        <w:rPr>
          <w:rFonts w:ascii="Arial" w:hAnsi="Arial" w:cs="Arial"/>
          <w:noProof/>
          <w:color w:val="000000"/>
          <w:sz w:val="22"/>
          <w:szCs w:val="22"/>
          <w:bdr w:val="none" w:sz="0" w:space="0" w:color="auto" w:frame="1"/>
        </w:rPr>
        <w:lastRenderedPageBreak/>
        <w:drawing>
          <wp:inline distT="0" distB="0" distL="0" distR="0" wp14:anchorId="789B15BE" wp14:editId="1CBA04EB">
            <wp:extent cx="1341120" cy="4869180"/>
            <wp:effectExtent l="0" t="0" r="0" b="7620"/>
            <wp:docPr id="11567930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1120" cy="4869180"/>
                    </a:xfrm>
                    <a:prstGeom prst="rect">
                      <a:avLst/>
                    </a:prstGeom>
                    <a:noFill/>
                    <a:ln>
                      <a:noFill/>
                    </a:ln>
                  </pic:spPr>
                </pic:pic>
              </a:graphicData>
            </a:graphic>
          </wp:inline>
        </w:drawing>
      </w:r>
    </w:p>
    <w:p w14:paraId="56635D7B" w14:textId="2AB6E51A" w:rsidR="007964A6" w:rsidRPr="009B1DC8" w:rsidRDefault="007964A6">
      <w:pPr>
        <w:pStyle w:val="Quote"/>
        <w:rPr>
          <w:lang w:val="en-US"/>
        </w:rPr>
        <w:pPrChange w:id="340" w:author="Teoh Xuan Xuan" w:date="2025-05-25T19:34:00Z" w16du:dateUtc="2025-05-25T11:34:00Z">
          <w:pPr>
            <w:jc w:val="center"/>
          </w:pPr>
        </w:pPrChange>
      </w:pPr>
      <w:r w:rsidRPr="009B1DC8">
        <w:rPr>
          <w:lang w:val="en-US"/>
        </w:rPr>
        <w:t>Figure</w:t>
      </w:r>
      <w:r w:rsidR="009B1DC8" w:rsidRPr="009B1DC8">
        <w:rPr>
          <w:lang w:val="en-US"/>
        </w:rPr>
        <w:t xml:space="preserve"> 3.1.11.2: Lecturer send announcements activity diagram</w:t>
      </w:r>
    </w:p>
    <w:p w14:paraId="11D4B56B" w14:textId="75B7C904" w:rsidR="00D82228" w:rsidRDefault="00D82228">
      <w:pPr>
        <w:rPr>
          <w:lang w:val="en-US"/>
        </w:rPr>
      </w:pPr>
      <w:r>
        <w:rPr>
          <w:lang w:val="en-US"/>
        </w:rPr>
        <w:br w:type="page"/>
      </w:r>
    </w:p>
    <w:p w14:paraId="28409194" w14:textId="2265BA12" w:rsidR="00D82228" w:rsidRPr="00D82228" w:rsidRDefault="00D82228" w:rsidP="004672A7">
      <w:pPr>
        <w:pStyle w:val="Heading3"/>
        <w:rPr>
          <w:lang w:val="en-US"/>
        </w:rPr>
      </w:pPr>
      <w:r>
        <w:lastRenderedPageBreak/>
        <w:t>3.1</w:t>
      </w:r>
      <w:r>
        <w:rPr>
          <w:rFonts w:hint="eastAsia"/>
        </w:rPr>
        <w:t>.12 Lectu</w:t>
      </w:r>
      <w:r w:rsidR="007B39B6">
        <w:t>rer Schedule Assessment</w:t>
      </w:r>
    </w:p>
    <w:p w14:paraId="501DAE16" w14:textId="77777777" w:rsidR="00D82228" w:rsidRDefault="00D82228" w:rsidP="00D82228"/>
    <w:p w14:paraId="1DAC5B3C" w14:textId="16FEC174" w:rsidR="00D82228" w:rsidRPr="009B1DC8" w:rsidRDefault="00D82228">
      <w:pPr>
        <w:pStyle w:val="Quote"/>
        <w:pPrChange w:id="341" w:author="Teoh Xuan Xuan" w:date="2025-05-25T19:34:00Z" w16du:dateUtc="2025-05-25T11:34:00Z">
          <w:pPr>
            <w:jc w:val="center"/>
          </w:pPr>
        </w:pPrChange>
      </w:pPr>
      <w:r w:rsidRPr="009B1DC8">
        <w:t>Table</w:t>
      </w:r>
      <w:r w:rsidR="009B1DC8" w:rsidRPr="009B1DC8">
        <w:t xml:space="preserve"> 3.1.12: Lecturer schedule assessment use case specifications table</w:t>
      </w:r>
    </w:p>
    <w:tbl>
      <w:tblPr>
        <w:tblStyle w:val="TableGrid"/>
        <w:tblW w:w="0" w:type="auto"/>
        <w:tblLook w:val="04A0" w:firstRow="1" w:lastRow="0" w:firstColumn="1" w:lastColumn="0" w:noHBand="0" w:noVBand="1"/>
      </w:tblPr>
      <w:tblGrid>
        <w:gridCol w:w="4508"/>
        <w:gridCol w:w="4508"/>
      </w:tblGrid>
      <w:tr w:rsidR="00D82228" w:rsidRPr="009B1DC8" w14:paraId="2475ED37" w14:textId="77777777" w:rsidTr="00284CB6">
        <w:tc>
          <w:tcPr>
            <w:tcW w:w="4508" w:type="dxa"/>
          </w:tcPr>
          <w:p w14:paraId="7834CD15" w14:textId="77777777" w:rsidR="00D82228" w:rsidRPr="009B1DC8" w:rsidRDefault="00D82228" w:rsidP="00284CB6">
            <w:pPr>
              <w:rPr>
                <w:rFonts w:cs="Times New Roman"/>
              </w:rPr>
            </w:pPr>
            <w:r w:rsidRPr="009B1DC8">
              <w:rPr>
                <w:rFonts w:cs="Times New Roman"/>
                <w:b/>
                <w:bCs/>
                <w:color w:val="000000"/>
              </w:rPr>
              <w:t>ID</w:t>
            </w:r>
          </w:p>
        </w:tc>
        <w:tc>
          <w:tcPr>
            <w:tcW w:w="4508" w:type="dxa"/>
          </w:tcPr>
          <w:p w14:paraId="1CAC98FD" w14:textId="5858D97D" w:rsidR="00D82228" w:rsidRPr="009B1DC8" w:rsidRDefault="00D82228" w:rsidP="00284CB6">
            <w:pPr>
              <w:rPr>
                <w:rFonts w:cs="Times New Roman"/>
              </w:rPr>
            </w:pPr>
            <w:r w:rsidRPr="009B1DC8">
              <w:rPr>
                <w:rFonts w:cs="Times New Roman"/>
                <w:b/>
                <w:bCs/>
                <w:color w:val="000000"/>
              </w:rPr>
              <w:t>F-0</w:t>
            </w:r>
            <w:r w:rsidR="009B1DC8">
              <w:rPr>
                <w:rFonts w:cs="Times New Roman"/>
                <w:b/>
                <w:bCs/>
                <w:color w:val="000000"/>
              </w:rPr>
              <w:t>12</w:t>
            </w:r>
          </w:p>
        </w:tc>
      </w:tr>
      <w:tr w:rsidR="007B39B6" w:rsidRPr="009B1DC8" w14:paraId="38945F04" w14:textId="77777777" w:rsidTr="00284CB6">
        <w:tc>
          <w:tcPr>
            <w:tcW w:w="4508" w:type="dxa"/>
          </w:tcPr>
          <w:p w14:paraId="5B1A1F82" w14:textId="06CA66E1" w:rsidR="007B39B6" w:rsidRPr="009B1DC8" w:rsidRDefault="007B39B6" w:rsidP="007B39B6">
            <w:pPr>
              <w:rPr>
                <w:rFonts w:cs="Times New Roman"/>
              </w:rPr>
            </w:pPr>
            <w:r w:rsidRPr="009B1DC8">
              <w:rPr>
                <w:rFonts w:cs="Times New Roman"/>
                <w:b/>
                <w:bCs/>
                <w:color w:val="000000"/>
              </w:rPr>
              <w:t>Feature</w:t>
            </w:r>
          </w:p>
        </w:tc>
        <w:tc>
          <w:tcPr>
            <w:tcW w:w="4508" w:type="dxa"/>
          </w:tcPr>
          <w:p w14:paraId="1437B7D7" w14:textId="3DD204B6" w:rsidR="007B39B6" w:rsidRPr="009B1DC8" w:rsidRDefault="007B39B6" w:rsidP="007B39B6">
            <w:pPr>
              <w:rPr>
                <w:rFonts w:cs="Times New Roman"/>
              </w:rPr>
            </w:pPr>
            <w:r w:rsidRPr="009B1DC8">
              <w:rPr>
                <w:rFonts w:cs="Times New Roman"/>
                <w:color w:val="000000"/>
              </w:rPr>
              <w:t>Schedule Assessment</w:t>
            </w:r>
          </w:p>
        </w:tc>
      </w:tr>
      <w:tr w:rsidR="007B39B6" w:rsidRPr="009B1DC8" w14:paraId="1CEB0009" w14:textId="77777777" w:rsidTr="00284CB6">
        <w:tc>
          <w:tcPr>
            <w:tcW w:w="4508" w:type="dxa"/>
          </w:tcPr>
          <w:p w14:paraId="2F0DE0DD" w14:textId="7D15F3C1" w:rsidR="007B39B6" w:rsidRPr="009B1DC8" w:rsidRDefault="007B39B6" w:rsidP="007B39B6">
            <w:pPr>
              <w:rPr>
                <w:rFonts w:cs="Times New Roman"/>
              </w:rPr>
            </w:pPr>
            <w:r w:rsidRPr="009B1DC8">
              <w:rPr>
                <w:rFonts w:cs="Times New Roman"/>
                <w:b/>
                <w:bCs/>
                <w:color w:val="000000"/>
              </w:rPr>
              <w:t>Version</w:t>
            </w:r>
          </w:p>
        </w:tc>
        <w:tc>
          <w:tcPr>
            <w:tcW w:w="4508" w:type="dxa"/>
          </w:tcPr>
          <w:p w14:paraId="427851E8" w14:textId="69C21EF6" w:rsidR="007B39B6" w:rsidRPr="009B1DC8" w:rsidRDefault="007B39B6" w:rsidP="007B39B6">
            <w:pPr>
              <w:rPr>
                <w:rFonts w:cs="Times New Roman"/>
              </w:rPr>
            </w:pPr>
            <w:r w:rsidRPr="009B1DC8">
              <w:rPr>
                <w:rFonts w:cs="Times New Roman"/>
                <w:color w:val="000000"/>
              </w:rPr>
              <w:t>1.0</w:t>
            </w:r>
          </w:p>
        </w:tc>
      </w:tr>
      <w:tr w:rsidR="007B39B6" w:rsidRPr="009B1DC8" w14:paraId="3DE34D46" w14:textId="77777777" w:rsidTr="00284CB6">
        <w:tc>
          <w:tcPr>
            <w:tcW w:w="4508" w:type="dxa"/>
          </w:tcPr>
          <w:p w14:paraId="7E6D0912" w14:textId="1C5BC3B5" w:rsidR="007B39B6" w:rsidRPr="009B1DC8" w:rsidRDefault="007B39B6" w:rsidP="007B39B6">
            <w:pPr>
              <w:rPr>
                <w:rFonts w:cs="Times New Roman"/>
              </w:rPr>
            </w:pPr>
            <w:r w:rsidRPr="009B1DC8">
              <w:rPr>
                <w:rFonts w:cs="Times New Roman"/>
                <w:b/>
                <w:bCs/>
                <w:color w:val="000000"/>
              </w:rPr>
              <w:t>Purpose</w:t>
            </w:r>
          </w:p>
        </w:tc>
        <w:tc>
          <w:tcPr>
            <w:tcW w:w="4508" w:type="dxa"/>
          </w:tcPr>
          <w:p w14:paraId="3801F365" w14:textId="653824B2" w:rsidR="007B39B6" w:rsidRPr="009B1DC8" w:rsidRDefault="007B39B6" w:rsidP="007B39B6">
            <w:pPr>
              <w:rPr>
                <w:rFonts w:cs="Times New Roman"/>
              </w:rPr>
            </w:pPr>
            <w:r w:rsidRPr="009B1DC8">
              <w:rPr>
                <w:rFonts w:cs="Times New Roman"/>
                <w:color w:val="000000"/>
              </w:rPr>
              <w:t>To allow lecturers to schedule upcoming assessments such as quizzes, tests, or presentations for their students.</w:t>
            </w:r>
          </w:p>
        </w:tc>
      </w:tr>
      <w:tr w:rsidR="007B39B6" w:rsidRPr="009B1DC8" w14:paraId="4E38879E" w14:textId="77777777" w:rsidTr="00284CB6">
        <w:tc>
          <w:tcPr>
            <w:tcW w:w="4508" w:type="dxa"/>
          </w:tcPr>
          <w:p w14:paraId="54183944" w14:textId="1E83B2FA" w:rsidR="007B39B6" w:rsidRPr="009B1DC8" w:rsidRDefault="007B39B6" w:rsidP="007B39B6">
            <w:pPr>
              <w:rPr>
                <w:rFonts w:cs="Times New Roman"/>
              </w:rPr>
            </w:pPr>
            <w:r w:rsidRPr="009B1DC8">
              <w:rPr>
                <w:rFonts w:cs="Times New Roman"/>
                <w:b/>
                <w:bCs/>
                <w:color w:val="000000"/>
              </w:rPr>
              <w:t>Actor(s)</w:t>
            </w:r>
          </w:p>
        </w:tc>
        <w:tc>
          <w:tcPr>
            <w:tcW w:w="4508" w:type="dxa"/>
          </w:tcPr>
          <w:p w14:paraId="4059C071" w14:textId="6E7D80D6" w:rsidR="007B39B6" w:rsidRPr="009B1DC8" w:rsidRDefault="007B39B6" w:rsidP="007B39B6">
            <w:pPr>
              <w:rPr>
                <w:rFonts w:cs="Times New Roman"/>
              </w:rPr>
            </w:pPr>
            <w:r w:rsidRPr="009B1DC8">
              <w:rPr>
                <w:rFonts w:cs="Times New Roman"/>
                <w:color w:val="000000"/>
              </w:rPr>
              <w:t>Lecturer</w:t>
            </w:r>
          </w:p>
        </w:tc>
      </w:tr>
      <w:tr w:rsidR="007B39B6" w:rsidRPr="009B1DC8" w14:paraId="5414B49B" w14:textId="77777777" w:rsidTr="00284CB6">
        <w:tc>
          <w:tcPr>
            <w:tcW w:w="4508" w:type="dxa"/>
          </w:tcPr>
          <w:p w14:paraId="69B786B2" w14:textId="1150F78F" w:rsidR="007B39B6" w:rsidRPr="009B1DC8" w:rsidRDefault="007B39B6" w:rsidP="007B39B6">
            <w:pPr>
              <w:rPr>
                <w:rFonts w:cs="Times New Roman"/>
              </w:rPr>
            </w:pPr>
            <w:r w:rsidRPr="009B1DC8">
              <w:rPr>
                <w:rFonts w:cs="Times New Roman"/>
                <w:b/>
                <w:bCs/>
                <w:color w:val="000000"/>
              </w:rPr>
              <w:t>Precondition</w:t>
            </w:r>
          </w:p>
        </w:tc>
        <w:tc>
          <w:tcPr>
            <w:tcW w:w="4508" w:type="dxa"/>
          </w:tcPr>
          <w:p w14:paraId="40B753C0" w14:textId="330D8877" w:rsidR="007B39B6" w:rsidRPr="009B1DC8" w:rsidRDefault="007B39B6" w:rsidP="007B39B6">
            <w:pPr>
              <w:rPr>
                <w:rFonts w:cs="Times New Roman"/>
              </w:rPr>
            </w:pPr>
            <w:r w:rsidRPr="009B1DC8">
              <w:rPr>
                <w:rFonts w:cs="Times New Roman"/>
                <w:color w:val="000000"/>
              </w:rPr>
              <w:t>Lecturer must be logged in and assigned to a subject.</w:t>
            </w:r>
          </w:p>
        </w:tc>
      </w:tr>
      <w:tr w:rsidR="007B39B6" w:rsidRPr="009B1DC8" w14:paraId="60A4E3E2" w14:textId="77777777" w:rsidTr="00284CB6">
        <w:tc>
          <w:tcPr>
            <w:tcW w:w="4508" w:type="dxa"/>
          </w:tcPr>
          <w:p w14:paraId="39617F91" w14:textId="0AF264D9" w:rsidR="007B39B6" w:rsidRPr="009B1DC8" w:rsidRDefault="007B39B6" w:rsidP="007B39B6">
            <w:pPr>
              <w:rPr>
                <w:rFonts w:cs="Times New Roman"/>
                <w:b/>
                <w:bCs/>
                <w:color w:val="000000"/>
              </w:rPr>
            </w:pPr>
            <w:r w:rsidRPr="009B1DC8">
              <w:rPr>
                <w:rFonts w:cs="Times New Roman"/>
                <w:b/>
                <w:bCs/>
                <w:color w:val="000000"/>
              </w:rPr>
              <w:t>Postcondition</w:t>
            </w:r>
          </w:p>
        </w:tc>
        <w:tc>
          <w:tcPr>
            <w:tcW w:w="4508" w:type="dxa"/>
          </w:tcPr>
          <w:p w14:paraId="6C67AEAC" w14:textId="5A6793F2" w:rsidR="007B39B6" w:rsidRPr="009B1DC8" w:rsidRDefault="007B39B6" w:rsidP="007B39B6">
            <w:pPr>
              <w:rPr>
                <w:rFonts w:cs="Times New Roman"/>
                <w:color w:val="000000"/>
              </w:rPr>
            </w:pPr>
            <w:r w:rsidRPr="009B1DC8">
              <w:rPr>
                <w:rFonts w:cs="Times New Roman"/>
                <w:color w:val="000000"/>
              </w:rPr>
              <w:t>Assessment schedule is saved and displayed to relevant students.</w:t>
            </w:r>
          </w:p>
        </w:tc>
      </w:tr>
      <w:tr w:rsidR="007B39B6" w:rsidRPr="009B1DC8" w14:paraId="6033F7EC" w14:textId="77777777" w:rsidTr="00284CB6">
        <w:tc>
          <w:tcPr>
            <w:tcW w:w="4508" w:type="dxa"/>
          </w:tcPr>
          <w:p w14:paraId="30C7486B" w14:textId="68257AE4" w:rsidR="007B39B6" w:rsidRPr="009B1DC8" w:rsidRDefault="007B39B6" w:rsidP="007B39B6">
            <w:pPr>
              <w:rPr>
                <w:rFonts w:cs="Times New Roman"/>
                <w:b/>
                <w:bCs/>
                <w:color w:val="000000"/>
              </w:rPr>
            </w:pPr>
            <w:r w:rsidRPr="009B1DC8">
              <w:rPr>
                <w:rFonts w:cs="Times New Roman"/>
                <w:b/>
                <w:bCs/>
                <w:color w:val="000000"/>
              </w:rPr>
              <w:t>Main Flow</w:t>
            </w:r>
          </w:p>
        </w:tc>
        <w:tc>
          <w:tcPr>
            <w:tcW w:w="4508" w:type="dxa"/>
          </w:tcPr>
          <w:p w14:paraId="766DC2D9" w14:textId="77777777" w:rsidR="009B1DC8" w:rsidRDefault="007B39B6" w:rsidP="007B39B6">
            <w:pPr>
              <w:rPr>
                <w:rFonts w:cs="Times New Roman"/>
                <w:color w:val="000000"/>
              </w:rPr>
            </w:pPr>
            <w:r w:rsidRPr="009B1DC8">
              <w:rPr>
                <w:rFonts w:cs="Times New Roman"/>
                <w:color w:val="000000"/>
              </w:rPr>
              <w:t xml:space="preserve">1. Lecturer navigates to “Schedule Assessment” page </w:t>
            </w:r>
          </w:p>
          <w:p w14:paraId="7DCB58E0" w14:textId="77777777" w:rsidR="009B1DC8" w:rsidRDefault="007B39B6" w:rsidP="007B39B6">
            <w:pPr>
              <w:rPr>
                <w:rFonts w:cs="Times New Roman"/>
                <w:color w:val="000000"/>
              </w:rPr>
            </w:pPr>
            <w:r w:rsidRPr="009B1DC8">
              <w:rPr>
                <w:rFonts w:cs="Times New Roman"/>
                <w:color w:val="000000"/>
              </w:rPr>
              <w:t xml:space="preserve">2. Lecturer selects subject and assessment type </w:t>
            </w:r>
          </w:p>
          <w:p w14:paraId="72533794" w14:textId="77777777" w:rsidR="009B1DC8" w:rsidRDefault="007B39B6" w:rsidP="007B39B6">
            <w:pPr>
              <w:rPr>
                <w:rFonts w:cs="Times New Roman"/>
                <w:color w:val="000000"/>
              </w:rPr>
            </w:pPr>
            <w:r w:rsidRPr="009B1DC8">
              <w:rPr>
                <w:rFonts w:cs="Times New Roman"/>
                <w:color w:val="000000"/>
              </w:rPr>
              <w:t xml:space="preserve">3. Lecturer sets date, time, and venue or online mode </w:t>
            </w:r>
          </w:p>
          <w:p w14:paraId="6851299A" w14:textId="77777777" w:rsidR="009B1DC8" w:rsidRDefault="007B39B6" w:rsidP="007B39B6">
            <w:pPr>
              <w:rPr>
                <w:rFonts w:cs="Times New Roman"/>
                <w:color w:val="000000"/>
              </w:rPr>
            </w:pPr>
            <w:r w:rsidRPr="009B1DC8">
              <w:rPr>
                <w:rFonts w:cs="Times New Roman"/>
                <w:color w:val="000000"/>
              </w:rPr>
              <w:t xml:space="preserve">4. System validates the input </w:t>
            </w:r>
          </w:p>
          <w:p w14:paraId="6831F940" w14:textId="7D881316" w:rsidR="007B39B6" w:rsidRPr="009B1DC8" w:rsidRDefault="007B39B6" w:rsidP="007B39B6">
            <w:pPr>
              <w:rPr>
                <w:rFonts w:cs="Times New Roman"/>
                <w:color w:val="000000"/>
              </w:rPr>
            </w:pPr>
            <w:r w:rsidRPr="009B1DC8">
              <w:rPr>
                <w:rFonts w:cs="Times New Roman"/>
                <w:color w:val="000000"/>
              </w:rPr>
              <w:t>5. System stores assessment and notifies students</w:t>
            </w:r>
          </w:p>
        </w:tc>
      </w:tr>
      <w:tr w:rsidR="007B39B6" w:rsidRPr="009B1DC8" w14:paraId="0CDA4250" w14:textId="77777777" w:rsidTr="00284CB6">
        <w:tc>
          <w:tcPr>
            <w:tcW w:w="4508" w:type="dxa"/>
          </w:tcPr>
          <w:p w14:paraId="44BAF33F" w14:textId="3F1DE5A9" w:rsidR="007B39B6" w:rsidRPr="009B1DC8" w:rsidRDefault="007B39B6" w:rsidP="007B39B6">
            <w:pPr>
              <w:rPr>
                <w:rFonts w:cs="Times New Roman"/>
                <w:b/>
                <w:bCs/>
                <w:color w:val="000000"/>
              </w:rPr>
            </w:pPr>
            <w:r w:rsidRPr="009B1DC8">
              <w:rPr>
                <w:rFonts w:cs="Times New Roman"/>
                <w:b/>
                <w:bCs/>
                <w:color w:val="000000"/>
              </w:rPr>
              <w:t>Alternate Scenario</w:t>
            </w:r>
          </w:p>
        </w:tc>
        <w:tc>
          <w:tcPr>
            <w:tcW w:w="4508" w:type="dxa"/>
          </w:tcPr>
          <w:p w14:paraId="3B2D36F5" w14:textId="77777777" w:rsidR="009B1DC8" w:rsidRDefault="007B39B6" w:rsidP="007B39B6">
            <w:pPr>
              <w:rPr>
                <w:rFonts w:cs="Times New Roman"/>
                <w:color w:val="000000"/>
              </w:rPr>
            </w:pPr>
            <w:r w:rsidRPr="009B1DC8">
              <w:rPr>
                <w:rFonts w:cs="Times New Roman"/>
                <w:color w:val="000000"/>
              </w:rPr>
              <w:t xml:space="preserve">1. If time slot or venue is unavailable, system prompts to choose another </w:t>
            </w:r>
          </w:p>
          <w:p w14:paraId="5312A1E9" w14:textId="6CC0CAB3" w:rsidR="007B39B6" w:rsidRPr="009B1DC8" w:rsidRDefault="007B39B6" w:rsidP="007B39B6">
            <w:pPr>
              <w:rPr>
                <w:rFonts w:cs="Times New Roman"/>
                <w:color w:val="000000"/>
              </w:rPr>
            </w:pPr>
            <w:r w:rsidRPr="009B1DC8">
              <w:rPr>
                <w:rFonts w:cs="Times New Roman"/>
                <w:color w:val="000000"/>
              </w:rPr>
              <w:t>2. If submission fails due to system error, system shows retry prompt</w:t>
            </w:r>
          </w:p>
        </w:tc>
      </w:tr>
      <w:tr w:rsidR="007B39B6" w:rsidRPr="009B1DC8" w14:paraId="0714D542" w14:textId="77777777" w:rsidTr="00284CB6">
        <w:trPr>
          <w:trHeight w:val="368"/>
        </w:trPr>
        <w:tc>
          <w:tcPr>
            <w:tcW w:w="4508" w:type="dxa"/>
          </w:tcPr>
          <w:p w14:paraId="2C2EA24C" w14:textId="24908DC2" w:rsidR="007B39B6" w:rsidRPr="009B1DC8" w:rsidRDefault="007B39B6" w:rsidP="007B39B6">
            <w:pPr>
              <w:rPr>
                <w:rFonts w:cs="Times New Roman"/>
                <w:b/>
                <w:bCs/>
                <w:color w:val="000000"/>
              </w:rPr>
            </w:pPr>
            <w:r w:rsidRPr="009B1DC8">
              <w:rPr>
                <w:rFonts w:cs="Times New Roman"/>
                <w:b/>
                <w:bCs/>
                <w:color w:val="000000"/>
              </w:rPr>
              <w:t>Author</w:t>
            </w:r>
          </w:p>
        </w:tc>
        <w:tc>
          <w:tcPr>
            <w:tcW w:w="4508" w:type="dxa"/>
          </w:tcPr>
          <w:p w14:paraId="14151009" w14:textId="030187BB" w:rsidR="007B39B6" w:rsidRPr="009B1DC8" w:rsidRDefault="009B1DC8" w:rsidP="007B39B6">
            <w:pPr>
              <w:rPr>
                <w:rFonts w:cs="Times New Roman"/>
                <w:color w:val="000000"/>
              </w:rPr>
            </w:pPr>
            <w:r>
              <w:rPr>
                <w:rFonts w:cs="Times New Roman"/>
                <w:color w:val="000000"/>
              </w:rPr>
              <w:t>Yang Jia En</w:t>
            </w:r>
          </w:p>
        </w:tc>
      </w:tr>
    </w:tbl>
    <w:p w14:paraId="4545E9FE" w14:textId="77777777" w:rsidR="00D82228" w:rsidRDefault="00D82228" w:rsidP="00D82228"/>
    <w:p w14:paraId="262E84C6" w14:textId="7EAEAEC0" w:rsidR="00D82228" w:rsidRDefault="007B39B6">
      <w:pPr>
        <w:jc w:val="center"/>
        <w:rPr>
          <w:lang w:val="en-US"/>
        </w:rPr>
        <w:pPrChange w:id="342" w:author="Teoh Xuan Xuan" w:date="2025-05-25T19:34:00Z" w16du:dateUtc="2025-05-25T11:34:00Z">
          <w:pPr/>
        </w:pPrChange>
      </w:pPr>
      <w:r>
        <w:rPr>
          <w:rFonts w:ascii="Arial" w:hAnsi="Arial" w:cs="Arial"/>
          <w:noProof/>
          <w:color w:val="000000"/>
          <w:sz w:val="22"/>
          <w:szCs w:val="22"/>
          <w:bdr w:val="none" w:sz="0" w:space="0" w:color="auto" w:frame="1"/>
        </w:rPr>
        <w:drawing>
          <wp:inline distT="0" distB="0" distL="0" distR="0" wp14:anchorId="15A96AB9" wp14:editId="3ACC722B">
            <wp:extent cx="3162300" cy="2707838"/>
            <wp:effectExtent l="0" t="0" r="0" b="0"/>
            <wp:docPr id="7805536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7682" cy="2712446"/>
                    </a:xfrm>
                    <a:prstGeom prst="rect">
                      <a:avLst/>
                    </a:prstGeom>
                    <a:noFill/>
                    <a:ln>
                      <a:noFill/>
                    </a:ln>
                  </pic:spPr>
                </pic:pic>
              </a:graphicData>
            </a:graphic>
          </wp:inline>
        </w:drawing>
      </w:r>
    </w:p>
    <w:p w14:paraId="61A86F0D" w14:textId="71302733" w:rsidR="00D82228" w:rsidRPr="009B1DC8" w:rsidRDefault="00D82228">
      <w:pPr>
        <w:pStyle w:val="Quote"/>
        <w:rPr>
          <w:lang w:val="en-US"/>
        </w:rPr>
        <w:pPrChange w:id="343" w:author="Teoh Xuan Xuan" w:date="2025-05-25T19:34:00Z" w16du:dateUtc="2025-05-25T11:34:00Z">
          <w:pPr>
            <w:jc w:val="center"/>
          </w:pPr>
        </w:pPrChange>
      </w:pPr>
      <w:r w:rsidRPr="009B1DC8">
        <w:rPr>
          <w:lang w:val="en-US"/>
        </w:rPr>
        <w:t>Figure</w:t>
      </w:r>
      <w:r w:rsidR="009B1DC8" w:rsidRPr="009B1DC8">
        <w:rPr>
          <w:lang w:val="en-US"/>
        </w:rPr>
        <w:t xml:space="preserve"> 3.1.12.1: Lecturer schedule assessment sequence diagram</w:t>
      </w:r>
    </w:p>
    <w:p w14:paraId="15B93EBC" w14:textId="558F8E4D" w:rsidR="00D82228" w:rsidRPr="00E13333" w:rsidRDefault="007B39B6">
      <w:pPr>
        <w:jc w:val="center"/>
        <w:rPr>
          <w:b/>
          <w:bCs/>
          <w:lang w:val="en-US"/>
        </w:rPr>
        <w:pPrChange w:id="344" w:author="Teoh Xuan Xuan" w:date="2025-05-25T19:34:00Z" w16du:dateUtc="2025-05-25T11:34:00Z">
          <w:pPr/>
        </w:pPrChange>
      </w:pPr>
      <w:r>
        <w:rPr>
          <w:rFonts w:ascii="Arial" w:hAnsi="Arial" w:cs="Arial"/>
          <w:noProof/>
          <w:color w:val="000000"/>
          <w:sz w:val="22"/>
          <w:szCs w:val="22"/>
          <w:bdr w:val="none" w:sz="0" w:space="0" w:color="auto" w:frame="1"/>
        </w:rPr>
        <w:lastRenderedPageBreak/>
        <w:drawing>
          <wp:inline distT="0" distB="0" distL="0" distR="0" wp14:anchorId="19520CA5" wp14:editId="5704286C">
            <wp:extent cx="1348740" cy="5638800"/>
            <wp:effectExtent l="0" t="0" r="3810" b="0"/>
            <wp:docPr id="21208037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48740" cy="5638800"/>
                    </a:xfrm>
                    <a:prstGeom prst="rect">
                      <a:avLst/>
                    </a:prstGeom>
                    <a:noFill/>
                    <a:ln>
                      <a:noFill/>
                    </a:ln>
                  </pic:spPr>
                </pic:pic>
              </a:graphicData>
            </a:graphic>
          </wp:inline>
        </w:drawing>
      </w:r>
    </w:p>
    <w:p w14:paraId="7EA8732E" w14:textId="5548BB11" w:rsidR="00D82228" w:rsidRPr="009B1DC8" w:rsidRDefault="00D82228">
      <w:pPr>
        <w:pStyle w:val="Quote"/>
        <w:rPr>
          <w:lang w:val="en-US"/>
        </w:rPr>
        <w:pPrChange w:id="345" w:author="Teoh Xuan Xuan" w:date="2025-05-25T19:34:00Z" w16du:dateUtc="2025-05-25T11:34:00Z">
          <w:pPr>
            <w:jc w:val="center"/>
          </w:pPr>
        </w:pPrChange>
      </w:pPr>
      <w:r w:rsidRPr="009B1DC8">
        <w:rPr>
          <w:lang w:val="en-US"/>
        </w:rPr>
        <w:t>Figure</w:t>
      </w:r>
      <w:r w:rsidR="009B1DC8" w:rsidRPr="009B1DC8">
        <w:rPr>
          <w:lang w:val="en-US"/>
        </w:rPr>
        <w:t xml:space="preserve"> 3.1.12.1: Lecturer schedule assessment activity diagram</w:t>
      </w:r>
    </w:p>
    <w:p w14:paraId="62BC3A84" w14:textId="0BED19A7" w:rsidR="007B39B6" w:rsidRDefault="007B39B6">
      <w:pPr>
        <w:rPr>
          <w:lang w:val="en-US"/>
        </w:rPr>
      </w:pPr>
      <w:r>
        <w:rPr>
          <w:lang w:val="en-US"/>
        </w:rPr>
        <w:br w:type="page"/>
      </w:r>
    </w:p>
    <w:p w14:paraId="202BD9B0" w14:textId="6EABFF57" w:rsidR="007B39B6" w:rsidRPr="00D82228" w:rsidRDefault="007B39B6" w:rsidP="004672A7">
      <w:pPr>
        <w:pStyle w:val="Heading3"/>
        <w:rPr>
          <w:lang w:val="en-US"/>
        </w:rPr>
      </w:pPr>
      <w:r>
        <w:lastRenderedPageBreak/>
        <w:t>3.1</w:t>
      </w:r>
      <w:r>
        <w:rPr>
          <w:rFonts w:hint="eastAsia"/>
        </w:rPr>
        <w:t>.</w:t>
      </w:r>
      <w:r>
        <w:t>13 Admin Approve Class Booking</w:t>
      </w:r>
    </w:p>
    <w:p w14:paraId="4D4AE604" w14:textId="77777777" w:rsidR="007B39B6" w:rsidRDefault="007B39B6" w:rsidP="007B39B6"/>
    <w:p w14:paraId="4D670051" w14:textId="368F7101" w:rsidR="007B39B6" w:rsidRPr="00080766" w:rsidRDefault="007B39B6">
      <w:pPr>
        <w:pStyle w:val="Quote"/>
        <w:pPrChange w:id="346" w:author="Teoh Xuan Xuan" w:date="2025-05-25T19:35:00Z" w16du:dateUtc="2025-05-25T11:35:00Z">
          <w:pPr>
            <w:jc w:val="center"/>
          </w:pPr>
        </w:pPrChange>
      </w:pPr>
      <w:r w:rsidRPr="00080766">
        <w:t>Table</w:t>
      </w:r>
      <w:r w:rsidR="00080766" w:rsidRPr="00080766">
        <w:t xml:space="preserve"> 3.1.13: Admin approve class booking use case specifications table</w:t>
      </w:r>
    </w:p>
    <w:tbl>
      <w:tblPr>
        <w:tblStyle w:val="TableGrid"/>
        <w:tblW w:w="0" w:type="auto"/>
        <w:tblLook w:val="04A0" w:firstRow="1" w:lastRow="0" w:firstColumn="1" w:lastColumn="0" w:noHBand="0" w:noVBand="1"/>
      </w:tblPr>
      <w:tblGrid>
        <w:gridCol w:w="4508"/>
        <w:gridCol w:w="4508"/>
      </w:tblGrid>
      <w:tr w:rsidR="007B39B6" w:rsidRPr="00080766" w14:paraId="3C23C76E" w14:textId="77777777" w:rsidTr="00284CB6">
        <w:tc>
          <w:tcPr>
            <w:tcW w:w="4508" w:type="dxa"/>
          </w:tcPr>
          <w:p w14:paraId="03840D9A" w14:textId="77777777" w:rsidR="007B39B6" w:rsidRPr="00080766" w:rsidRDefault="007B39B6" w:rsidP="00284CB6">
            <w:pPr>
              <w:rPr>
                <w:rFonts w:cs="Times New Roman"/>
              </w:rPr>
            </w:pPr>
            <w:r w:rsidRPr="00080766">
              <w:rPr>
                <w:rFonts w:cs="Times New Roman"/>
                <w:b/>
                <w:bCs/>
                <w:color w:val="000000"/>
              </w:rPr>
              <w:t>ID</w:t>
            </w:r>
          </w:p>
        </w:tc>
        <w:tc>
          <w:tcPr>
            <w:tcW w:w="4508" w:type="dxa"/>
          </w:tcPr>
          <w:p w14:paraId="7C0A8F2E" w14:textId="5B056A62" w:rsidR="007B39B6" w:rsidRPr="00080766" w:rsidRDefault="007B39B6" w:rsidP="00284CB6">
            <w:pPr>
              <w:rPr>
                <w:rFonts w:cs="Times New Roman"/>
              </w:rPr>
            </w:pPr>
            <w:r w:rsidRPr="00080766">
              <w:rPr>
                <w:rFonts w:cs="Times New Roman"/>
                <w:b/>
                <w:bCs/>
                <w:color w:val="000000"/>
              </w:rPr>
              <w:t>F-0</w:t>
            </w:r>
            <w:r w:rsidR="00080766">
              <w:rPr>
                <w:rFonts w:cs="Times New Roman"/>
                <w:b/>
                <w:bCs/>
                <w:color w:val="000000"/>
              </w:rPr>
              <w:t>13</w:t>
            </w:r>
          </w:p>
        </w:tc>
      </w:tr>
      <w:tr w:rsidR="00513F42" w:rsidRPr="00080766" w14:paraId="0A1EC075" w14:textId="77777777" w:rsidTr="00284CB6">
        <w:tc>
          <w:tcPr>
            <w:tcW w:w="4508" w:type="dxa"/>
          </w:tcPr>
          <w:p w14:paraId="43A69A35" w14:textId="20C4967B" w:rsidR="00513F42" w:rsidRPr="00080766" w:rsidRDefault="00513F42" w:rsidP="00513F42">
            <w:pPr>
              <w:rPr>
                <w:rFonts w:cs="Times New Roman"/>
              </w:rPr>
            </w:pPr>
            <w:r w:rsidRPr="00080766">
              <w:rPr>
                <w:rFonts w:cs="Times New Roman"/>
                <w:b/>
                <w:bCs/>
                <w:color w:val="000000"/>
              </w:rPr>
              <w:t>Feature</w:t>
            </w:r>
          </w:p>
        </w:tc>
        <w:tc>
          <w:tcPr>
            <w:tcW w:w="4508" w:type="dxa"/>
          </w:tcPr>
          <w:p w14:paraId="6976B586" w14:textId="5F06EE37" w:rsidR="00513F42" w:rsidRPr="00080766" w:rsidRDefault="00513F42" w:rsidP="00513F42">
            <w:pPr>
              <w:rPr>
                <w:rFonts w:cs="Times New Roman"/>
              </w:rPr>
            </w:pPr>
            <w:r w:rsidRPr="00080766">
              <w:rPr>
                <w:rFonts w:cs="Times New Roman"/>
                <w:color w:val="000000"/>
              </w:rPr>
              <w:t>Approve Classroom Booking</w:t>
            </w:r>
          </w:p>
        </w:tc>
      </w:tr>
      <w:tr w:rsidR="00513F42" w:rsidRPr="00080766" w14:paraId="51E45F06" w14:textId="77777777" w:rsidTr="00284CB6">
        <w:tc>
          <w:tcPr>
            <w:tcW w:w="4508" w:type="dxa"/>
          </w:tcPr>
          <w:p w14:paraId="58C9F5C2" w14:textId="621E23AA" w:rsidR="00513F42" w:rsidRPr="00080766" w:rsidRDefault="00513F42" w:rsidP="00513F42">
            <w:pPr>
              <w:rPr>
                <w:rFonts w:cs="Times New Roman"/>
              </w:rPr>
            </w:pPr>
            <w:r w:rsidRPr="00080766">
              <w:rPr>
                <w:rFonts w:cs="Times New Roman"/>
                <w:b/>
                <w:bCs/>
                <w:color w:val="000000"/>
              </w:rPr>
              <w:t>Version</w:t>
            </w:r>
          </w:p>
        </w:tc>
        <w:tc>
          <w:tcPr>
            <w:tcW w:w="4508" w:type="dxa"/>
          </w:tcPr>
          <w:p w14:paraId="56E60897" w14:textId="0ED6E1C6" w:rsidR="00513F42" w:rsidRPr="00080766" w:rsidRDefault="00513F42" w:rsidP="00513F42">
            <w:pPr>
              <w:rPr>
                <w:rFonts w:cs="Times New Roman"/>
              </w:rPr>
            </w:pPr>
            <w:r w:rsidRPr="00080766">
              <w:rPr>
                <w:rFonts w:cs="Times New Roman"/>
                <w:color w:val="000000"/>
              </w:rPr>
              <w:t>1.0</w:t>
            </w:r>
          </w:p>
        </w:tc>
      </w:tr>
      <w:tr w:rsidR="00513F42" w:rsidRPr="00080766" w14:paraId="6BD8DF24" w14:textId="77777777" w:rsidTr="00284CB6">
        <w:tc>
          <w:tcPr>
            <w:tcW w:w="4508" w:type="dxa"/>
          </w:tcPr>
          <w:p w14:paraId="411E3EAC" w14:textId="6FD5B7C6" w:rsidR="00513F42" w:rsidRPr="00080766" w:rsidRDefault="00513F42" w:rsidP="00513F42">
            <w:pPr>
              <w:rPr>
                <w:rFonts w:cs="Times New Roman"/>
              </w:rPr>
            </w:pPr>
            <w:r w:rsidRPr="00080766">
              <w:rPr>
                <w:rFonts w:cs="Times New Roman"/>
                <w:b/>
                <w:bCs/>
                <w:color w:val="000000"/>
              </w:rPr>
              <w:t>Purpose</w:t>
            </w:r>
          </w:p>
        </w:tc>
        <w:tc>
          <w:tcPr>
            <w:tcW w:w="4508" w:type="dxa"/>
          </w:tcPr>
          <w:p w14:paraId="40572FFD" w14:textId="6F021519" w:rsidR="00513F42" w:rsidRPr="00080766" w:rsidRDefault="00513F42" w:rsidP="00513F42">
            <w:pPr>
              <w:rPr>
                <w:rFonts w:cs="Times New Roman"/>
              </w:rPr>
            </w:pPr>
            <w:r w:rsidRPr="00080766">
              <w:rPr>
                <w:rFonts w:cs="Times New Roman"/>
                <w:color w:val="000000"/>
              </w:rPr>
              <w:t>To allow administrators to review and approve or reject classroom booking requests submitted by students.</w:t>
            </w:r>
          </w:p>
        </w:tc>
      </w:tr>
      <w:tr w:rsidR="00513F42" w:rsidRPr="00080766" w14:paraId="4AD843E0" w14:textId="77777777" w:rsidTr="00284CB6">
        <w:tc>
          <w:tcPr>
            <w:tcW w:w="4508" w:type="dxa"/>
          </w:tcPr>
          <w:p w14:paraId="79F546EF" w14:textId="44E7D91A" w:rsidR="00513F42" w:rsidRPr="00080766" w:rsidRDefault="00513F42" w:rsidP="00513F42">
            <w:pPr>
              <w:rPr>
                <w:rFonts w:cs="Times New Roman"/>
              </w:rPr>
            </w:pPr>
            <w:r w:rsidRPr="00080766">
              <w:rPr>
                <w:rFonts w:cs="Times New Roman"/>
                <w:b/>
                <w:bCs/>
                <w:color w:val="000000"/>
              </w:rPr>
              <w:t>Actor(s)</w:t>
            </w:r>
          </w:p>
        </w:tc>
        <w:tc>
          <w:tcPr>
            <w:tcW w:w="4508" w:type="dxa"/>
          </w:tcPr>
          <w:p w14:paraId="51AF3D87" w14:textId="1724B8F2" w:rsidR="00513F42" w:rsidRPr="00080766" w:rsidRDefault="00513F42" w:rsidP="00513F42">
            <w:pPr>
              <w:rPr>
                <w:rFonts w:cs="Times New Roman"/>
              </w:rPr>
            </w:pPr>
            <w:r w:rsidRPr="00080766">
              <w:rPr>
                <w:rFonts w:cs="Times New Roman"/>
                <w:color w:val="000000"/>
              </w:rPr>
              <w:t>Admin</w:t>
            </w:r>
          </w:p>
        </w:tc>
      </w:tr>
      <w:tr w:rsidR="00513F42" w:rsidRPr="00080766" w14:paraId="5DDE113C" w14:textId="77777777" w:rsidTr="00284CB6">
        <w:tc>
          <w:tcPr>
            <w:tcW w:w="4508" w:type="dxa"/>
          </w:tcPr>
          <w:p w14:paraId="65B0CE6D" w14:textId="537ABBA0" w:rsidR="00513F42" w:rsidRPr="00080766" w:rsidRDefault="00513F42" w:rsidP="00513F42">
            <w:pPr>
              <w:rPr>
                <w:rFonts w:cs="Times New Roman"/>
              </w:rPr>
            </w:pPr>
            <w:r w:rsidRPr="00080766">
              <w:rPr>
                <w:rFonts w:cs="Times New Roman"/>
                <w:b/>
                <w:bCs/>
                <w:color w:val="000000"/>
              </w:rPr>
              <w:t>Precondition</w:t>
            </w:r>
          </w:p>
        </w:tc>
        <w:tc>
          <w:tcPr>
            <w:tcW w:w="4508" w:type="dxa"/>
          </w:tcPr>
          <w:p w14:paraId="4AEC1492" w14:textId="1AFFD307" w:rsidR="00513F42" w:rsidRPr="00080766" w:rsidRDefault="00513F42" w:rsidP="00513F42">
            <w:pPr>
              <w:rPr>
                <w:rFonts w:cs="Times New Roman"/>
              </w:rPr>
            </w:pPr>
            <w:r w:rsidRPr="00080766">
              <w:rPr>
                <w:rFonts w:cs="Times New Roman"/>
                <w:color w:val="000000"/>
              </w:rPr>
              <w:t>Admin must be logged in and have access to booking requests.</w:t>
            </w:r>
          </w:p>
        </w:tc>
      </w:tr>
      <w:tr w:rsidR="00513F42" w:rsidRPr="00080766" w14:paraId="621EBFAC" w14:textId="77777777" w:rsidTr="00284CB6">
        <w:tc>
          <w:tcPr>
            <w:tcW w:w="4508" w:type="dxa"/>
          </w:tcPr>
          <w:p w14:paraId="2B480FBA" w14:textId="782A3CBE" w:rsidR="00513F42" w:rsidRPr="00080766" w:rsidRDefault="00513F42" w:rsidP="00513F42">
            <w:pPr>
              <w:rPr>
                <w:rFonts w:cs="Times New Roman"/>
                <w:b/>
                <w:bCs/>
                <w:color w:val="000000"/>
              </w:rPr>
            </w:pPr>
            <w:r w:rsidRPr="00080766">
              <w:rPr>
                <w:rFonts w:cs="Times New Roman"/>
                <w:b/>
                <w:bCs/>
                <w:color w:val="000000"/>
              </w:rPr>
              <w:t>Postcondition</w:t>
            </w:r>
          </w:p>
        </w:tc>
        <w:tc>
          <w:tcPr>
            <w:tcW w:w="4508" w:type="dxa"/>
          </w:tcPr>
          <w:p w14:paraId="06901FC0" w14:textId="6DBC865D" w:rsidR="00513F42" w:rsidRPr="00080766" w:rsidRDefault="00513F42" w:rsidP="00513F42">
            <w:pPr>
              <w:rPr>
                <w:rFonts w:cs="Times New Roman"/>
                <w:color w:val="000000"/>
              </w:rPr>
            </w:pPr>
            <w:r w:rsidRPr="00080766">
              <w:rPr>
                <w:rFonts w:cs="Times New Roman"/>
                <w:color w:val="000000"/>
              </w:rPr>
              <w:t>Booking status is updated to “Approved” and student is notified.</w:t>
            </w:r>
          </w:p>
        </w:tc>
      </w:tr>
      <w:tr w:rsidR="00513F42" w:rsidRPr="00080766" w14:paraId="3758A210" w14:textId="77777777" w:rsidTr="00284CB6">
        <w:tc>
          <w:tcPr>
            <w:tcW w:w="4508" w:type="dxa"/>
          </w:tcPr>
          <w:p w14:paraId="50AC08CB" w14:textId="4565E4DC" w:rsidR="00513F42" w:rsidRPr="00080766" w:rsidRDefault="00513F42" w:rsidP="00513F42">
            <w:pPr>
              <w:rPr>
                <w:rFonts w:cs="Times New Roman"/>
                <w:b/>
                <w:bCs/>
                <w:color w:val="000000"/>
              </w:rPr>
            </w:pPr>
            <w:r w:rsidRPr="00080766">
              <w:rPr>
                <w:rFonts w:cs="Times New Roman"/>
                <w:b/>
                <w:bCs/>
                <w:color w:val="000000"/>
              </w:rPr>
              <w:t>Main Flow</w:t>
            </w:r>
          </w:p>
        </w:tc>
        <w:tc>
          <w:tcPr>
            <w:tcW w:w="4508" w:type="dxa"/>
          </w:tcPr>
          <w:p w14:paraId="6528A01C" w14:textId="77777777" w:rsidR="00080766" w:rsidRDefault="00513F42" w:rsidP="00513F42">
            <w:pPr>
              <w:rPr>
                <w:rFonts w:cs="Times New Roman"/>
                <w:color w:val="000000"/>
              </w:rPr>
            </w:pPr>
            <w:r w:rsidRPr="00080766">
              <w:rPr>
                <w:rFonts w:cs="Times New Roman"/>
                <w:color w:val="000000"/>
              </w:rPr>
              <w:t xml:space="preserve">1. Admin navigates to “Classroom Booking Requests” </w:t>
            </w:r>
          </w:p>
          <w:p w14:paraId="44F20AE8" w14:textId="77777777" w:rsidR="00080766" w:rsidRDefault="00513F42" w:rsidP="00513F42">
            <w:pPr>
              <w:rPr>
                <w:rFonts w:cs="Times New Roman"/>
                <w:color w:val="000000"/>
              </w:rPr>
            </w:pPr>
            <w:r w:rsidRPr="00080766">
              <w:rPr>
                <w:rFonts w:cs="Times New Roman"/>
                <w:color w:val="000000"/>
              </w:rPr>
              <w:t xml:space="preserve">2. System displays pending requests with booking details </w:t>
            </w:r>
          </w:p>
          <w:p w14:paraId="554961ED" w14:textId="77777777" w:rsidR="00080766" w:rsidRDefault="00513F42" w:rsidP="00513F42">
            <w:pPr>
              <w:rPr>
                <w:rFonts w:cs="Times New Roman"/>
                <w:color w:val="000000"/>
              </w:rPr>
            </w:pPr>
            <w:r w:rsidRPr="00080766">
              <w:rPr>
                <w:rFonts w:cs="Times New Roman"/>
                <w:color w:val="000000"/>
              </w:rPr>
              <w:t xml:space="preserve">3. Admin reviews details and approves booking </w:t>
            </w:r>
          </w:p>
          <w:p w14:paraId="2C7A12F9" w14:textId="77777777" w:rsidR="00080766" w:rsidRDefault="00513F42" w:rsidP="00513F42">
            <w:pPr>
              <w:rPr>
                <w:rFonts w:cs="Times New Roman"/>
                <w:color w:val="000000"/>
              </w:rPr>
            </w:pPr>
            <w:r w:rsidRPr="00080766">
              <w:rPr>
                <w:rFonts w:cs="Times New Roman"/>
                <w:color w:val="000000"/>
              </w:rPr>
              <w:t xml:space="preserve">4. System updates booking status to “Approved” </w:t>
            </w:r>
          </w:p>
          <w:p w14:paraId="72DA2F61" w14:textId="7B3E9F81" w:rsidR="00513F42" w:rsidRPr="00080766" w:rsidRDefault="00513F42" w:rsidP="00513F42">
            <w:pPr>
              <w:rPr>
                <w:rFonts w:cs="Times New Roman"/>
                <w:color w:val="000000"/>
              </w:rPr>
            </w:pPr>
            <w:r w:rsidRPr="00080766">
              <w:rPr>
                <w:rFonts w:cs="Times New Roman"/>
                <w:color w:val="000000"/>
              </w:rPr>
              <w:t>5. System sends confirmation to student</w:t>
            </w:r>
          </w:p>
        </w:tc>
      </w:tr>
      <w:tr w:rsidR="00513F42" w:rsidRPr="00080766" w14:paraId="362BE4CC" w14:textId="77777777" w:rsidTr="00284CB6">
        <w:tc>
          <w:tcPr>
            <w:tcW w:w="4508" w:type="dxa"/>
          </w:tcPr>
          <w:p w14:paraId="5E4E032C" w14:textId="62F68000" w:rsidR="00513F42" w:rsidRPr="00080766" w:rsidRDefault="00513F42" w:rsidP="00513F42">
            <w:pPr>
              <w:rPr>
                <w:rFonts w:cs="Times New Roman"/>
                <w:b/>
                <w:bCs/>
                <w:color w:val="000000"/>
              </w:rPr>
            </w:pPr>
            <w:r w:rsidRPr="00080766">
              <w:rPr>
                <w:rFonts w:cs="Times New Roman"/>
                <w:b/>
                <w:bCs/>
                <w:color w:val="000000"/>
              </w:rPr>
              <w:t>Alternate Scenario</w:t>
            </w:r>
          </w:p>
        </w:tc>
        <w:tc>
          <w:tcPr>
            <w:tcW w:w="4508" w:type="dxa"/>
          </w:tcPr>
          <w:p w14:paraId="6473BE86" w14:textId="77777777" w:rsidR="00080766" w:rsidRDefault="00513F42" w:rsidP="00513F42">
            <w:pPr>
              <w:rPr>
                <w:rFonts w:cs="Times New Roman"/>
                <w:color w:val="000000"/>
              </w:rPr>
            </w:pPr>
            <w:r w:rsidRPr="00080766">
              <w:rPr>
                <w:rFonts w:cs="Times New Roman"/>
                <w:color w:val="000000"/>
              </w:rPr>
              <w:t xml:space="preserve">1. If room is no longer available, system prompts admin to reject or suggest alternate slot </w:t>
            </w:r>
          </w:p>
          <w:p w14:paraId="71DC9423" w14:textId="62369EB7" w:rsidR="00513F42" w:rsidRPr="00080766" w:rsidRDefault="00513F42" w:rsidP="00513F42">
            <w:pPr>
              <w:rPr>
                <w:rFonts w:cs="Times New Roman"/>
                <w:color w:val="000000"/>
              </w:rPr>
            </w:pPr>
            <w:r w:rsidRPr="00080766">
              <w:rPr>
                <w:rFonts w:cs="Times New Roman"/>
                <w:color w:val="000000"/>
              </w:rPr>
              <w:t>2. If system fails to update status, admin is notified of the error</w:t>
            </w:r>
          </w:p>
        </w:tc>
      </w:tr>
      <w:tr w:rsidR="00513F42" w:rsidRPr="00080766" w14:paraId="73725A91" w14:textId="77777777" w:rsidTr="00284CB6">
        <w:trPr>
          <w:trHeight w:val="368"/>
        </w:trPr>
        <w:tc>
          <w:tcPr>
            <w:tcW w:w="4508" w:type="dxa"/>
          </w:tcPr>
          <w:p w14:paraId="4CF5371B" w14:textId="79A1E310" w:rsidR="00513F42" w:rsidRPr="00080766" w:rsidRDefault="00513F42" w:rsidP="00513F42">
            <w:pPr>
              <w:rPr>
                <w:rFonts w:cs="Times New Roman"/>
                <w:b/>
                <w:bCs/>
                <w:color w:val="000000"/>
              </w:rPr>
            </w:pPr>
            <w:r w:rsidRPr="00080766">
              <w:rPr>
                <w:rFonts w:cs="Times New Roman"/>
                <w:b/>
                <w:bCs/>
                <w:color w:val="000000"/>
              </w:rPr>
              <w:t>Author</w:t>
            </w:r>
          </w:p>
        </w:tc>
        <w:tc>
          <w:tcPr>
            <w:tcW w:w="4508" w:type="dxa"/>
          </w:tcPr>
          <w:p w14:paraId="764FEE35" w14:textId="26592F48" w:rsidR="00513F42" w:rsidRPr="00080766" w:rsidRDefault="00080766" w:rsidP="00513F42">
            <w:pPr>
              <w:rPr>
                <w:rFonts w:cs="Times New Roman"/>
                <w:color w:val="000000"/>
              </w:rPr>
            </w:pPr>
            <w:r>
              <w:rPr>
                <w:rFonts w:cs="Times New Roman"/>
                <w:color w:val="000000"/>
              </w:rPr>
              <w:t>Yang Jia En</w:t>
            </w:r>
          </w:p>
        </w:tc>
      </w:tr>
    </w:tbl>
    <w:p w14:paraId="05095B80" w14:textId="77777777" w:rsidR="007B39B6" w:rsidRDefault="007B39B6" w:rsidP="007B39B6"/>
    <w:p w14:paraId="5307E37D" w14:textId="75694A6D" w:rsidR="007B39B6" w:rsidRDefault="00513F42">
      <w:pPr>
        <w:jc w:val="center"/>
        <w:rPr>
          <w:lang w:val="en-US"/>
        </w:rPr>
        <w:pPrChange w:id="347" w:author="Teoh Xuan Xuan" w:date="2025-05-25T19:35:00Z" w16du:dateUtc="2025-05-25T11:35:00Z">
          <w:pPr/>
        </w:pPrChange>
      </w:pPr>
      <w:r>
        <w:rPr>
          <w:rFonts w:ascii="Arial" w:hAnsi="Arial" w:cs="Arial"/>
          <w:noProof/>
          <w:color w:val="000000"/>
          <w:sz w:val="22"/>
          <w:szCs w:val="22"/>
          <w:bdr w:val="none" w:sz="0" w:space="0" w:color="auto" w:frame="1"/>
        </w:rPr>
        <w:drawing>
          <wp:inline distT="0" distB="0" distL="0" distR="0" wp14:anchorId="795A2F2E" wp14:editId="66892D6C">
            <wp:extent cx="4506052" cy="2636520"/>
            <wp:effectExtent l="0" t="0" r="8890" b="0"/>
            <wp:docPr id="10493319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9237" cy="2650086"/>
                    </a:xfrm>
                    <a:prstGeom prst="rect">
                      <a:avLst/>
                    </a:prstGeom>
                    <a:noFill/>
                    <a:ln>
                      <a:noFill/>
                    </a:ln>
                  </pic:spPr>
                </pic:pic>
              </a:graphicData>
            </a:graphic>
          </wp:inline>
        </w:drawing>
      </w:r>
    </w:p>
    <w:p w14:paraId="70AF0FC5" w14:textId="40C53FC4" w:rsidR="007B39B6" w:rsidRPr="00080766" w:rsidRDefault="007B39B6">
      <w:pPr>
        <w:pStyle w:val="Quote"/>
        <w:rPr>
          <w:lang w:val="en-US"/>
        </w:rPr>
        <w:pPrChange w:id="348" w:author="Teoh Xuan Xuan" w:date="2025-05-25T19:35:00Z" w16du:dateUtc="2025-05-25T11:35:00Z">
          <w:pPr>
            <w:jc w:val="center"/>
          </w:pPr>
        </w:pPrChange>
      </w:pPr>
      <w:r w:rsidRPr="00080766">
        <w:rPr>
          <w:lang w:val="en-US"/>
        </w:rPr>
        <w:t>Figure</w:t>
      </w:r>
      <w:r w:rsidR="00080766" w:rsidRPr="00080766">
        <w:rPr>
          <w:lang w:val="en-US"/>
        </w:rPr>
        <w:t xml:space="preserve"> 3.1.13.1: Admin approve class booking sequence diagram</w:t>
      </w:r>
    </w:p>
    <w:p w14:paraId="06FCDED9" w14:textId="62B44EB8" w:rsidR="007B39B6" w:rsidRPr="00E13333" w:rsidRDefault="00513F42">
      <w:pPr>
        <w:jc w:val="center"/>
        <w:rPr>
          <w:b/>
          <w:bCs/>
          <w:lang w:val="en-US"/>
        </w:rPr>
        <w:pPrChange w:id="349" w:author="Teoh Xuan Xuan" w:date="2025-05-25T19:35:00Z" w16du:dateUtc="2025-05-25T11:35:00Z">
          <w:pPr/>
        </w:pPrChange>
      </w:pPr>
      <w:r>
        <w:rPr>
          <w:rFonts w:ascii="Arial" w:hAnsi="Arial" w:cs="Arial"/>
          <w:noProof/>
          <w:color w:val="000000"/>
          <w:sz w:val="22"/>
          <w:szCs w:val="22"/>
          <w:bdr w:val="none" w:sz="0" w:space="0" w:color="auto" w:frame="1"/>
        </w:rPr>
        <w:lastRenderedPageBreak/>
        <w:drawing>
          <wp:inline distT="0" distB="0" distL="0" distR="0" wp14:anchorId="6D678641" wp14:editId="3C068F4D">
            <wp:extent cx="1341120" cy="5532120"/>
            <wp:effectExtent l="0" t="0" r="0" b="0"/>
            <wp:docPr id="20232760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41120" cy="5532120"/>
                    </a:xfrm>
                    <a:prstGeom prst="rect">
                      <a:avLst/>
                    </a:prstGeom>
                    <a:noFill/>
                    <a:ln>
                      <a:noFill/>
                    </a:ln>
                  </pic:spPr>
                </pic:pic>
              </a:graphicData>
            </a:graphic>
          </wp:inline>
        </w:drawing>
      </w:r>
    </w:p>
    <w:p w14:paraId="2DFDDC10" w14:textId="1307912A" w:rsidR="007B39B6" w:rsidRPr="00080766" w:rsidRDefault="007B39B6">
      <w:pPr>
        <w:pStyle w:val="Quote"/>
        <w:rPr>
          <w:lang w:val="en-US"/>
        </w:rPr>
        <w:pPrChange w:id="350" w:author="Teoh Xuan Xuan" w:date="2025-05-25T19:35:00Z" w16du:dateUtc="2025-05-25T11:35:00Z">
          <w:pPr>
            <w:jc w:val="center"/>
          </w:pPr>
        </w:pPrChange>
      </w:pPr>
      <w:r w:rsidRPr="00080766">
        <w:rPr>
          <w:lang w:val="en-US"/>
        </w:rPr>
        <w:t>Figure</w:t>
      </w:r>
      <w:r w:rsidR="00080766" w:rsidRPr="00080766">
        <w:rPr>
          <w:lang w:val="en-US"/>
        </w:rPr>
        <w:t xml:space="preserve"> 3.1.13.2: Admin approve class booking activity diagram</w:t>
      </w:r>
    </w:p>
    <w:p w14:paraId="21FDC99A" w14:textId="4904AE7A" w:rsidR="00513F42" w:rsidRDefault="00513F42">
      <w:pPr>
        <w:rPr>
          <w:lang w:val="en-US"/>
        </w:rPr>
      </w:pPr>
      <w:r>
        <w:rPr>
          <w:lang w:val="en-US"/>
        </w:rPr>
        <w:br w:type="page"/>
      </w:r>
    </w:p>
    <w:p w14:paraId="3284EC8E" w14:textId="6C3D40D8" w:rsidR="00513F42" w:rsidRPr="00D82228" w:rsidRDefault="00513F42" w:rsidP="004672A7">
      <w:pPr>
        <w:pStyle w:val="Heading3"/>
        <w:rPr>
          <w:lang w:val="en-US"/>
        </w:rPr>
      </w:pPr>
      <w:r>
        <w:lastRenderedPageBreak/>
        <w:t>3.1</w:t>
      </w:r>
      <w:r>
        <w:rPr>
          <w:rFonts w:hint="eastAsia"/>
        </w:rPr>
        <w:t>.</w:t>
      </w:r>
      <w:r>
        <w:t>14 Admin Send Mass Announcements</w:t>
      </w:r>
    </w:p>
    <w:p w14:paraId="3073D350" w14:textId="77777777" w:rsidR="00513F42" w:rsidRDefault="00513F42" w:rsidP="00513F42"/>
    <w:p w14:paraId="667E61BA" w14:textId="420DB84F" w:rsidR="00513F42" w:rsidRPr="00080766" w:rsidRDefault="00513F42">
      <w:pPr>
        <w:pStyle w:val="Quote"/>
        <w:pPrChange w:id="351" w:author="Teoh Xuan Xuan" w:date="2025-05-25T19:39:00Z" w16du:dateUtc="2025-05-25T11:39:00Z">
          <w:pPr>
            <w:jc w:val="center"/>
          </w:pPr>
        </w:pPrChange>
      </w:pPr>
      <w:r w:rsidRPr="00080766">
        <w:t>Table</w:t>
      </w:r>
      <w:r w:rsidR="00080766" w:rsidRPr="00080766">
        <w:t xml:space="preserve"> 3.1.14: Admin send mass announcements use case specifications table</w:t>
      </w:r>
    </w:p>
    <w:tbl>
      <w:tblPr>
        <w:tblStyle w:val="TableGrid"/>
        <w:tblW w:w="0" w:type="auto"/>
        <w:tblLook w:val="04A0" w:firstRow="1" w:lastRow="0" w:firstColumn="1" w:lastColumn="0" w:noHBand="0" w:noVBand="1"/>
      </w:tblPr>
      <w:tblGrid>
        <w:gridCol w:w="4508"/>
        <w:gridCol w:w="4508"/>
      </w:tblGrid>
      <w:tr w:rsidR="00513F42" w:rsidRPr="00080766" w14:paraId="6A515CDF" w14:textId="77777777" w:rsidTr="00284CB6">
        <w:tc>
          <w:tcPr>
            <w:tcW w:w="4508" w:type="dxa"/>
          </w:tcPr>
          <w:p w14:paraId="19780938" w14:textId="77777777" w:rsidR="00513F42" w:rsidRPr="00080766" w:rsidRDefault="00513F42" w:rsidP="00284CB6">
            <w:pPr>
              <w:rPr>
                <w:rFonts w:cs="Times New Roman"/>
              </w:rPr>
            </w:pPr>
            <w:r w:rsidRPr="00080766">
              <w:rPr>
                <w:rFonts w:cs="Times New Roman"/>
                <w:b/>
                <w:bCs/>
                <w:color w:val="000000"/>
              </w:rPr>
              <w:t>ID</w:t>
            </w:r>
          </w:p>
        </w:tc>
        <w:tc>
          <w:tcPr>
            <w:tcW w:w="4508" w:type="dxa"/>
          </w:tcPr>
          <w:p w14:paraId="2D066B5B" w14:textId="2F30A7BC" w:rsidR="00513F42" w:rsidRPr="00080766" w:rsidRDefault="00513F42" w:rsidP="00284CB6">
            <w:pPr>
              <w:rPr>
                <w:rFonts w:cs="Times New Roman"/>
              </w:rPr>
            </w:pPr>
            <w:r w:rsidRPr="00080766">
              <w:rPr>
                <w:rFonts w:cs="Times New Roman"/>
                <w:b/>
                <w:bCs/>
                <w:color w:val="000000"/>
              </w:rPr>
              <w:t>F-0</w:t>
            </w:r>
            <w:r w:rsidR="00080766" w:rsidRPr="00080766">
              <w:rPr>
                <w:rFonts w:cs="Times New Roman"/>
                <w:b/>
                <w:bCs/>
                <w:color w:val="000000"/>
              </w:rPr>
              <w:t>14</w:t>
            </w:r>
          </w:p>
        </w:tc>
      </w:tr>
      <w:tr w:rsidR="00F12736" w:rsidRPr="00080766" w14:paraId="2B01C9BB" w14:textId="77777777" w:rsidTr="00284CB6">
        <w:tc>
          <w:tcPr>
            <w:tcW w:w="4508" w:type="dxa"/>
          </w:tcPr>
          <w:p w14:paraId="4E64B68B" w14:textId="32324906" w:rsidR="00F12736" w:rsidRPr="00080766" w:rsidRDefault="00F12736" w:rsidP="00F12736">
            <w:pPr>
              <w:rPr>
                <w:rFonts w:cs="Times New Roman"/>
              </w:rPr>
            </w:pPr>
            <w:r w:rsidRPr="00080766">
              <w:rPr>
                <w:rFonts w:cs="Times New Roman"/>
                <w:b/>
                <w:bCs/>
                <w:color w:val="000000"/>
              </w:rPr>
              <w:t>Feature</w:t>
            </w:r>
          </w:p>
        </w:tc>
        <w:tc>
          <w:tcPr>
            <w:tcW w:w="4508" w:type="dxa"/>
          </w:tcPr>
          <w:p w14:paraId="08BBE30B" w14:textId="79852724" w:rsidR="00F12736" w:rsidRPr="00080766" w:rsidRDefault="00F12736" w:rsidP="00F12736">
            <w:pPr>
              <w:rPr>
                <w:rFonts w:cs="Times New Roman"/>
              </w:rPr>
            </w:pPr>
            <w:r w:rsidRPr="00080766">
              <w:rPr>
                <w:rFonts w:cs="Times New Roman"/>
                <w:color w:val="000000"/>
              </w:rPr>
              <w:t>Send Mass Announcements</w:t>
            </w:r>
          </w:p>
        </w:tc>
      </w:tr>
      <w:tr w:rsidR="00F12736" w:rsidRPr="00080766" w14:paraId="6EFBA3C9" w14:textId="77777777" w:rsidTr="00284CB6">
        <w:tc>
          <w:tcPr>
            <w:tcW w:w="4508" w:type="dxa"/>
          </w:tcPr>
          <w:p w14:paraId="7EA4CF44" w14:textId="7B463578" w:rsidR="00F12736" w:rsidRPr="00080766" w:rsidRDefault="00F12736" w:rsidP="00F12736">
            <w:pPr>
              <w:rPr>
                <w:rFonts w:cs="Times New Roman"/>
              </w:rPr>
            </w:pPr>
            <w:r w:rsidRPr="00080766">
              <w:rPr>
                <w:rFonts w:cs="Times New Roman"/>
                <w:b/>
                <w:bCs/>
                <w:color w:val="000000"/>
              </w:rPr>
              <w:t>Version</w:t>
            </w:r>
          </w:p>
        </w:tc>
        <w:tc>
          <w:tcPr>
            <w:tcW w:w="4508" w:type="dxa"/>
          </w:tcPr>
          <w:p w14:paraId="13B056B9" w14:textId="399E87E5" w:rsidR="00F12736" w:rsidRPr="00080766" w:rsidRDefault="00F12736" w:rsidP="00F12736">
            <w:pPr>
              <w:rPr>
                <w:rFonts w:cs="Times New Roman"/>
              </w:rPr>
            </w:pPr>
            <w:r w:rsidRPr="00080766">
              <w:rPr>
                <w:rFonts w:cs="Times New Roman"/>
                <w:color w:val="000000"/>
              </w:rPr>
              <w:t>1.0</w:t>
            </w:r>
          </w:p>
        </w:tc>
      </w:tr>
      <w:tr w:rsidR="00F12736" w:rsidRPr="00080766" w14:paraId="5146361B" w14:textId="77777777" w:rsidTr="00284CB6">
        <w:tc>
          <w:tcPr>
            <w:tcW w:w="4508" w:type="dxa"/>
          </w:tcPr>
          <w:p w14:paraId="46C75925" w14:textId="7876E7F3" w:rsidR="00F12736" w:rsidRPr="00080766" w:rsidRDefault="00F12736" w:rsidP="00F12736">
            <w:pPr>
              <w:rPr>
                <w:rFonts w:cs="Times New Roman"/>
              </w:rPr>
            </w:pPr>
            <w:r w:rsidRPr="00080766">
              <w:rPr>
                <w:rFonts w:cs="Times New Roman"/>
                <w:b/>
                <w:bCs/>
                <w:color w:val="000000"/>
              </w:rPr>
              <w:t>Purpose</w:t>
            </w:r>
          </w:p>
        </w:tc>
        <w:tc>
          <w:tcPr>
            <w:tcW w:w="4508" w:type="dxa"/>
          </w:tcPr>
          <w:p w14:paraId="68B3B57C" w14:textId="08E5FF29" w:rsidR="00F12736" w:rsidRPr="00080766" w:rsidRDefault="00F12736" w:rsidP="00F12736">
            <w:pPr>
              <w:rPr>
                <w:rFonts w:cs="Times New Roman"/>
              </w:rPr>
            </w:pPr>
            <w:r w:rsidRPr="00080766">
              <w:rPr>
                <w:rFonts w:cs="Times New Roman"/>
                <w:color w:val="000000"/>
              </w:rPr>
              <w:t>To allow administrators to broadcast important announcements to all users or specific groups (students, parents, lecturers).</w:t>
            </w:r>
          </w:p>
        </w:tc>
      </w:tr>
      <w:tr w:rsidR="00F12736" w:rsidRPr="00080766" w14:paraId="6FCC83DC" w14:textId="77777777" w:rsidTr="00284CB6">
        <w:tc>
          <w:tcPr>
            <w:tcW w:w="4508" w:type="dxa"/>
          </w:tcPr>
          <w:p w14:paraId="0D967E68" w14:textId="48CA5273" w:rsidR="00F12736" w:rsidRPr="00080766" w:rsidRDefault="00F12736" w:rsidP="00F12736">
            <w:pPr>
              <w:rPr>
                <w:rFonts w:cs="Times New Roman"/>
              </w:rPr>
            </w:pPr>
            <w:r w:rsidRPr="00080766">
              <w:rPr>
                <w:rFonts w:cs="Times New Roman"/>
                <w:b/>
                <w:bCs/>
                <w:color w:val="000000"/>
              </w:rPr>
              <w:t>Actor(s)</w:t>
            </w:r>
          </w:p>
        </w:tc>
        <w:tc>
          <w:tcPr>
            <w:tcW w:w="4508" w:type="dxa"/>
          </w:tcPr>
          <w:p w14:paraId="617C1207" w14:textId="2001BD28" w:rsidR="00F12736" w:rsidRPr="00080766" w:rsidRDefault="00F12736" w:rsidP="00F12736">
            <w:pPr>
              <w:rPr>
                <w:rFonts w:cs="Times New Roman"/>
              </w:rPr>
            </w:pPr>
            <w:r w:rsidRPr="00080766">
              <w:rPr>
                <w:rFonts w:cs="Times New Roman"/>
                <w:color w:val="000000"/>
              </w:rPr>
              <w:t>Admin</w:t>
            </w:r>
          </w:p>
        </w:tc>
      </w:tr>
      <w:tr w:rsidR="00F12736" w:rsidRPr="00080766" w14:paraId="4F4531F9" w14:textId="77777777" w:rsidTr="00284CB6">
        <w:tc>
          <w:tcPr>
            <w:tcW w:w="4508" w:type="dxa"/>
          </w:tcPr>
          <w:p w14:paraId="13EB8FA7" w14:textId="295FF165" w:rsidR="00F12736" w:rsidRPr="00080766" w:rsidRDefault="00F12736" w:rsidP="00F12736">
            <w:pPr>
              <w:rPr>
                <w:rFonts w:cs="Times New Roman"/>
              </w:rPr>
            </w:pPr>
            <w:r w:rsidRPr="00080766">
              <w:rPr>
                <w:rFonts w:cs="Times New Roman"/>
                <w:b/>
                <w:bCs/>
                <w:color w:val="000000"/>
              </w:rPr>
              <w:t>Precondition</w:t>
            </w:r>
          </w:p>
        </w:tc>
        <w:tc>
          <w:tcPr>
            <w:tcW w:w="4508" w:type="dxa"/>
          </w:tcPr>
          <w:p w14:paraId="4EF2AF8A" w14:textId="370FB077" w:rsidR="00F12736" w:rsidRPr="00080766" w:rsidRDefault="00F12736" w:rsidP="00F12736">
            <w:pPr>
              <w:rPr>
                <w:rFonts w:cs="Times New Roman"/>
              </w:rPr>
            </w:pPr>
            <w:r w:rsidRPr="00080766">
              <w:rPr>
                <w:rFonts w:cs="Times New Roman"/>
                <w:color w:val="000000"/>
              </w:rPr>
              <w:t>Admin must be logged in with appropriate permissions.</w:t>
            </w:r>
          </w:p>
        </w:tc>
      </w:tr>
      <w:tr w:rsidR="00F12736" w:rsidRPr="00080766" w14:paraId="3B5878B7" w14:textId="77777777" w:rsidTr="00284CB6">
        <w:tc>
          <w:tcPr>
            <w:tcW w:w="4508" w:type="dxa"/>
          </w:tcPr>
          <w:p w14:paraId="2C9B0C6D" w14:textId="226D92DA" w:rsidR="00F12736" w:rsidRPr="00080766" w:rsidRDefault="00F12736" w:rsidP="00F12736">
            <w:pPr>
              <w:rPr>
                <w:rFonts w:cs="Times New Roman"/>
                <w:b/>
                <w:bCs/>
                <w:color w:val="000000"/>
              </w:rPr>
            </w:pPr>
            <w:r w:rsidRPr="00080766">
              <w:rPr>
                <w:rFonts w:cs="Times New Roman"/>
                <w:b/>
                <w:bCs/>
                <w:color w:val="000000"/>
              </w:rPr>
              <w:t>Postcondition</w:t>
            </w:r>
          </w:p>
        </w:tc>
        <w:tc>
          <w:tcPr>
            <w:tcW w:w="4508" w:type="dxa"/>
          </w:tcPr>
          <w:p w14:paraId="53388BCF" w14:textId="152D34B5" w:rsidR="00F12736" w:rsidRPr="00080766" w:rsidRDefault="00F12736" w:rsidP="00F12736">
            <w:pPr>
              <w:rPr>
                <w:rFonts w:cs="Times New Roman"/>
                <w:color w:val="000000"/>
              </w:rPr>
            </w:pPr>
            <w:r w:rsidRPr="00080766">
              <w:rPr>
                <w:rFonts w:cs="Times New Roman"/>
                <w:color w:val="000000"/>
              </w:rPr>
              <w:t>Announcement is sent to the selected user group(s) and stored in the system.</w:t>
            </w:r>
          </w:p>
        </w:tc>
      </w:tr>
      <w:tr w:rsidR="00F12736" w:rsidRPr="00080766" w14:paraId="18BC69FC" w14:textId="77777777" w:rsidTr="00284CB6">
        <w:tc>
          <w:tcPr>
            <w:tcW w:w="4508" w:type="dxa"/>
          </w:tcPr>
          <w:p w14:paraId="4C1BC944" w14:textId="2D25EB17" w:rsidR="00F12736" w:rsidRPr="00080766" w:rsidRDefault="00F12736" w:rsidP="00F12736">
            <w:pPr>
              <w:rPr>
                <w:rFonts w:cs="Times New Roman"/>
                <w:b/>
                <w:bCs/>
                <w:color w:val="000000"/>
              </w:rPr>
            </w:pPr>
            <w:r w:rsidRPr="00080766">
              <w:rPr>
                <w:rFonts w:cs="Times New Roman"/>
                <w:b/>
                <w:bCs/>
                <w:color w:val="000000"/>
              </w:rPr>
              <w:t>Main Flow</w:t>
            </w:r>
          </w:p>
        </w:tc>
        <w:tc>
          <w:tcPr>
            <w:tcW w:w="4508" w:type="dxa"/>
          </w:tcPr>
          <w:p w14:paraId="1FDFEE76" w14:textId="77777777" w:rsidR="00080766" w:rsidRDefault="00F12736" w:rsidP="00F12736">
            <w:pPr>
              <w:rPr>
                <w:rFonts w:cs="Times New Roman"/>
                <w:color w:val="000000"/>
              </w:rPr>
            </w:pPr>
            <w:r w:rsidRPr="00080766">
              <w:rPr>
                <w:rFonts w:cs="Times New Roman"/>
                <w:color w:val="000000"/>
              </w:rPr>
              <w:t xml:space="preserve">1. Admin navigates to “Send Mass Announcements” page </w:t>
            </w:r>
          </w:p>
          <w:p w14:paraId="64346E42" w14:textId="77777777" w:rsidR="00080766" w:rsidRDefault="00F12736" w:rsidP="00F12736">
            <w:pPr>
              <w:rPr>
                <w:rFonts w:cs="Times New Roman"/>
                <w:color w:val="000000"/>
              </w:rPr>
            </w:pPr>
            <w:r w:rsidRPr="00080766">
              <w:rPr>
                <w:rFonts w:cs="Times New Roman"/>
                <w:color w:val="000000"/>
              </w:rPr>
              <w:t xml:space="preserve">2. Admin selects target audience (e.g., All Students, All Users) </w:t>
            </w:r>
          </w:p>
          <w:p w14:paraId="11A232CC" w14:textId="77777777" w:rsidR="00080766" w:rsidRDefault="00F12736" w:rsidP="00F12736">
            <w:pPr>
              <w:rPr>
                <w:rFonts w:cs="Times New Roman"/>
                <w:color w:val="000000"/>
              </w:rPr>
            </w:pPr>
            <w:r w:rsidRPr="00080766">
              <w:rPr>
                <w:rFonts w:cs="Times New Roman"/>
                <w:color w:val="000000"/>
              </w:rPr>
              <w:t>3. Admin writes the announcement content</w:t>
            </w:r>
          </w:p>
          <w:p w14:paraId="4D9E652B" w14:textId="77777777" w:rsidR="00080766" w:rsidRDefault="00F12736" w:rsidP="00F12736">
            <w:pPr>
              <w:rPr>
                <w:rFonts w:cs="Times New Roman"/>
                <w:color w:val="000000"/>
              </w:rPr>
            </w:pPr>
            <w:r w:rsidRPr="00080766">
              <w:rPr>
                <w:rFonts w:cs="Times New Roman"/>
                <w:color w:val="000000"/>
              </w:rPr>
              <w:t xml:space="preserve">4. System validates input </w:t>
            </w:r>
          </w:p>
          <w:p w14:paraId="610505CD" w14:textId="16837EA6" w:rsidR="00F12736" w:rsidRPr="00080766" w:rsidRDefault="00F12736" w:rsidP="00F12736">
            <w:pPr>
              <w:rPr>
                <w:rFonts w:cs="Times New Roman"/>
                <w:color w:val="000000"/>
              </w:rPr>
            </w:pPr>
            <w:r w:rsidRPr="00080766">
              <w:rPr>
                <w:rFonts w:cs="Times New Roman"/>
                <w:color w:val="000000"/>
              </w:rPr>
              <w:t>5. System stores the announcement and dispatches it to user dashboards or via SMS (if enabled)</w:t>
            </w:r>
          </w:p>
        </w:tc>
      </w:tr>
      <w:tr w:rsidR="00F12736" w:rsidRPr="00080766" w14:paraId="3FE98E36" w14:textId="77777777" w:rsidTr="00284CB6">
        <w:tc>
          <w:tcPr>
            <w:tcW w:w="4508" w:type="dxa"/>
          </w:tcPr>
          <w:p w14:paraId="0F3A9A3A" w14:textId="15FCCA1D" w:rsidR="00F12736" w:rsidRPr="00080766" w:rsidRDefault="00F12736" w:rsidP="00F12736">
            <w:pPr>
              <w:rPr>
                <w:rFonts w:cs="Times New Roman"/>
                <w:b/>
                <w:bCs/>
                <w:color w:val="000000"/>
              </w:rPr>
            </w:pPr>
            <w:r w:rsidRPr="00080766">
              <w:rPr>
                <w:rFonts w:cs="Times New Roman"/>
                <w:b/>
                <w:bCs/>
                <w:color w:val="000000"/>
              </w:rPr>
              <w:t>Alternate Scenario</w:t>
            </w:r>
          </w:p>
        </w:tc>
        <w:tc>
          <w:tcPr>
            <w:tcW w:w="4508" w:type="dxa"/>
          </w:tcPr>
          <w:p w14:paraId="0D78924A" w14:textId="77777777" w:rsidR="00080766" w:rsidRDefault="00F12736" w:rsidP="00F12736">
            <w:pPr>
              <w:rPr>
                <w:rFonts w:cs="Times New Roman"/>
                <w:color w:val="000000"/>
              </w:rPr>
            </w:pPr>
            <w:r w:rsidRPr="00080766">
              <w:rPr>
                <w:rFonts w:cs="Times New Roman"/>
                <w:color w:val="000000"/>
              </w:rPr>
              <w:t xml:space="preserve">1. If no target group is selected or message is empty, system prompts for correction </w:t>
            </w:r>
          </w:p>
          <w:p w14:paraId="563B66F4" w14:textId="509C0BAB" w:rsidR="00F12736" w:rsidRPr="00080766" w:rsidRDefault="00F12736" w:rsidP="00F12736">
            <w:pPr>
              <w:rPr>
                <w:rFonts w:cs="Times New Roman"/>
                <w:color w:val="000000"/>
              </w:rPr>
            </w:pPr>
            <w:r w:rsidRPr="00080766">
              <w:rPr>
                <w:rFonts w:cs="Times New Roman"/>
                <w:color w:val="000000"/>
              </w:rPr>
              <w:t>2. If message dispatch fails, system shows error and logs the issue</w:t>
            </w:r>
          </w:p>
        </w:tc>
      </w:tr>
      <w:tr w:rsidR="00F12736" w:rsidRPr="00080766" w14:paraId="49B088E1" w14:textId="77777777" w:rsidTr="00284CB6">
        <w:trPr>
          <w:trHeight w:val="368"/>
        </w:trPr>
        <w:tc>
          <w:tcPr>
            <w:tcW w:w="4508" w:type="dxa"/>
          </w:tcPr>
          <w:p w14:paraId="7E0172D9" w14:textId="3A30223B" w:rsidR="00F12736" w:rsidRPr="00080766" w:rsidRDefault="00F12736" w:rsidP="00F12736">
            <w:pPr>
              <w:rPr>
                <w:rFonts w:cs="Times New Roman"/>
                <w:b/>
                <w:bCs/>
                <w:color w:val="000000"/>
              </w:rPr>
            </w:pPr>
            <w:r w:rsidRPr="00080766">
              <w:rPr>
                <w:rFonts w:cs="Times New Roman"/>
                <w:b/>
                <w:bCs/>
                <w:color w:val="000000"/>
              </w:rPr>
              <w:t>Author</w:t>
            </w:r>
          </w:p>
        </w:tc>
        <w:tc>
          <w:tcPr>
            <w:tcW w:w="4508" w:type="dxa"/>
          </w:tcPr>
          <w:p w14:paraId="189FE8BE" w14:textId="45221728" w:rsidR="00F12736" w:rsidRPr="00080766" w:rsidRDefault="00080766" w:rsidP="00F12736">
            <w:pPr>
              <w:rPr>
                <w:rFonts w:cs="Times New Roman"/>
                <w:color w:val="000000"/>
              </w:rPr>
            </w:pPr>
            <w:r>
              <w:rPr>
                <w:rFonts w:cs="Times New Roman"/>
                <w:color w:val="000000"/>
              </w:rPr>
              <w:t>Yang Jia En</w:t>
            </w:r>
          </w:p>
        </w:tc>
      </w:tr>
    </w:tbl>
    <w:p w14:paraId="14800100" w14:textId="77777777" w:rsidR="00513F42" w:rsidRDefault="00513F42" w:rsidP="00513F42"/>
    <w:p w14:paraId="0DB307A3" w14:textId="1601BBEE" w:rsidR="00513F42" w:rsidRDefault="00F12736">
      <w:pPr>
        <w:jc w:val="center"/>
        <w:rPr>
          <w:lang w:val="en-US"/>
        </w:rPr>
        <w:pPrChange w:id="352" w:author="Teoh Xuan Xuan" w:date="2025-05-25T19:39:00Z" w16du:dateUtc="2025-05-25T11:39:00Z">
          <w:pPr/>
        </w:pPrChange>
      </w:pPr>
      <w:r>
        <w:rPr>
          <w:rFonts w:ascii="Arial" w:hAnsi="Arial" w:cs="Arial"/>
          <w:noProof/>
          <w:color w:val="000000"/>
          <w:sz w:val="22"/>
          <w:szCs w:val="22"/>
          <w:bdr w:val="none" w:sz="0" w:space="0" w:color="auto" w:frame="1"/>
        </w:rPr>
        <w:drawing>
          <wp:inline distT="0" distB="0" distL="0" distR="0" wp14:anchorId="327BB4D9" wp14:editId="61FAA29D">
            <wp:extent cx="3567113" cy="2562047"/>
            <wp:effectExtent l="0" t="0" r="0" b="0"/>
            <wp:docPr id="16036326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9773" cy="2563957"/>
                    </a:xfrm>
                    <a:prstGeom prst="rect">
                      <a:avLst/>
                    </a:prstGeom>
                    <a:noFill/>
                    <a:ln>
                      <a:noFill/>
                    </a:ln>
                  </pic:spPr>
                </pic:pic>
              </a:graphicData>
            </a:graphic>
          </wp:inline>
        </w:drawing>
      </w:r>
    </w:p>
    <w:p w14:paraId="2838B941" w14:textId="533C6909" w:rsidR="00513F42" w:rsidRPr="00080766" w:rsidRDefault="00513F42">
      <w:pPr>
        <w:pStyle w:val="Quote"/>
        <w:rPr>
          <w:lang w:val="en-US"/>
        </w:rPr>
        <w:pPrChange w:id="353" w:author="Teoh Xuan Xuan" w:date="2025-05-25T19:39:00Z" w16du:dateUtc="2025-05-25T11:39:00Z">
          <w:pPr>
            <w:jc w:val="center"/>
          </w:pPr>
        </w:pPrChange>
      </w:pPr>
      <w:r w:rsidRPr="00080766">
        <w:rPr>
          <w:lang w:val="en-US"/>
        </w:rPr>
        <w:t>Figure</w:t>
      </w:r>
      <w:r w:rsidR="00080766" w:rsidRPr="00080766">
        <w:rPr>
          <w:lang w:val="en-US"/>
        </w:rPr>
        <w:t xml:space="preserve"> 3.1.14.1: Admin send mass announcements sequence diagram</w:t>
      </w:r>
    </w:p>
    <w:p w14:paraId="2327BF91" w14:textId="4B937AB3" w:rsidR="00513F42" w:rsidRPr="00E13333" w:rsidRDefault="00F12736">
      <w:pPr>
        <w:jc w:val="center"/>
        <w:rPr>
          <w:b/>
          <w:bCs/>
          <w:lang w:val="en-US"/>
        </w:rPr>
        <w:pPrChange w:id="354" w:author="Teoh Xuan Xuan" w:date="2025-05-25T19:40:00Z" w16du:dateUtc="2025-05-25T11:40:00Z">
          <w:pPr/>
        </w:pPrChange>
      </w:pPr>
      <w:r>
        <w:rPr>
          <w:rFonts w:ascii="Arial" w:hAnsi="Arial" w:cs="Arial"/>
          <w:noProof/>
          <w:color w:val="000000"/>
          <w:sz w:val="22"/>
          <w:szCs w:val="22"/>
          <w:bdr w:val="none" w:sz="0" w:space="0" w:color="auto" w:frame="1"/>
        </w:rPr>
        <w:lastRenderedPageBreak/>
        <w:drawing>
          <wp:inline distT="0" distB="0" distL="0" distR="0" wp14:anchorId="14D7E98A" wp14:editId="102737C7">
            <wp:extent cx="1341120" cy="6294120"/>
            <wp:effectExtent l="0" t="0" r="0" b="0"/>
            <wp:docPr id="20740759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41120" cy="6294120"/>
                    </a:xfrm>
                    <a:prstGeom prst="rect">
                      <a:avLst/>
                    </a:prstGeom>
                    <a:noFill/>
                    <a:ln>
                      <a:noFill/>
                    </a:ln>
                  </pic:spPr>
                </pic:pic>
              </a:graphicData>
            </a:graphic>
          </wp:inline>
        </w:drawing>
      </w:r>
    </w:p>
    <w:p w14:paraId="46ECE60E" w14:textId="04D7743A" w:rsidR="00513F42" w:rsidRPr="00080766" w:rsidRDefault="00513F42">
      <w:pPr>
        <w:pStyle w:val="Quote"/>
        <w:rPr>
          <w:lang w:val="en-US"/>
        </w:rPr>
        <w:pPrChange w:id="355" w:author="Teoh Xuan Xuan" w:date="2025-05-25T19:40:00Z" w16du:dateUtc="2025-05-25T11:40:00Z">
          <w:pPr>
            <w:jc w:val="center"/>
          </w:pPr>
        </w:pPrChange>
      </w:pPr>
      <w:r w:rsidRPr="00080766">
        <w:rPr>
          <w:lang w:val="en-US"/>
        </w:rPr>
        <w:t>Figure</w:t>
      </w:r>
      <w:r w:rsidR="00080766" w:rsidRPr="00080766">
        <w:rPr>
          <w:lang w:val="en-US"/>
        </w:rPr>
        <w:t xml:space="preserve"> 3.1.14.2: Admin send mass announcements activity diagram</w:t>
      </w:r>
    </w:p>
    <w:p w14:paraId="53A66BDD" w14:textId="77777777" w:rsidR="009F2847" w:rsidRPr="00940C51" w:rsidRDefault="009F2847" w:rsidP="0040348F">
      <w:pPr>
        <w:rPr>
          <w:lang w:val="en-US"/>
        </w:rPr>
      </w:pPr>
    </w:p>
    <w:p w14:paraId="06CB8DA5" w14:textId="77777777" w:rsidR="00F12736" w:rsidRDefault="00F12736">
      <w:pPr>
        <w:rPr>
          <w:rFonts w:eastAsiaTheme="majorEastAsia" w:cstheme="majorBidi"/>
          <w:b/>
          <w:sz w:val="28"/>
          <w:szCs w:val="32"/>
        </w:rPr>
      </w:pPr>
      <w:r>
        <w:br w:type="page"/>
      </w:r>
    </w:p>
    <w:p w14:paraId="39604A17" w14:textId="5FE24706" w:rsidR="00DF6A52" w:rsidRDefault="00DF6A52" w:rsidP="008C1A3F">
      <w:pPr>
        <w:pStyle w:val="Heading2"/>
      </w:pPr>
      <w:del w:id="356" w:author="Teoh Xuan Xuan" w:date="2025-05-25T19:41:00Z" w16du:dateUtc="2025-05-25T11:41:00Z">
        <w:r w:rsidRPr="00DF6A52" w:rsidDel="007D1D4B">
          <w:lastRenderedPageBreak/>
          <w:delText> </w:delText>
        </w:r>
      </w:del>
      <w:r w:rsidRPr="00DF6A52">
        <w:t>3.</w:t>
      </w:r>
      <w:r w:rsidR="00FF256A">
        <w:rPr>
          <w:rFonts w:hint="eastAsia"/>
        </w:rPr>
        <w:t>2</w:t>
      </w:r>
      <w:r w:rsidRPr="00DF6A52">
        <w:t xml:space="preserve"> Functional Requirements</w:t>
      </w:r>
      <w:bookmarkEnd w:id="276"/>
    </w:p>
    <w:p w14:paraId="1A699769" w14:textId="5F05B15B" w:rsidR="00F12736" w:rsidRDefault="004912DD">
      <w:pPr>
        <w:spacing w:line="276" w:lineRule="auto"/>
        <w:jc w:val="both"/>
        <w:pPrChange w:id="357" w:author="Teoh Xuan Xuan" w:date="2025-05-25T19:41:00Z" w16du:dateUtc="2025-05-25T11:41:00Z">
          <w:pPr/>
        </w:pPrChange>
      </w:pPr>
      <w:r w:rsidRPr="004912DD">
        <w:t xml:space="preserve">This section outlines the system’s required functionalities and </w:t>
      </w:r>
      <w:proofErr w:type="spellStart"/>
      <w:r w:rsidRPr="004912DD">
        <w:t>behaviors</w:t>
      </w:r>
      <w:proofErr w:type="spellEnd"/>
      <w:r w:rsidRPr="004912DD">
        <w:t xml:space="preserve"> to </w:t>
      </w:r>
      <w:proofErr w:type="spellStart"/>
      <w:r w:rsidRPr="004912DD">
        <w:t>fulfill</w:t>
      </w:r>
      <w:proofErr w:type="spellEnd"/>
      <w:r w:rsidRPr="004912DD">
        <w:t xml:space="preserve"> the needs of users and stakeholders. It specifies the essential operations, features, and interactions the system must support to achieve its goals. The table below presents a detailed list of all functional requirements, ensuring the system can operate efficiently and deliver its intended outcomes.</w:t>
      </w:r>
    </w:p>
    <w:p w14:paraId="0A6669A0" w14:textId="77777777" w:rsidR="00C37639" w:rsidRDefault="00C37639" w:rsidP="00F12736"/>
    <w:p w14:paraId="089EB244" w14:textId="14C28808" w:rsidR="00C37639" w:rsidRPr="00080766" w:rsidRDefault="00825A97">
      <w:pPr>
        <w:pStyle w:val="Quote"/>
        <w:pPrChange w:id="358" w:author="Teoh Xuan Xuan" w:date="2025-05-25T19:41:00Z" w16du:dateUtc="2025-05-25T11:41:00Z">
          <w:pPr>
            <w:jc w:val="center"/>
          </w:pPr>
        </w:pPrChange>
      </w:pPr>
      <w:r w:rsidRPr="00080766">
        <w:t xml:space="preserve">Table 3.2: </w:t>
      </w:r>
      <w:r w:rsidR="00381B18" w:rsidRPr="00080766">
        <w:t>Functional</w:t>
      </w:r>
      <w:r w:rsidRPr="00080766">
        <w:t xml:space="preserve"> requirements table</w:t>
      </w:r>
    </w:p>
    <w:tbl>
      <w:tblPr>
        <w:tblStyle w:val="TableGrid"/>
        <w:tblW w:w="0" w:type="auto"/>
        <w:tblLook w:val="04A0" w:firstRow="1" w:lastRow="0" w:firstColumn="1" w:lastColumn="0" w:noHBand="0" w:noVBand="1"/>
      </w:tblPr>
      <w:tblGrid>
        <w:gridCol w:w="2254"/>
        <w:gridCol w:w="2254"/>
        <w:gridCol w:w="2254"/>
        <w:gridCol w:w="2254"/>
      </w:tblGrid>
      <w:tr w:rsidR="00C84E06" w:rsidRPr="00080766" w14:paraId="37FCFEA9" w14:textId="77777777" w:rsidTr="00C37639">
        <w:tc>
          <w:tcPr>
            <w:tcW w:w="2254" w:type="dxa"/>
          </w:tcPr>
          <w:p w14:paraId="3737C398" w14:textId="57C8AD22" w:rsidR="00C84E06" w:rsidRPr="00080766" w:rsidRDefault="00C84E06" w:rsidP="00C84E06">
            <w:pPr>
              <w:rPr>
                <w:rFonts w:cs="Times New Roman"/>
              </w:rPr>
            </w:pPr>
            <w:r w:rsidRPr="00080766">
              <w:rPr>
                <w:rFonts w:cs="Times New Roman"/>
                <w:b/>
                <w:bCs/>
                <w:color w:val="000000"/>
              </w:rPr>
              <w:t>Requirement ID</w:t>
            </w:r>
          </w:p>
        </w:tc>
        <w:tc>
          <w:tcPr>
            <w:tcW w:w="2254" w:type="dxa"/>
          </w:tcPr>
          <w:p w14:paraId="71577342" w14:textId="48A6D827" w:rsidR="00C84E06" w:rsidRPr="00080766" w:rsidRDefault="00C84E06" w:rsidP="00C84E06">
            <w:pPr>
              <w:rPr>
                <w:rFonts w:cs="Times New Roman"/>
              </w:rPr>
            </w:pPr>
            <w:r w:rsidRPr="00080766">
              <w:rPr>
                <w:rFonts w:cs="Times New Roman"/>
                <w:b/>
                <w:bCs/>
                <w:color w:val="000000"/>
              </w:rPr>
              <w:t>Description</w:t>
            </w:r>
          </w:p>
        </w:tc>
        <w:tc>
          <w:tcPr>
            <w:tcW w:w="2254" w:type="dxa"/>
          </w:tcPr>
          <w:p w14:paraId="42EDB166" w14:textId="43BF3219" w:rsidR="00C84E06" w:rsidRPr="00080766" w:rsidRDefault="00C84E06" w:rsidP="00C84E06">
            <w:pPr>
              <w:rPr>
                <w:rFonts w:cs="Times New Roman"/>
              </w:rPr>
            </w:pPr>
            <w:r w:rsidRPr="00080766">
              <w:rPr>
                <w:rFonts w:cs="Times New Roman"/>
                <w:b/>
                <w:bCs/>
                <w:color w:val="000000"/>
              </w:rPr>
              <w:t>Priority</w:t>
            </w:r>
          </w:p>
        </w:tc>
        <w:tc>
          <w:tcPr>
            <w:tcW w:w="2254" w:type="dxa"/>
          </w:tcPr>
          <w:p w14:paraId="33BB6ACD" w14:textId="18F1D26F" w:rsidR="00C84E06" w:rsidRPr="00080766" w:rsidRDefault="00C84E06" w:rsidP="00C84E06">
            <w:pPr>
              <w:rPr>
                <w:rFonts w:cs="Times New Roman"/>
              </w:rPr>
            </w:pPr>
            <w:r w:rsidRPr="00080766">
              <w:rPr>
                <w:rFonts w:cs="Times New Roman"/>
                <w:b/>
                <w:bCs/>
                <w:color w:val="000000"/>
              </w:rPr>
              <w:t>Author</w:t>
            </w:r>
          </w:p>
        </w:tc>
      </w:tr>
      <w:tr w:rsidR="00381B18" w:rsidRPr="00080766" w14:paraId="7080FB41" w14:textId="77777777" w:rsidTr="00C37639">
        <w:tc>
          <w:tcPr>
            <w:tcW w:w="2254" w:type="dxa"/>
          </w:tcPr>
          <w:p w14:paraId="7FC2581B" w14:textId="539D5229" w:rsidR="00381B18" w:rsidRPr="00080766" w:rsidRDefault="00381B18" w:rsidP="00381B18">
            <w:pPr>
              <w:rPr>
                <w:rFonts w:cs="Times New Roman"/>
              </w:rPr>
            </w:pPr>
            <w:r w:rsidRPr="00080766">
              <w:rPr>
                <w:rFonts w:cs="Times New Roman"/>
                <w:color w:val="000000"/>
              </w:rPr>
              <w:t>REQ_F001</w:t>
            </w:r>
          </w:p>
        </w:tc>
        <w:tc>
          <w:tcPr>
            <w:tcW w:w="2254" w:type="dxa"/>
          </w:tcPr>
          <w:p w14:paraId="5DBB0548" w14:textId="3C6B2AA0" w:rsidR="00381B18" w:rsidRPr="00080766" w:rsidRDefault="00381B18" w:rsidP="00381B18">
            <w:pPr>
              <w:rPr>
                <w:rFonts w:cs="Times New Roman"/>
              </w:rPr>
            </w:pPr>
            <w:r w:rsidRPr="00080766">
              <w:rPr>
                <w:rFonts w:cs="Times New Roman"/>
                <w:color w:val="000000"/>
              </w:rPr>
              <w:t>The system shall allow students and parents to view academic performance, attendance, and billing information retrieved from the Campus Management System.</w:t>
            </w:r>
          </w:p>
        </w:tc>
        <w:tc>
          <w:tcPr>
            <w:tcW w:w="2254" w:type="dxa"/>
          </w:tcPr>
          <w:p w14:paraId="6AC69690" w14:textId="5235BFF9" w:rsidR="00381B18" w:rsidRPr="00080766" w:rsidRDefault="00381B18" w:rsidP="00381B18">
            <w:pPr>
              <w:rPr>
                <w:rFonts w:cs="Times New Roman"/>
              </w:rPr>
            </w:pPr>
            <w:r w:rsidRPr="00080766">
              <w:rPr>
                <w:rFonts w:cs="Times New Roman"/>
                <w:color w:val="000000"/>
              </w:rPr>
              <w:t>High</w:t>
            </w:r>
          </w:p>
        </w:tc>
        <w:tc>
          <w:tcPr>
            <w:tcW w:w="2254" w:type="dxa"/>
          </w:tcPr>
          <w:p w14:paraId="5F8AF25E" w14:textId="733EDD13" w:rsidR="00381B18" w:rsidRPr="00080766" w:rsidRDefault="00080766" w:rsidP="00381B18">
            <w:pPr>
              <w:rPr>
                <w:rFonts w:cs="Times New Roman"/>
              </w:rPr>
            </w:pPr>
            <w:r>
              <w:rPr>
                <w:rFonts w:cs="Times New Roman"/>
                <w:color w:val="000000"/>
              </w:rPr>
              <w:t xml:space="preserve">Teoh Xuan </w:t>
            </w:r>
            <w:proofErr w:type="spellStart"/>
            <w:r>
              <w:rPr>
                <w:rFonts w:cs="Times New Roman"/>
                <w:color w:val="000000"/>
              </w:rPr>
              <w:t>Xuan</w:t>
            </w:r>
            <w:proofErr w:type="spellEnd"/>
          </w:p>
        </w:tc>
      </w:tr>
      <w:tr w:rsidR="00381B18" w:rsidRPr="00080766" w14:paraId="23A63B2B" w14:textId="77777777" w:rsidTr="00C37639">
        <w:tc>
          <w:tcPr>
            <w:tcW w:w="2254" w:type="dxa"/>
          </w:tcPr>
          <w:p w14:paraId="1F33D72A" w14:textId="300D1757" w:rsidR="00381B18" w:rsidRPr="00080766" w:rsidRDefault="00381B18" w:rsidP="00381B18">
            <w:pPr>
              <w:rPr>
                <w:rFonts w:cs="Times New Roman"/>
              </w:rPr>
            </w:pPr>
            <w:r w:rsidRPr="00080766">
              <w:rPr>
                <w:rFonts w:cs="Times New Roman"/>
                <w:color w:val="000000"/>
              </w:rPr>
              <w:t>REQ_F002</w:t>
            </w:r>
          </w:p>
        </w:tc>
        <w:tc>
          <w:tcPr>
            <w:tcW w:w="2254" w:type="dxa"/>
          </w:tcPr>
          <w:p w14:paraId="22D22520" w14:textId="54C4E344" w:rsidR="00381B18" w:rsidRPr="00080766" w:rsidRDefault="00381B18" w:rsidP="00381B18">
            <w:pPr>
              <w:rPr>
                <w:rFonts w:cs="Times New Roman"/>
              </w:rPr>
            </w:pPr>
            <w:r w:rsidRPr="00080766">
              <w:rPr>
                <w:rFonts w:cs="Times New Roman"/>
                <w:color w:val="000000"/>
              </w:rPr>
              <w:t>The system shall allow students to view timetables and exam schedules in a unified dashboard.</w:t>
            </w:r>
          </w:p>
        </w:tc>
        <w:tc>
          <w:tcPr>
            <w:tcW w:w="2254" w:type="dxa"/>
          </w:tcPr>
          <w:p w14:paraId="72E6FF4F" w14:textId="241FAAA2" w:rsidR="00381B18" w:rsidRPr="00080766" w:rsidRDefault="00381B18" w:rsidP="00381B18">
            <w:pPr>
              <w:rPr>
                <w:rFonts w:cs="Times New Roman"/>
              </w:rPr>
            </w:pPr>
            <w:r w:rsidRPr="00080766">
              <w:rPr>
                <w:rFonts w:cs="Times New Roman"/>
                <w:color w:val="000000"/>
              </w:rPr>
              <w:t>High</w:t>
            </w:r>
          </w:p>
        </w:tc>
        <w:tc>
          <w:tcPr>
            <w:tcW w:w="2254" w:type="dxa"/>
          </w:tcPr>
          <w:p w14:paraId="22DD6CDE" w14:textId="233D2015" w:rsidR="00381B18" w:rsidRPr="00080766" w:rsidRDefault="00080766" w:rsidP="00381B18">
            <w:pPr>
              <w:rPr>
                <w:rFonts w:cs="Times New Roman"/>
              </w:rPr>
            </w:pPr>
            <w:r>
              <w:rPr>
                <w:rFonts w:cs="Times New Roman"/>
                <w:color w:val="000000"/>
              </w:rPr>
              <w:t xml:space="preserve">Teoh Xuan </w:t>
            </w:r>
            <w:proofErr w:type="spellStart"/>
            <w:r>
              <w:rPr>
                <w:rFonts w:cs="Times New Roman"/>
                <w:color w:val="000000"/>
              </w:rPr>
              <w:t>Xuan</w:t>
            </w:r>
            <w:proofErr w:type="spellEnd"/>
          </w:p>
        </w:tc>
      </w:tr>
      <w:tr w:rsidR="00381B18" w:rsidRPr="00080766" w14:paraId="0FCE47D7" w14:textId="77777777" w:rsidTr="00C37639">
        <w:tc>
          <w:tcPr>
            <w:tcW w:w="2254" w:type="dxa"/>
          </w:tcPr>
          <w:p w14:paraId="3B38B524" w14:textId="5213CCDA" w:rsidR="00381B18" w:rsidRPr="00080766" w:rsidRDefault="00381B18" w:rsidP="00381B18">
            <w:pPr>
              <w:rPr>
                <w:rFonts w:cs="Times New Roman"/>
              </w:rPr>
            </w:pPr>
            <w:r w:rsidRPr="00080766">
              <w:rPr>
                <w:rFonts w:cs="Times New Roman"/>
                <w:color w:val="000000"/>
              </w:rPr>
              <w:t>REQ_F003</w:t>
            </w:r>
          </w:p>
        </w:tc>
        <w:tc>
          <w:tcPr>
            <w:tcW w:w="2254" w:type="dxa"/>
          </w:tcPr>
          <w:p w14:paraId="0989FBBA" w14:textId="03033F56" w:rsidR="00381B18" w:rsidRPr="00080766" w:rsidRDefault="00381B18" w:rsidP="00381B18">
            <w:pPr>
              <w:rPr>
                <w:rFonts w:cs="Times New Roman"/>
              </w:rPr>
            </w:pPr>
            <w:r w:rsidRPr="00080766">
              <w:rPr>
                <w:rFonts w:cs="Times New Roman"/>
                <w:color w:val="000000"/>
              </w:rPr>
              <w:t>The system shall allow lecturers to upload materials and submit grades, and students to download materials.</w:t>
            </w:r>
          </w:p>
        </w:tc>
        <w:tc>
          <w:tcPr>
            <w:tcW w:w="2254" w:type="dxa"/>
          </w:tcPr>
          <w:p w14:paraId="0D8AB34A" w14:textId="0542C873" w:rsidR="00381B18" w:rsidRPr="00080766" w:rsidRDefault="00381B18" w:rsidP="00381B18">
            <w:pPr>
              <w:rPr>
                <w:rFonts w:cs="Times New Roman"/>
              </w:rPr>
            </w:pPr>
            <w:r w:rsidRPr="00080766">
              <w:rPr>
                <w:rFonts w:cs="Times New Roman"/>
                <w:color w:val="000000"/>
              </w:rPr>
              <w:t>High</w:t>
            </w:r>
          </w:p>
        </w:tc>
        <w:tc>
          <w:tcPr>
            <w:tcW w:w="2254" w:type="dxa"/>
          </w:tcPr>
          <w:p w14:paraId="1D0CD183" w14:textId="29096DC7" w:rsidR="00381B18" w:rsidRPr="00080766" w:rsidRDefault="00080766" w:rsidP="00381B18">
            <w:pPr>
              <w:rPr>
                <w:rFonts w:cs="Times New Roman"/>
              </w:rPr>
            </w:pPr>
            <w:r>
              <w:rPr>
                <w:rFonts w:cs="Times New Roman"/>
                <w:color w:val="000000"/>
              </w:rPr>
              <w:t xml:space="preserve">Teoh Xuan </w:t>
            </w:r>
            <w:proofErr w:type="spellStart"/>
            <w:r>
              <w:rPr>
                <w:rFonts w:cs="Times New Roman"/>
                <w:color w:val="000000"/>
              </w:rPr>
              <w:t>Xuan</w:t>
            </w:r>
            <w:proofErr w:type="spellEnd"/>
          </w:p>
        </w:tc>
      </w:tr>
      <w:tr w:rsidR="00381B18" w:rsidRPr="00080766" w14:paraId="53B08E52" w14:textId="77777777" w:rsidTr="00C37639">
        <w:tc>
          <w:tcPr>
            <w:tcW w:w="2254" w:type="dxa"/>
          </w:tcPr>
          <w:p w14:paraId="77A6ADE3" w14:textId="5A8E521E" w:rsidR="00381B18" w:rsidRPr="00080766" w:rsidRDefault="00381B18" w:rsidP="00381B18">
            <w:pPr>
              <w:rPr>
                <w:rFonts w:cs="Times New Roman"/>
              </w:rPr>
            </w:pPr>
            <w:r w:rsidRPr="00080766">
              <w:rPr>
                <w:rFonts w:cs="Times New Roman"/>
                <w:color w:val="000000"/>
              </w:rPr>
              <w:t>REQ_F004</w:t>
            </w:r>
          </w:p>
        </w:tc>
        <w:tc>
          <w:tcPr>
            <w:tcW w:w="2254" w:type="dxa"/>
          </w:tcPr>
          <w:p w14:paraId="5069D2CD" w14:textId="5FC2A7D4" w:rsidR="00381B18" w:rsidRPr="00080766" w:rsidRDefault="00381B18" w:rsidP="00381B18">
            <w:pPr>
              <w:rPr>
                <w:rFonts w:cs="Times New Roman"/>
              </w:rPr>
            </w:pPr>
            <w:r w:rsidRPr="00080766">
              <w:rPr>
                <w:rFonts w:cs="Times New Roman"/>
                <w:color w:val="000000"/>
              </w:rPr>
              <w:t>The system shall allow students to book classrooms and allow admins to approve or reject bookings.</w:t>
            </w:r>
          </w:p>
        </w:tc>
        <w:tc>
          <w:tcPr>
            <w:tcW w:w="2254" w:type="dxa"/>
          </w:tcPr>
          <w:p w14:paraId="06C8EDB3" w14:textId="19AC1493" w:rsidR="00381B18" w:rsidRPr="00080766" w:rsidRDefault="00381B18" w:rsidP="00381B18">
            <w:pPr>
              <w:rPr>
                <w:rFonts w:cs="Times New Roman"/>
              </w:rPr>
            </w:pPr>
            <w:r w:rsidRPr="00080766">
              <w:rPr>
                <w:rFonts w:cs="Times New Roman"/>
                <w:color w:val="000000"/>
              </w:rPr>
              <w:t>Medium</w:t>
            </w:r>
          </w:p>
        </w:tc>
        <w:tc>
          <w:tcPr>
            <w:tcW w:w="2254" w:type="dxa"/>
          </w:tcPr>
          <w:p w14:paraId="65539CBB" w14:textId="49A25BDD" w:rsidR="00381B18" w:rsidRPr="00080766" w:rsidRDefault="00080766" w:rsidP="00381B18">
            <w:pPr>
              <w:rPr>
                <w:rFonts w:cs="Times New Roman"/>
              </w:rPr>
            </w:pPr>
            <w:r>
              <w:rPr>
                <w:rFonts w:cs="Times New Roman"/>
                <w:color w:val="000000"/>
              </w:rPr>
              <w:t xml:space="preserve">Teoh Xuan </w:t>
            </w:r>
            <w:proofErr w:type="spellStart"/>
            <w:r>
              <w:rPr>
                <w:rFonts w:cs="Times New Roman"/>
                <w:color w:val="000000"/>
              </w:rPr>
              <w:t>Xuan</w:t>
            </w:r>
            <w:proofErr w:type="spellEnd"/>
          </w:p>
        </w:tc>
      </w:tr>
      <w:tr w:rsidR="00381B18" w:rsidRPr="00080766" w14:paraId="629BA620" w14:textId="77777777" w:rsidTr="00C37639">
        <w:tc>
          <w:tcPr>
            <w:tcW w:w="2254" w:type="dxa"/>
          </w:tcPr>
          <w:p w14:paraId="3750B835" w14:textId="1F97E288" w:rsidR="00381B18" w:rsidRPr="00080766" w:rsidRDefault="00381B18" w:rsidP="00381B18">
            <w:pPr>
              <w:rPr>
                <w:rFonts w:cs="Times New Roman"/>
              </w:rPr>
            </w:pPr>
            <w:r w:rsidRPr="00080766">
              <w:rPr>
                <w:rFonts w:cs="Times New Roman"/>
                <w:color w:val="000000"/>
              </w:rPr>
              <w:t>REQ_F005</w:t>
            </w:r>
          </w:p>
        </w:tc>
        <w:tc>
          <w:tcPr>
            <w:tcW w:w="2254" w:type="dxa"/>
          </w:tcPr>
          <w:p w14:paraId="2EB7899E" w14:textId="70C07DAE" w:rsidR="00381B18" w:rsidRPr="00080766" w:rsidRDefault="00381B18" w:rsidP="00381B18">
            <w:pPr>
              <w:rPr>
                <w:rFonts w:cs="Times New Roman"/>
              </w:rPr>
            </w:pPr>
            <w:r w:rsidRPr="00080766">
              <w:rPr>
                <w:rFonts w:cs="Times New Roman"/>
                <w:color w:val="000000"/>
              </w:rPr>
              <w:t>The system shall allow users to receive SMS notifications about academic performance, low attendance, and fee reminders.</w:t>
            </w:r>
          </w:p>
        </w:tc>
        <w:tc>
          <w:tcPr>
            <w:tcW w:w="2254" w:type="dxa"/>
          </w:tcPr>
          <w:p w14:paraId="52274D5C" w14:textId="29BFD4F3" w:rsidR="00381B18" w:rsidRPr="00080766" w:rsidRDefault="00381B18" w:rsidP="00381B18">
            <w:pPr>
              <w:rPr>
                <w:rFonts w:cs="Times New Roman"/>
              </w:rPr>
            </w:pPr>
            <w:r w:rsidRPr="00080766">
              <w:rPr>
                <w:rFonts w:cs="Times New Roman"/>
                <w:color w:val="000000"/>
              </w:rPr>
              <w:t>High</w:t>
            </w:r>
          </w:p>
        </w:tc>
        <w:tc>
          <w:tcPr>
            <w:tcW w:w="2254" w:type="dxa"/>
          </w:tcPr>
          <w:p w14:paraId="48CFAFE4" w14:textId="5EDF04DC" w:rsidR="00381B18" w:rsidRPr="00080766" w:rsidRDefault="00080766" w:rsidP="00381B18">
            <w:pPr>
              <w:rPr>
                <w:rFonts w:cs="Times New Roman"/>
              </w:rPr>
            </w:pPr>
            <w:r>
              <w:rPr>
                <w:rFonts w:cs="Times New Roman"/>
                <w:color w:val="000000"/>
              </w:rPr>
              <w:t xml:space="preserve">Teoh Xuan </w:t>
            </w:r>
            <w:proofErr w:type="spellStart"/>
            <w:r>
              <w:rPr>
                <w:rFonts w:cs="Times New Roman"/>
                <w:color w:val="000000"/>
              </w:rPr>
              <w:t>Xuan</w:t>
            </w:r>
            <w:proofErr w:type="spellEnd"/>
          </w:p>
        </w:tc>
      </w:tr>
      <w:tr w:rsidR="00381B18" w:rsidRPr="00080766" w14:paraId="6614B1FC" w14:textId="77777777" w:rsidTr="00C37639">
        <w:tc>
          <w:tcPr>
            <w:tcW w:w="2254" w:type="dxa"/>
          </w:tcPr>
          <w:p w14:paraId="63A8F453" w14:textId="6EEA0179" w:rsidR="00381B18" w:rsidRPr="00080766" w:rsidRDefault="00381B18" w:rsidP="00381B18">
            <w:pPr>
              <w:rPr>
                <w:rFonts w:cs="Times New Roman"/>
                <w:color w:val="000000"/>
              </w:rPr>
            </w:pPr>
            <w:r w:rsidRPr="00080766">
              <w:rPr>
                <w:rFonts w:cs="Times New Roman"/>
                <w:color w:val="000000"/>
              </w:rPr>
              <w:lastRenderedPageBreak/>
              <w:t>REQ_F006</w:t>
            </w:r>
          </w:p>
        </w:tc>
        <w:tc>
          <w:tcPr>
            <w:tcW w:w="2254" w:type="dxa"/>
          </w:tcPr>
          <w:p w14:paraId="63B1F40F" w14:textId="2AF1C4B6" w:rsidR="00381B18" w:rsidRPr="00080766" w:rsidRDefault="00381B18" w:rsidP="00381B18">
            <w:pPr>
              <w:rPr>
                <w:rFonts w:cs="Times New Roman"/>
                <w:color w:val="000000"/>
              </w:rPr>
            </w:pPr>
            <w:r w:rsidRPr="00080766">
              <w:rPr>
                <w:rFonts w:cs="Times New Roman"/>
                <w:color w:val="000000"/>
              </w:rPr>
              <w:t>The system shall allow parents to view their child’s grades, attendance, and billing info.</w:t>
            </w:r>
          </w:p>
        </w:tc>
        <w:tc>
          <w:tcPr>
            <w:tcW w:w="2254" w:type="dxa"/>
          </w:tcPr>
          <w:p w14:paraId="3CECD078" w14:textId="5BEBF1F2" w:rsidR="00381B18" w:rsidRPr="00080766" w:rsidRDefault="00381B18" w:rsidP="00381B18">
            <w:pPr>
              <w:rPr>
                <w:rFonts w:cs="Times New Roman"/>
                <w:color w:val="000000"/>
              </w:rPr>
            </w:pPr>
            <w:r w:rsidRPr="00080766">
              <w:rPr>
                <w:rFonts w:cs="Times New Roman"/>
                <w:color w:val="000000"/>
              </w:rPr>
              <w:t>High</w:t>
            </w:r>
          </w:p>
        </w:tc>
        <w:tc>
          <w:tcPr>
            <w:tcW w:w="2254" w:type="dxa"/>
          </w:tcPr>
          <w:p w14:paraId="64067072" w14:textId="48B29EF0" w:rsidR="00381B18" w:rsidRPr="00080766" w:rsidRDefault="00080766" w:rsidP="00381B18">
            <w:pPr>
              <w:rPr>
                <w:rFonts w:cs="Times New Roman"/>
                <w:color w:val="000000"/>
              </w:rPr>
            </w:pPr>
            <w:r>
              <w:rPr>
                <w:rFonts w:cs="Times New Roman"/>
                <w:color w:val="000000"/>
              </w:rPr>
              <w:t xml:space="preserve">Teoh Xuan </w:t>
            </w:r>
            <w:proofErr w:type="spellStart"/>
            <w:r>
              <w:rPr>
                <w:rFonts w:cs="Times New Roman"/>
                <w:color w:val="000000"/>
              </w:rPr>
              <w:t>Xuan</w:t>
            </w:r>
            <w:proofErr w:type="spellEnd"/>
          </w:p>
        </w:tc>
      </w:tr>
      <w:tr w:rsidR="00381B18" w:rsidRPr="00080766" w14:paraId="7EEC6F19" w14:textId="77777777" w:rsidTr="00C37639">
        <w:tc>
          <w:tcPr>
            <w:tcW w:w="2254" w:type="dxa"/>
          </w:tcPr>
          <w:p w14:paraId="7678369B" w14:textId="698058C3" w:rsidR="00381B18" w:rsidRPr="00080766" w:rsidRDefault="00381B18" w:rsidP="00381B18">
            <w:pPr>
              <w:rPr>
                <w:rFonts w:cs="Times New Roman"/>
                <w:color w:val="000000"/>
              </w:rPr>
            </w:pPr>
            <w:r w:rsidRPr="00080766">
              <w:rPr>
                <w:rFonts w:cs="Times New Roman"/>
                <w:color w:val="000000"/>
              </w:rPr>
              <w:t>REQ_F007</w:t>
            </w:r>
          </w:p>
        </w:tc>
        <w:tc>
          <w:tcPr>
            <w:tcW w:w="2254" w:type="dxa"/>
          </w:tcPr>
          <w:p w14:paraId="7CD3BFDB" w14:textId="7A567EA9" w:rsidR="00381B18" w:rsidRPr="00080766" w:rsidRDefault="00381B18" w:rsidP="00381B18">
            <w:pPr>
              <w:rPr>
                <w:rFonts w:cs="Times New Roman"/>
                <w:color w:val="000000"/>
              </w:rPr>
            </w:pPr>
            <w:r w:rsidRPr="00080766">
              <w:rPr>
                <w:rFonts w:cs="Times New Roman"/>
                <w:color w:val="000000"/>
              </w:rPr>
              <w:t>The system shall allow the admin to send system-wide announcements to students, parents, and lecturers.</w:t>
            </w:r>
          </w:p>
        </w:tc>
        <w:tc>
          <w:tcPr>
            <w:tcW w:w="2254" w:type="dxa"/>
          </w:tcPr>
          <w:p w14:paraId="627435F5" w14:textId="10E9B002" w:rsidR="00381B18" w:rsidRPr="00080766" w:rsidRDefault="00381B18" w:rsidP="00381B18">
            <w:pPr>
              <w:rPr>
                <w:rFonts w:cs="Times New Roman"/>
                <w:color w:val="000000"/>
              </w:rPr>
            </w:pPr>
            <w:r w:rsidRPr="00080766">
              <w:rPr>
                <w:rFonts w:cs="Times New Roman"/>
                <w:color w:val="000000"/>
              </w:rPr>
              <w:t>Medium</w:t>
            </w:r>
          </w:p>
        </w:tc>
        <w:tc>
          <w:tcPr>
            <w:tcW w:w="2254" w:type="dxa"/>
          </w:tcPr>
          <w:p w14:paraId="1F46EC85" w14:textId="38E9F108" w:rsidR="00381B18" w:rsidRPr="00080766" w:rsidRDefault="00080766" w:rsidP="00381B18">
            <w:pPr>
              <w:rPr>
                <w:rFonts w:cs="Times New Roman"/>
                <w:color w:val="000000"/>
              </w:rPr>
            </w:pPr>
            <w:r>
              <w:rPr>
                <w:rFonts w:cs="Times New Roman"/>
                <w:color w:val="000000"/>
              </w:rPr>
              <w:t xml:space="preserve">Teoh Xuan </w:t>
            </w:r>
            <w:proofErr w:type="spellStart"/>
            <w:r>
              <w:rPr>
                <w:rFonts w:cs="Times New Roman"/>
                <w:color w:val="000000"/>
              </w:rPr>
              <w:t>Xuan</w:t>
            </w:r>
            <w:proofErr w:type="spellEnd"/>
          </w:p>
        </w:tc>
      </w:tr>
      <w:tr w:rsidR="00381B18" w:rsidRPr="00080766" w14:paraId="3896D78A" w14:textId="77777777" w:rsidTr="00C37639">
        <w:tc>
          <w:tcPr>
            <w:tcW w:w="2254" w:type="dxa"/>
          </w:tcPr>
          <w:p w14:paraId="159C8D88" w14:textId="0033CCFD" w:rsidR="00381B18" w:rsidRPr="00080766" w:rsidRDefault="00381B18" w:rsidP="00381B18">
            <w:pPr>
              <w:rPr>
                <w:rFonts w:cs="Times New Roman"/>
                <w:color w:val="000000"/>
              </w:rPr>
            </w:pPr>
            <w:r w:rsidRPr="00080766">
              <w:rPr>
                <w:rFonts w:cs="Times New Roman"/>
                <w:color w:val="000000"/>
              </w:rPr>
              <w:t>REQ_F008</w:t>
            </w:r>
          </w:p>
        </w:tc>
        <w:tc>
          <w:tcPr>
            <w:tcW w:w="2254" w:type="dxa"/>
          </w:tcPr>
          <w:p w14:paraId="31EE5C1F" w14:textId="1BA36AAA" w:rsidR="00381B18" w:rsidRPr="00080766" w:rsidRDefault="00381B18" w:rsidP="00381B18">
            <w:pPr>
              <w:rPr>
                <w:rFonts w:cs="Times New Roman"/>
                <w:color w:val="000000"/>
              </w:rPr>
            </w:pPr>
            <w:r w:rsidRPr="00080766">
              <w:rPr>
                <w:rFonts w:cs="Times New Roman"/>
                <w:color w:val="000000"/>
              </w:rPr>
              <w:t>The system shall generate and send deadline reminders via email/SMS for assessments and fee payments.</w:t>
            </w:r>
          </w:p>
        </w:tc>
        <w:tc>
          <w:tcPr>
            <w:tcW w:w="2254" w:type="dxa"/>
          </w:tcPr>
          <w:p w14:paraId="2050D034" w14:textId="13ADA5E4" w:rsidR="00381B18" w:rsidRPr="00080766" w:rsidRDefault="00381B18" w:rsidP="00381B18">
            <w:pPr>
              <w:rPr>
                <w:rFonts w:cs="Times New Roman"/>
                <w:color w:val="000000"/>
              </w:rPr>
            </w:pPr>
            <w:r w:rsidRPr="00080766">
              <w:rPr>
                <w:rFonts w:cs="Times New Roman"/>
                <w:color w:val="000000"/>
              </w:rPr>
              <w:t>Medium</w:t>
            </w:r>
          </w:p>
        </w:tc>
        <w:tc>
          <w:tcPr>
            <w:tcW w:w="2254" w:type="dxa"/>
          </w:tcPr>
          <w:p w14:paraId="5750248B" w14:textId="3E303CC4" w:rsidR="00381B18" w:rsidRPr="00080766" w:rsidRDefault="00080766" w:rsidP="00381B18">
            <w:pPr>
              <w:rPr>
                <w:rFonts w:cs="Times New Roman"/>
                <w:color w:val="000000"/>
              </w:rPr>
            </w:pPr>
            <w:r>
              <w:rPr>
                <w:rFonts w:cs="Times New Roman"/>
                <w:color w:val="000000"/>
              </w:rPr>
              <w:t xml:space="preserve">Teoh Xuan </w:t>
            </w:r>
            <w:proofErr w:type="spellStart"/>
            <w:r>
              <w:rPr>
                <w:rFonts w:cs="Times New Roman"/>
                <w:color w:val="000000"/>
              </w:rPr>
              <w:t>Xuan</w:t>
            </w:r>
            <w:proofErr w:type="spellEnd"/>
          </w:p>
        </w:tc>
      </w:tr>
      <w:tr w:rsidR="00381B18" w:rsidRPr="00080766" w14:paraId="374B535C" w14:textId="77777777" w:rsidTr="00C37639">
        <w:tc>
          <w:tcPr>
            <w:tcW w:w="2254" w:type="dxa"/>
          </w:tcPr>
          <w:p w14:paraId="6D24FD24" w14:textId="0F1101E1" w:rsidR="00381B18" w:rsidRPr="00080766" w:rsidRDefault="00381B18" w:rsidP="00381B18">
            <w:pPr>
              <w:rPr>
                <w:rFonts w:cs="Times New Roman"/>
                <w:color w:val="000000"/>
              </w:rPr>
            </w:pPr>
            <w:r w:rsidRPr="00080766">
              <w:rPr>
                <w:rFonts w:cs="Times New Roman"/>
                <w:color w:val="000000"/>
              </w:rPr>
              <w:t>REQ_F009</w:t>
            </w:r>
          </w:p>
        </w:tc>
        <w:tc>
          <w:tcPr>
            <w:tcW w:w="2254" w:type="dxa"/>
          </w:tcPr>
          <w:p w14:paraId="3F104E5B" w14:textId="7FC55954" w:rsidR="00381B18" w:rsidRPr="00080766" w:rsidRDefault="00381B18" w:rsidP="00381B18">
            <w:pPr>
              <w:rPr>
                <w:rFonts w:cs="Times New Roman"/>
                <w:color w:val="000000"/>
              </w:rPr>
            </w:pPr>
            <w:r w:rsidRPr="00080766">
              <w:rPr>
                <w:rFonts w:cs="Times New Roman"/>
                <w:color w:val="000000"/>
              </w:rPr>
              <w:t>The system shall support content approval workflow for admin-moderated announcements and booking requests.</w:t>
            </w:r>
          </w:p>
        </w:tc>
        <w:tc>
          <w:tcPr>
            <w:tcW w:w="2254" w:type="dxa"/>
          </w:tcPr>
          <w:p w14:paraId="6F9AD1B2" w14:textId="2D960A0A" w:rsidR="00381B18" w:rsidRPr="00080766" w:rsidRDefault="00381B18" w:rsidP="00381B18">
            <w:pPr>
              <w:rPr>
                <w:rFonts w:cs="Times New Roman"/>
                <w:color w:val="000000"/>
              </w:rPr>
            </w:pPr>
            <w:r w:rsidRPr="00080766">
              <w:rPr>
                <w:rFonts w:cs="Times New Roman"/>
                <w:color w:val="000000"/>
              </w:rPr>
              <w:t>Medium</w:t>
            </w:r>
          </w:p>
        </w:tc>
        <w:tc>
          <w:tcPr>
            <w:tcW w:w="2254" w:type="dxa"/>
          </w:tcPr>
          <w:p w14:paraId="216B954C" w14:textId="19446490" w:rsidR="00381B18" w:rsidRPr="00080766" w:rsidRDefault="00080766" w:rsidP="00381B18">
            <w:pPr>
              <w:rPr>
                <w:rFonts w:cs="Times New Roman"/>
                <w:color w:val="000000"/>
              </w:rPr>
            </w:pPr>
            <w:r>
              <w:rPr>
                <w:rFonts w:cs="Times New Roman"/>
                <w:color w:val="000000"/>
              </w:rPr>
              <w:t xml:space="preserve">Teoh Xuan </w:t>
            </w:r>
            <w:proofErr w:type="spellStart"/>
            <w:r>
              <w:rPr>
                <w:rFonts w:cs="Times New Roman"/>
                <w:color w:val="000000"/>
              </w:rPr>
              <w:t>Xuan</w:t>
            </w:r>
            <w:proofErr w:type="spellEnd"/>
          </w:p>
        </w:tc>
      </w:tr>
    </w:tbl>
    <w:p w14:paraId="5A3CB188" w14:textId="77777777" w:rsidR="00C37639" w:rsidRPr="00F12736" w:rsidRDefault="00C37639" w:rsidP="00F12736"/>
    <w:p w14:paraId="66A0AB0F" w14:textId="77777777" w:rsidR="00381B18" w:rsidRDefault="00381B18">
      <w:pPr>
        <w:rPr>
          <w:rFonts w:eastAsiaTheme="majorEastAsia" w:cstheme="majorBidi"/>
          <w:b/>
          <w:sz w:val="28"/>
          <w:szCs w:val="32"/>
        </w:rPr>
      </w:pPr>
      <w:bookmarkStart w:id="359" w:name="_Toc199027663"/>
      <w:r>
        <w:br w:type="page"/>
      </w:r>
    </w:p>
    <w:p w14:paraId="3E073A1C" w14:textId="05E96A53" w:rsidR="00DF6A52" w:rsidRDefault="00DF6A52" w:rsidP="008C1A3F">
      <w:pPr>
        <w:pStyle w:val="Heading2"/>
      </w:pPr>
      <w:del w:id="360" w:author="Teoh Xuan Xuan" w:date="2025-05-25T19:41:00Z" w16du:dateUtc="2025-05-25T11:41:00Z">
        <w:r w:rsidRPr="00DF6A52" w:rsidDel="007D1D4B">
          <w:lastRenderedPageBreak/>
          <w:delText> </w:delText>
        </w:r>
      </w:del>
      <w:r w:rsidRPr="00DF6A52">
        <w:t>3.</w:t>
      </w:r>
      <w:r w:rsidR="00FF256A">
        <w:rPr>
          <w:rFonts w:hint="eastAsia"/>
        </w:rPr>
        <w:t>3</w:t>
      </w:r>
      <w:r w:rsidRPr="00DF6A52">
        <w:t xml:space="preserve"> Performance Requirements</w:t>
      </w:r>
      <w:bookmarkEnd w:id="359"/>
    </w:p>
    <w:p w14:paraId="44B75C9D" w14:textId="2DC44DB1" w:rsidR="004E7593" w:rsidRDefault="004E7593">
      <w:pPr>
        <w:spacing w:line="276" w:lineRule="auto"/>
        <w:jc w:val="both"/>
        <w:pPrChange w:id="361" w:author="Teoh Xuan Xuan" w:date="2025-05-25T19:42:00Z" w16du:dateUtc="2025-05-25T11:42:00Z">
          <w:pPr/>
        </w:pPrChange>
      </w:pPr>
      <w:r w:rsidRPr="004E7593">
        <w:t>This section outlines the quality benchmarks the system must meet to ensure optimal performance. The platform is expected to deliver reliable, efficient, and responsive services to all users, including students, lecturers, administrators, and parents. It should support high availability, low latency, and consistent performance even during peak usage. The table below summarizes the specific performance requirements for the system.</w:t>
      </w:r>
    </w:p>
    <w:p w14:paraId="59E0923B" w14:textId="77777777" w:rsidR="004E7593" w:rsidRDefault="004E7593" w:rsidP="004E7593"/>
    <w:p w14:paraId="6EE34986" w14:textId="51D939FD" w:rsidR="004E7593" w:rsidRPr="00080766" w:rsidRDefault="004E7593">
      <w:pPr>
        <w:pStyle w:val="Quote"/>
        <w:pPrChange w:id="362" w:author="Teoh Xuan Xuan" w:date="2025-05-25T19:42:00Z" w16du:dateUtc="2025-05-25T11:42:00Z">
          <w:pPr>
            <w:jc w:val="center"/>
          </w:pPr>
        </w:pPrChange>
      </w:pPr>
      <w:r w:rsidRPr="00080766">
        <w:t>Table 3.</w:t>
      </w:r>
      <w:r w:rsidR="00CC14CF" w:rsidRPr="00080766">
        <w:t>3</w:t>
      </w:r>
      <w:r w:rsidRPr="00080766">
        <w:t xml:space="preserve">: </w:t>
      </w:r>
      <w:r w:rsidR="00CC14CF" w:rsidRPr="00080766">
        <w:t>Performance</w:t>
      </w:r>
      <w:r w:rsidRPr="00080766">
        <w:t xml:space="preserve"> requirements table</w:t>
      </w:r>
    </w:p>
    <w:tbl>
      <w:tblPr>
        <w:tblStyle w:val="TableGrid"/>
        <w:tblW w:w="0" w:type="auto"/>
        <w:tblLook w:val="04A0" w:firstRow="1" w:lastRow="0" w:firstColumn="1" w:lastColumn="0" w:noHBand="0" w:noVBand="1"/>
      </w:tblPr>
      <w:tblGrid>
        <w:gridCol w:w="2254"/>
        <w:gridCol w:w="2254"/>
        <w:gridCol w:w="2254"/>
        <w:gridCol w:w="2254"/>
      </w:tblGrid>
      <w:tr w:rsidR="004E7593" w:rsidRPr="00080766" w14:paraId="3F0625F0" w14:textId="77777777" w:rsidTr="00284CB6">
        <w:tc>
          <w:tcPr>
            <w:tcW w:w="2254" w:type="dxa"/>
          </w:tcPr>
          <w:p w14:paraId="2088934A" w14:textId="77777777" w:rsidR="004E7593" w:rsidRPr="00080766" w:rsidRDefault="004E7593" w:rsidP="00284CB6">
            <w:pPr>
              <w:rPr>
                <w:rFonts w:cs="Times New Roman"/>
              </w:rPr>
            </w:pPr>
            <w:r w:rsidRPr="00080766">
              <w:rPr>
                <w:rFonts w:cs="Times New Roman"/>
                <w:b/>
                <w:bCs/>
                <w:color w:val="000000"/>
              </w:rPr>
              <w:t>Requirement ID</w:t>
            </w:r>
          </w:p>
        </w:tc>
        <w:tc>
          <w:tcPr>
            <w:tcW w:w="2254" w:type="dxa"/>
          </w:tcPr>
          <w:p w14:paraId="3287503B" w14:textId="77777777" w:rsidR="004E7593" w:rsidRPr="00080766" w:rsidRDefault="004E7593" w:rsidP="00284CB6">
            <w:pPr>
              <w:rPr>
                <w:rFonts w:cs="Times New Roman"/>
              </w:rPr>
            </w:pPr>
            <w:r w:rsidRPr="00080766">
              <w:rPr>
                <w:rFonts w:cs="Times New Roman"/>
                <w:b/>
                <w:bCs/>
                <w:color w:val="000000"/>
              </w:rPr>
              <w:t>Description</w:t>
            </w:r>
          </w:p>
        </w:tc>
        <w:tc>
          <w:tcPr>
            <w:tcW w:w="2254" w:type="dxa"/>
          </w:tcPr>
          <w:p w14:paraId="0C1DB2D1" w14:textId="77777777" w:rsidR="004E7593" w:rsidRPr="00080766" w:rsidRDefault="004E7593" w:rsidP="00284CB6">
            <w:pPr>
              <w:rPr>
                <w:rFonts w:cs="Times New Roman"/>
              </w:rPr>
            </w:pPr>
            <w:r w:rsidRPr="00080766">
              <w:rPr>
                <w:rFonts w:cs="Times New Roman"/>
                <w:b/>
                <w:bCs/>
                <w:color w:val="000000"/>
              </w:rPr>
              <w:t>Priority</w:t>
            </w:r>
          </w:p>
        </w:tc>
        <w:tc>
          <w:tcPr>
            <w:tcW w:w="2254" w:type="dxa"/>
          </w:tcPr>
          <w:p w14:paraId="6A61A50F" w14:textId="77777777" w:rsidR="004E7593" w:rsidRPr="00080766" w:rsidRDefault="004E7593" w:rsidP="00284CB6">
            <w:pPr>
              <w:rPr>
                <w:rFonts w:cs="Times New Roman"/>
              </w:rPr>
            </w:pPr>
            <w:r w:rsidRPr="00080766">
              <w:rPr>
                <w:rFonts w:cs="Times New Roman"/>
                <w:b/>
                <w:bCs/>
                <w:color w:val="000000"/>
              </w:rPr>
              <w:t>Author</w:t>
            </w:r>
          </w:p>
        </w:tc>
      </w:tr>
      <w:tr w:rsidR="004E7593" w:rsidRPr="00080766" w14:paraId="493443FD" w14:textId="77777777" w:rsidTr="00284CB6">
        <w:tc>
          <w:tcPr>
            <w:tcW w:w="2254" w:type="dxa"/>
          </w:tcPr>
          <w:p w14:paraId="69EA3AD5" w14:textId="359EEF1A" w:rsidR="004E7593" w:rsidRPr="00080766" w:rsidRDefault="004E7593" w:rsidP="004E7593">
            <w:pPr>
              <w:rPr>
                <w:rFonts w:cs="Times New Roman"/>
              </w:rPr>
            </w:pPr>
            <w:r w:rsidRPr="00080766">
              <w:rPr>
                <w:rFonts w:cs="Times New Roman"/>
                <w:color w:val="000000"/>
              </w:rPr>
              <w:t>REQ_P001</w:t>
            </w:r>
          </w:p>
        </w:tc>
        <w:tc>
          <w:tcPr>
            <w:tcW w:w="2254" w:type="dxa"/>
          </w:tcPr>
          <w:p w14:paraId="59DFE4A1" w14:textId="2EDD7F85" w:rsidR="004E7593" w:rsidRPr="00080766" w:rsidRDefault="004E7593" w:rsidP="004E7593">
            <w:pPr>
              <w:rPr>
                <w:rFonts w:cs="Times New Roman"/>
              </w:rPr>
            </w:pPr>
            <w:r w:rsidRPr="00080766">
              <w:rPr>
                <w:rFonts w:cs="Times New Roman"/>
                <w:color w:val="000000"/>
              </w:rPr>
              <w:t>The system shall respond to user actions (login, view pages) within 1 to 2 seconds.</w:t>
            </w:r>
          </w:p>
        </w:tc>
        <w:tc>
          <w:tcPr>
            <w:tcW w:w="2254" w:type="dxa"/>
          </w:tcPr>
          <w:p w14:paraId="7D52D9DD" w14:textId="643DD2E5" w:rsidR="004E7593" w:rsidRPr="00080766" w:rsidRDefault="004E7593" w:rsidP="004E7593">
            <w:pPr>
              <w:rPr>
                <w:rFonts w:cs="Times New Roman"/>
              </w:rPr>
            </w:pPr>
            <w:r w:rsidRPr="00080766">
              <w:rPr>
                <w:rFonts w:cs="Times New Roman"/>
                <w:color w:val="000000"/>
              </w:rPr>
              <w:t>High</w:t>
            </w:r>
          </w:p>
        </w:tc>
        <w:tc>
          <w:tcPr>
            <w:tcW w:w="2254" w:type="dxa"/>
          </w:tcPr>
          <w:p w14:paraId="6E7CEA45" w14:textId="4E58E882" w:rsidR="004E7593" w:rsidRPr="00080766" w:rsidRDefault="00080766" w:rsidP="004E7593">
            <w:pPr>
              <w:rPr>
                <w:rFonts w:cs="Times New Roman"/>
              </w:rPr>
            </w:pPr>
            <w:r>
              <w:rPr>
                <w:rFonts w:cs="Times New Roman"/>
                <w:color w:val="000000"/>
              </w:rPr>
              <w:t xml:space="preserve">Teoh Xuan </w:t>
            </w:r>
            <w:proofErr w:type="spellStart"/>
            <w:r>
              <w:rPr>
                <w:rFonts w:cs="Times New Roman"/>
                <w:color w:val="000000"/>
              </w:rPr>
              <w:t>Xuan</w:t>
            </w:r>
            <w:proofErr w:type="spellEnd"/>
          </w:p>
        </w:tc>
      </w:tr>
      <w:tr w:rsidR="004E7593" w:rsidRPr="00080766" w14:paraId="5802B79B" w14:textId="77777777" w:rsidTr="00284CB6">
        <w:tc>
          <w:tcPr>
            <w:tcW w:w="2254" w:type="dxa"/>
          </w:tcPr>
          <w:p w14:paraId="7521228A" w14:textId="76E4E34A" w:rsidR="004E7593" w:rsidRPr="00080766" w:rsidRDefault="004E7593" w:rsidP="004E7593">
            <w:pPr>
              <w:rPr>
                <w:rFonts w:cs="Times New Roman"/>
              </w:rPr>
            </w:pPr>
            <w:r w:rsidRPr="00080766">
              <w:rPr>
                <w:rFonts w:cs="Times New Roman"/>
                <w:color w:val="000000"/>
              </w:rPr>
              <w:t>REQ_P002</w:t>
            </w:r>
          </w:p>
        </w:tc>
        <w:tc>
          <w:tcPr>
            <w:tcW w:w="2254" w:type="dxa"/>
          </w:tcPr>
          <w:p w14:paraId="1336FBFA" w14:textId="36D5A731" w:rsidR="004E7593" w:rsidRPr="00080766" w:rsidRDefault="004E7593" w:rsidP="004E7593">
            <w:pPr>
              <w:rPr>
                <w:rFonts w:cs="Times New Roman"/>
              </w:rPr>
            </w:pPr>
            <w:r w:rsidRPr="00080766">
              <w:rPr>
                <w:rFonts w:cs="Times New Roman"/>
                <w:color w:val="000000"/>
              </w:rPr>
              <w:t>The system shall support up to 5,000 concurrent users without degradation in performance.</w:t>
            </w:r>
          </w:p>
        </w:tc>
        <w:tc>
          <w:tcPr>
            <w:tcW w:w="2254" w:type="dxa"/>
          </w:tcPr>
          <w:p w14:paraId="3F6D5267" w14:textId="54FFE369" w:rsidR="004E7593" w:rsidRPr="00080766" w:rsidRDefault="004E7593" w:rsidP="004E7593">
            <w:pPr>
              <w:rPr>
                <w:rFonts w:cs="Times New Roman"/>
              </w:rPr>
            </w:pPr>
            <w:r w:rsidRPr="00080766">
              <w:rPr>
                <w:rFonts w:cs="Times New Roman"/>
                <w:color w:val="000000"/>
              </w:rPr>
              <w:t>High</w:t>
            </w:r>
          </w:p>
        </w:tc>
        <w:tc>
          <w:tcPr>
            <w:tcW w:w="2254" w:type="dxa"/>
          </w:tcPr>
          <w:p w14:paraId="5FFF162D" w14:textId="4F5DCA15" w:rsidR="004E7593" w:rsidRPr="00080766" w:rsidRDefault="00080766" w:rsidP="004E7593">
            <w:pPr>
              <w:rPr>
                <w:rFonts w:cs="Times New Roman"/>
              </w:rPr>
            </w:pPr>
            <w:r>
              <w:rPr>
                <w:rFonts w:cs="Times New Roman"/>
                <w:color w:val="000000"/>
              </w:rPr>
              <w:t xml:space="preserve">Teoh Xuan </w:t>
            </w:r>
            <w:proofErr w:type="spellStart"/>
            <w:r>
              <w:rPr>
                <w:rFonts w:cs="Times New Roman"/>
                <w:color w:val="000000"/>
              </w:rPr>
              <w:t>Xuan</w:t>
            </w:r>
            <w:proofErr w:type="spellEnd"/>
          </w:p>
        </w:tc>
      </w:tr>
      <w:tr w:rsidR="004E7593" w:rsidRPr="00080766" w14:paraId="131E197B" w14:textId="77777777" w:rsidTr="00284CB6">
        <w:tc>
          <w:tcPr>
            <w:tcW w:w="2254" w:type="dxa"/>
          </w:tcPr>
          <w:p w14:paraId="7B4A876D" w14:textId="1D487FB2" w:rsidR="004E7593" w:rsidRPr="00080766" w:rsidRDefault="004E7593" w:rsidP="004E7593">
            <w:pPr>
              <w:rPr>
                <w:rFonts w:cs="Times New Roman"/>
              </w:rPr>
            </w:pPr>
            <w:r w:rsidRPr="00080766">
              <w:rPr>
                <w:rFonts w:cs="Times New Roman"/>
                <w:color w:val="000000"/>
              </w:rPr>
              <w:t>REQ_P003</w:t>
            </w:r>
          </w:p>
        </w:tc>
        <w:tc>
          <w:tcPr>
            <w:tcW w:w="2254" w:type="dxa"/>
          </w:tcPr>
          <w:p w14:paraId="753A63CB" w14:textId="170979D6" w:rsidR="004E7593" w:rsidRPr="00080766" w:rsidRDefault="004E7593" w:rsidP="004E7593">
            <w:pPr>
              <w:rPr>
                <w:rFonts w:cs="Times New Roman"/>
              </w:rPr>
            </w:pPr>
            <w:r w:rsidRPr="00080766">
              <w:rPr>
                <w:rFonts w:cs="Times New Roman"/>
                <w:color w:val="000000"/>
              </w:rPr>
              <w:t>The system shall maintain at least 99.9% uptime, excluding scheduled maintenance periods.</w:t>
            </w:r>
          </w:p>
        </w:tc>
        <w:tc>
          <w:tcPr>
            <w:tcW w:w="2254" w:type="dxa"/>
          </w:tcPr>
          <w:p w14:paraId="5C13650C" w14:textId="7DEB3607" w:rsidR="004E7593" w:rsidRPr="00080766" w:rsidRDefault="004E7593" w:rsidP="004E7593">
            <w:pPr>
              <w:rPr>
                <w:rFonts w:cs="Times New Roman"/>
              </w:rPr>
            </w:pPr>
            <w:r w:rsidRPr="00080766">
              <w:rPr>
                <w:rFonts w:cs="Times New Roman"/>
                <w:color w:val="000000"/>
              </w:rPr>
              <w:t>High</w:t>
            </w:r>
          </w:p>
        </w:tc>
        <w:tc>
          <w:tcPr>
            <w:tcW w:w="2254" w:type="dxa"/>
          </w:tcPr>
          <w:p w14:paraId="6F185267" w14:textId="794EC270" w:rsidR="004E7593" w:rsidRPr="00080766" w:rsidRDefault="00080766" w:rsidP="004E7593">
            <w:pPr>
              <w:rPr>
                <w:rFonts w:cs="Times New Roman"/>
              </w:rPr>
            </w:pPr>
            <w:r>
              <w:rPr>
                <w:rFonts w:cs="Times New Roman"/>
                <w:color w:val="000000"/>
              </w:rPr>
              <w:t xml:space="preserve">Teoh Xuan </w:t>
            </w:r>
            <w:proofErr w:type="spellStart"/>
            <w:r>
              <w:rPr>
                <w:rFonts w:cs="Times New Roman"/>
                <w:color w:val="000000"/>
              </w:rPr>
              <w:t>Xuan</w:t>
            </w:r>
            <w:proofErr w:type="spellEnd"/>
          </w:p>
        </w:tc>
      </w:tr>
      <w:tr w:rsidR="004E7593" w:rsidRPr="00080766" w14:paraId="05A080F4" w14:textId="77777777" w:rsidTr="00284CB6">
        <w:tc>
          <w:tcPr>
            <w:tcW w:w="2254" w:type="dxa"/>
          </w:tcPr>
          <w:p w14:paraId="04C43211" w14:textId="2CCF0C8F" w:rsidR="004E7593" w:rsidRPr="00080766" w:rsidRDefault="004E7593" w:rsidP="004E7593">
            <w:pPr>
              <w:rPr>
                <w:rFonts w:cs="Times New Roman"/>
              </w:rPr>
            </w:pPr>
            <w:r w:rsidRPr="00080766">
              <w:rPr>
                <w:rFonts w:cs="Times New Roman"/>
                <w:color w:val="000000"/>
              </w:rPr>
              <w:t>REQ_P004</w:t>
            </w:r>
          </w:p>
        </w:tc>
        <w:tc>
          <w:tcPr>
            <w:tcW w:w="2254" w:type="dxa"/>
          </w:tcPr>
          <w:p w14:paraId="75C17A5C" w14:textId="0839D4BA" w:rsidR="004E7593" w:rsidRPr="00080766" w:rsidRDefault="004E7593" w:rsidP="004E7593">
            <w:pPr>
              <w:rPr>
                <w:rFonts w:cs="Times New Roman"/>
              </w:rPr>
            </w:pPr>
            <w:r w:rsidRPr="00080766">
              <w:rPr>
                <w:rFonts w:cs="Times New Roman"/>
                <w:color w:val="000000"/>
              </w:rPr>
              <w:t>The system shall retrieve and display student academic and billing data within 2 seconds.</w:t>
            </w:r>
          </w:p>
        </w:tc>
        <w:tc>
          <w:tcPr>
            <w:tcW w:w="2254" w:type="dxa"/>
          </w:tcPr>
          <w:p w14:paraId="1A800081" w14:textId="522791EB" w:rsidR="004E7593" w:rsidRPr="00080766" w:rsidRDefault="004E7593" w:rsidP="004E7593">
            <w:pPr>
              <w:rPr>
                <w:rFonts w:cs="Times New Roman"/>
              </w:rPr>
            </w:pPr>
            <w:r w:rsidRPr="00080766">
              <w:rPr>
                <w:rFonts w:cs="Times New Roman"/>
                <w:color w:val="000000"/>
              </w:rPr>
              <w:t>Medium</w:t>
            </w:r>
          </w:p>
        </w:tc>
        <w:tc>
          <w:tcPr>
            <w:tcW w:w="2254" w:type="dxa"/>
          </w:tcPr>
          <w:p w14:paraId="3BA009B0" w14:textId="7D90093C" w:rsidR="004E7593" w:rsidRPr="00080766" w:rsidRDefault="00080766" w:rsidP="004E7593">
            <w:pPr>
              <w:rPr>
                <w:rFonts w:cs="Times New Roman"/>
              </w:rPr>
            </w:pPr>
            <w:r>
              <w:rPr>
                <w:rFonts w:cs="Times New Roman"/>
                <w:color w:val="000000"/>
              </w:rPr>
              <w:t xml:space="preserve">Teoh Xuan </w:t>
            </w:r>
            <w:proofErr w:type="spellStart"/>
            <w:r>
              <w:rPr>
                <w:rFonts w:cs="Times New Roman"/>
                <w:color w:val="000000"/>
              </w:rPr>
              <w:t>Xuan</w:t>
            </w:r>
            <w:proofErr w:type="spellEnd"/>
          </w:p>
        </w:tc>
      </w:tr>
      <w:tr w:rsidR="004E7593" w:rsidRPr="00080766" w14:paraId="326FDF4E" w14:textId="77777777" w:rsidTr="00284CB6">
        <w:tc>
          <w:tcPr>
            <w:tcW w:w="2254" w:type="dxa"/>
          </w:tcPr>
          <w:p w14:paraId="797FC636" w14:textId="47EEFAF8" w:rsidR="004E7593" w:rsidRPr="00080766" w:rsidRDefault="004E7593" w:rsidP="004E7593">
            <w:pPr>
              <w:rPr>
                <w:rFonts w:cs="Times New Roman"/>
              </w:rPr>
            </w:pPr>
            <w:r w:rsidRPr="00080766">
              <w:rPr>
                <w:rFonts w:cs="Times New Roman"/>
                <w:color w:val="000000"/>
              </w:rPr>
              <w:t>REQ_P005</w:t>
            </w:r>
          </w:p>
        </w:tc>
        <w:tc>
          <w:tcPr>
            <w:tcW w:w="2254" w:type="dxa"/>
          </w:tcPr>
          <w:p w14:paraId="35E400F3" w14:textId="57416C29" w:rsidR="004E7593" w:rsidRPr="00080766" w:rsidRDefault="004E7593" w:rsidP="004E7593">
            <w:pPr>
              <w:rPr>
                <w:rFonts w:cs="Times New Roman"/>
              </w:rPr>
            </w:pPr>
            <w:r w:rsidRPr="00080766">
              <w:rPr>
                <w:rFonts w:cs="Times New Roman"/>
                <w:color w:val="000000"/>
              </w:rPr>
              <w:t>The system shall process and send SMS notifications (e.g. fee alerts, attendance warnings) within 1 second of triggering.</w:t>
            </w:r>
          </w:p>
        </w:tc>
        <w:tc>
          <w:tcPr>
            <w:tcW w:w="2254" w:type="dxa"/>
          </w:tcPr>
          <w:p w14:paraId="07054385" w14:textId="26EE23AF" w:rsidR="004E7593" w:rsidRPr="00080766" w:rsidRDefault="004E7593" w:rsidP="004E7593">
            <w:pPr>
              <w:rPr>
                <w:rFonts w:cs="Times New Roman"/>
              </w:rPr>
            </w:pPr>
            <w:r w:rsidRPr="00080766">
              <w:rPr>
                <w:rFonts w:cs="Times New Roman"/>
                <w:color w:val="000000"/>
              </w:rPr>
              <w:t>High</w:t>
            </w:r>
          </w:p>
        </w:tc>
        <w:tc>
          <w:tcPr>
            <w:tcW w:w="2254" w:type="dxa"/>
          </w:tcPr>
          <w:p w14:paraId="6FFC059A" w14:textId="57B94CA4" w:rsidR="004E7593" w:rsidRPr="00080766" w:rsidRDefault="00080766" w:rsidP="004E7593">
            <w:pPr>
              <w:rPr>
                <w:rFonts w:cs="Times New Roman"/>
              </w:rPr>
            </w:pPr>
            <w:r>
              <w:rPr>
                <w:rFonts w:cs="Times New Roman"/>
                <w:color w:val="000000"/>
              </w:rPr>
              <w:t xml:space="preserve">Teoh Xuan </w:t>
            </w:r>
            <w:proofErr w:type="spellStart"/>
            <w:r>
              <w:rPr>
                <w:rFonts w:cs="Times New Roman"/>
                <w:color w:val="000000"/>
              </w:rPr>
              <w:t>Xuan</w:t>
            </w:r>
            <w:proofErr w:type="spellEnd"/>
          </w:p>
        </w:tc>
      </w:tr>
      <w:tr w:rsidR="004E7593" w:rsidRPr="00080766" w14:paraId="188775DB" w14:textId="77777777" w:rsidTr="00284CB6">
        <w:tc>
          <w:tcPr>
            <w:tcW w:w="2254" w:type="dxa"/>
          </w:tcPr>
          <w:p w14:paraId="08D67EA4" w14:textId="67E23929" w:rsidR="004E7593" w:rsidRPr="00080766" w:rsidRDefault="004E7593" w:rsidP="004E7593">
            <w:pPr>
              <w:rPr>
                <w:rFonts w:cs="Times New Roman"/>
                <w:color w:val="000000"/>
              </w:rPr>
            </w:pPr>
            <w:r w:rsidRPr="00080766">
              <w:rPr>
                <w:rFonts w:cs="Times New Roman"/>
                <w:color w:val="000000"/>
              </w:rPr>
              <w:t>REQ_P006</w:t>
            </w:r>
          </w:p>
        </w:tc>
        <w:tc>
          <w:tcPr>
            <w:tcW w:w="2254" w:type="dxa"/>
          </w:tcPr>
          <w:p w14:paraId="27C5221C" w14:textId="63312E85" w:rsidR="004E7593" w:rsidRPr="00080766" w:rsidRDefault="004E7593" w:rsidP="004E7593">
            <w:pPr>
              <w:rPr>
                <w:rFonts w:cs="Times New Roman"/>
                <w:color w:val="000000"/>
              </w:rPr>
            </w:pPr>
            <w:r w:rsidRPr="00080766">
              <w:rPr>
                <w:rFonts w:cs="Times New Roman"/>
                <w:color w:val="000000"/>
              </w:rPr>
              <w:t>The system shall allow parents to access child-related academic records within 3 seconds.</w:t>
            </w:r>
          </w:p>
        </w:tc>
        <w:tc>
          <w:tcPr>
            <w:tcW w:w="2254" w:type="dxa"/>
          </w:tcPr>
          <w:p w14:paraId="50BA5F6B" w14:textId="5AA56382" w:rsidR="004E7593" w:rsidRPr="00080766" w:rsidRDefault="004E7593" w:rsidP="004E7593">
            <w:pPr>
              <w:rPr>
                <w:rFonts w:cs="Times New Roman"/>
                <w:color w:val="000000"/>
              </w:rPr>
            </w:pPr>
            <w:r w:rsidRPr="00080766">
              <w:rPr>
                <w:rFonts w:cs="Times New Roman"/>
                <w:color w:val="000000"/>
              </w:rPr>
              <w:t>Medium</w:t>
            </w:r>
          </w:p>
        </w:tc>
        <w:tc>
          <w:tcPr>
            <w:tcW w:w="2254" w:type="dxa"/>
          </w:tcPr>
          <w:p w14:paraId="18EB5E25" w14:textId="3CC8C99F" w:rsidR="004E7593" w:rsidRPr="00080766" w:rsidRDefault="00080766" w:rsidP="004E7593">
            <w:pPr>
              <w:rPr>
                <w:rFonts w:cs="Times New Roman"/>
                <w:color w:val="000000"/>
              </w:rPr>
            </w:pPr>
            <w:r>
              <w:rPr>
                <w:rFonts w:cs="Times New Roman"/>
                <w:color w:val="000000"/>
              </w:rPr>
              <w:t xml:space="preserve">Teoh Xuan </w:t>
            </w:r>
            <w:proofErr w:type="spellStart"/>
            <w:r>
              <w:rPr>
                <w:rFonts w:cs="Times New Roman"/>
                <w:color w:val="000000"/>
              </w:rPr>
              <w:t>Xuan</w:t>
            </w:r>
            <w:proofErr w:type="spellEnd"/>
          </w:p>
        </w:tc>
      </w:tr>
      <w:tr w:rsidR="004E7593" w:rsidRPr="00080766" w14:paraId="2DD2076C" w14:textId="77777777" w:rsidTr="00284CB6">
        <w:tc>
          <w:tcPr>
            <w:tcW w:w="2254" w:type="dxa"/>
          </w:tcPr>
          <w:p w14:paraId="1FC0FFD1" w14:textId="2F3F33C4" w:rsidR="004E7593" w:rsidRPr="00080766" w:rsidRDefault="004E7593" w:rsidP="004E7593">
            <w:pPr>
              <w:rPr>
                <w:rFonts w:cs="Times New Roman"/>
                <w:color w:val="000000"/>
              </w:rPr>
            </w:pPr>
            <w:r w:rsidRPr="00080766">
              <w:rPr>
                <w:rFonts w:cs="Times New Roman"/>
                <w:color w:val="000000"/>
              </w:rPr>
              <w:t>REQ_P007</w:t>
            </w:r>
          </w:p>
        </w:tc>
        <w:tc>
          <w:tcPr>
            <w:tcW w:w="2254" w:type="dxa"/>
          </w:tcPr>
          <w:p w14:paraId="4A22C3AD" w14:textId="0CF02E5C" w:rsidR="004E7593" w:rsidRPr="00080766" w:rsidRDefault="004E7593" w:rsidP="004E7593">
            <w:pPr>
              <w:rPr>
                <w:rFonts w:cs="Times New Roman"/>
                <w:color w:val="000000"/>
              </w:rPr>
            </w:pPr>
            <w:r w:rsidRPr="00080766">
              <w:rPr>
                <w:rFonts w:cs="Times New Roman"/>
                <w:color w:val="000000"/>
              </w:rPr>
              <w:t xml:space="preserve">The system shall generate downloadable grade </w:t>
            </w:r>
            <w:r w:rsidRPr="00080766">
              <w:rPr>
                <w:rFonts w:cs="Times New Roman"/>
                <w:color w:val="000000"/>
              </w:rPr>
              <w:lastRenderedPageBreak/>
              <w:t>reports within 5 seconds.</w:t>
            </w:r>
          </w:p>
        </w:tc>
        <w:tc>
          <w:tcPr>
            <w:tcW w:w="2254" w:type="dxa"/>
          </w:tcPr>
          <w:p w14:paraId="32B99A04" w14:textId="3036226A" w:rsidR="004E7593" w:rsidRPr="00080766" w:rsidRDefault="004E7593" w:rsidP="004E7593">
            <w:pPr>
              <w:rPr>
                <w:rFonts w:cs="Times New Roman"/>
                <w:color w:val="000000"/>
              </w:rPr>
            </w:pPr>
            <w:r w:rsidRPr="00080766">
              <w:rPr>
                <w:rFonts w:cs="Times New Roman"/>
                <w:color w:val="000000"/>
              </w:rPr>
              <w:lastRenderedPageBreak/>
              <w:t>Medium</w:t>
            </w:r>
          </w:p>
        </w:tc>
        <w:tc>
          <w:tcPr>
            <w:tcW w:w="2254" w:type="dxa"/>
          </w:tcPr>
          <w:p w14:paraId="155660F3" w14:textId="13A1ADCD" w:rsidR="004E7593" w:rsidRPr="00080766" w:rsidRDefault="00080766" w:rsidP="004E7593">
            <w:pPr>
              <w:rPr>
                <w:rFonts w:cs="Times New Roman"/>
                <w:color w:val="000000"/>
              </w:rPr>
            </w:pPr>
            <w:r>
              <w:rPr>
                <w:rFonts w:cs="Times New Roman"/>
                <w:color w:val="000000"/>
              </w:rPr>
              <w:t xml:space="preserve">Teoh Xuan </w:t>
            </w:r>
            <w:proofErr w:type="spellStart"/>
            <w:r>
              <w:rPr>
                <w:rFonts w:cs="Times New Roman"/>
                <w:color w:val="000000"/>
              </w:rPr>
              <w:t>Xuan</w:t>
            </w:r>
            <w:proofErr w:type="spellEnd"/>
          </w:p>
        </w:tc>
      </w:tr>
      <w:tr w:rsidR="004E7593" w:rsidRPr="00080766" w14:paraId="516032E5" w14:textId="77777777" w:rsidTr="00284CB6">
        <w:tc>
          <w:tcPr>
            <w:tcW w:w="2254" w:type="dxa"/>
          </w:tcPr>
          <w:p w14:paraId="6D73761A" w14:textId="45B0F5C6" w:rsidR="004E7593" w:rsidRPr="00080766" w:rsidRDefault="004E7593" w:rsidP="004E7593">
            <w:pPr>
              <w:rPr>
                <w:rFonts w:cs="Times New Roman"/>
                <w:color w:val="000000"/>
              </w:rPr>
            </w:pPr>
            <w:r w:rsidRPr="00080766">
              <w:rPr>
                <w:rFonts w:cs="Times New Roman"/>
                <w:color w:val="000000"/>
              </w:rPr>
              <w:t>REQ_P008</w:t>
            </w:r>
          </w:p>
        </w:tc>
        <w:tc>
          <w:tcPr>
            <w:tcW w:w="2254" w:type="dxa"/>
          </w:tcPr>
          <w:p w14:paraId="0186A24F" w14:textId="6E7A2446" w:rsidR="004E7593" w:rsidRPr="00080766" w:rsidRDefault="004E7593" w:rsidP="004E7593">
            <w:pPr>
              <w:rPr>
                <w:rFonts w:cs="Times New Roman"/>
                <w:color w:val="000000"/>
              </w:rPr>
            </w:pPr>
            <w:r w:rsidRPr="00080766">
              <w:rPr>
                <w:rFonts w:cs="Times New Roman"/>
                <w:color w:val="000000"/>
              </w:rPr>
              <w:t>The system shall handle real-time classroom booking requests and return confirmation results within 2 seconds.</w:t>
            </w:r>
          </w:p>
        </w:tc>
        <w:tc>
          <w:tcPr>
            <w:tcW w:w="2254" w:type="dxa"/>
          </w:tcPr>
          <w:p w14:paraId="250D62AE" w14:textId="346294DC" w:rsidR="004E7593" w:rsidRPr="00080766" w:rsidRDefault="004E7593" w:rsidP="004E7593">
            <w:pPr>
              <w:rPr>
                <w:rFonts w:cs="Times New Roman"/>
                <w:color w:val="000000"/>
              </w:rPr>
            </w:pPr>
            <w:r w:rsidRPr="00080766">
              <w:rPr>
                <w:rFonts w:cs="Times New Roman"/>
                <w:color w:val="000000"/>
              </w:rPr>
              <w:t>High</w:t>
            </w:r>
          </w:p>
        </w:tc>
        <w:tc>
          <w:tcPr>
            <w:tcW w:w="2254" w:type="dxa"/>
          </w:tcPr>
          <w:p w14:paraId="0D8F669C" w14:textId="40BF277A" w:rsidR="004E7593" w:rsidRPr="00080766" w:rsidRDefault="00080766" w:rsidP="004E7593">
            <w:pPr>
              <w:rPr>
                <w:rFonts w:cs="Times New Roman"/>
                <w:color w:val="000000"/>
              </w:rPr>
            </w:pPr>
            <w:r>
              <w:rPr>
                <w:rFonts w:cs="Times New Roman"/>
                <w:color w:val="000000"/>
              </w:rPr>
              <w:t xml:space="preserve">Teoh Xuan </w:t>
            </w:r>
            <w:proofErr w:type="spellStart"/>
            <w:r>
              <w:rPr>
                <w:rFonts w:cs="Times New Roman"/>
                <w:color w:val="000000"/>
              </w:rPr>
              <w:t>Xuan</w:t>
            </w:r>
            <w:proofErr w:type="spellEnd"/>
          </w:p>
        </w:tc>
      </w:tr>
      <w:tr w:rsidR="004E7593" w:rsidRPr="00080766" w14:paraId="1BE4BBAD" w14:textId="77777777" w:rsidTr="00284CB6">
        <w:tc>
          <w:tcPr>
            <w:tcW w:w="2254" w:type="dxa"/>
          </w:tcPr>
          <w:p w14:paraId="728D5092" w14:textId="1B25C065" w:rsidR="004E7593" w:rsidRPr="00080766" w:rsidRDefault="004E7593" w:rsidP="004E7593">
            <w:pPr>
              <w:rPr>
                <w:rFonts w:cs="Times New Roman"/>
                <w:color w:val="000000"/>
              </w:rPr>
            </w:pPr>
            <w:r w:rsidRPr="00080766">
              <w:rPr>
                <w:rFonts w:cs="Times New Roman"/>
                <w:color w:val="000000"/>
              </w:rPr>
              <w:t>REQ_P009</w:t>
            </w:r>
          </w:p>
        </w:tc>
        <w:tc>
          <w:tcPr>
            <w:tcW w:w="2254" w:type="dxa"/>
          </w:tcPr>
          <w:p w14:paraId="3258DD3D" w14:textId="04AE28ED" w:rsidR="004E7593" w:rsidRPr="00080766" w:rsidRDefault="004E7593" w:rsidP="004E7593">
            <w:pPr>
              <w:rPr>
                <w:rFonts w:cs="Times New Roman"/>
                <w:color w:val="000000"/>
              </w:rPr>
            </w:pPr>
            <w:r w:rsidRPr="00080766">
              <w:rPr>
                <w:rFonts w:cs="Times New Roman"/>
                <w:color w:val="000000"/>
              </w:rPr>
              <w:t>The system shall ensure minimal latency (&lt;100ms) in communication between front-end and the Campus Management System APIs.</w:t>
            </w:r>
          </w:p>
        </w:tc>
        <w:tc>
          <w:tcPr>
            <w:tcW w:w="2254" w:type="dxa"/>
          </w:tcPr>
          <w:p w14:paraId="162C2BBA" w14:textId="3DF6467A" w:rsidR="004E7593" w:rsidRPr="00080766" w:rsidRDefault="004E7593" w:rsidP="004E7593">
            <w:pPr>
              <w:rPr>
                <w:rFonts w:cs="Times New Roman"/>
                <w:color w:val="000000"/>
              </w:rPr>
            </w:pPr>
            <w:r w:rsidRPr="00080766">
              <w:rPr>
                <w:rFonts w:cs="Times New Roman"/>
                <w:color w:val="000000"/>
              </w:rPr>
              <w:t>High</w:t>
            </w:r>
          </w:p>
        </w:tc>
        <w:tc>
          <w:tcPr>
            <w:tcW w:w="2254" w:type="dxa"/>
          </w:tcPr>
          <w:p w14:paraId="37964BBF" w14:textId="5FE45551" w:rsidR="004E7593" w:rsidRPr="00080766" w:rsidRDefault="00080766" w:rsidP="004E7593">
            <w:pPr>
              <w:rPr>
                <w:rFonts w:cs="Times New Roman"/>
                <w:color w:val="000000"/>
              </w:rPr>
            </w:pPr>
            <w:r>
              <w:rPr>
                <w:rFonts w:cs="Times New Roman"/>
                <w:color w:val="000000"/>
              </w:rPr>
              <w:t xml:space="preserve">Teoh Xuan </w:t>
            </w:r>
            <w:proofErr w:type="spellStart"/>
            <w:r>
              <w:rPr>
                <w:rFonts w:cs="Times New Roman"/>
                <w:color w:val="000000"/>
              </w:rPr>
              <w:t>Xuan</w:t>
            </w:r>
            <w:proofErr w:type="spellEnd"/>
          </w:p>
        </w:tc>
      </w:tr>
      <w:tr w:rsidR="004E7593" w:rsidRPr="00080766" w14:paraId="12F37C4E" w14:textId="77777777" w:rsidTr="00284CB6">
        <w:tc>
          <w:tcPr>
            <w:tcW w:w="2254" w:type="dxa"/>
          </w:tcPr>
          <w:p w14:paraId="4B5259A6" w14:textId="7A755954" w:rsidR="004E7593" w:rsidRPr="00080766" w:rsidRDefault="004E7593" w:rsidP="004E7593">
            <w:pPr>
              <w:rPr>
                <w:rFonts w:cs="Times New Roman"/>
                <w:color w:val="000000"/>
              </w:rPr>
            </w:pPr>
            <w:r w:rsidRPr="00080766">
              <w:rPr>
                <w:rFonts w:cs="Times New Roman"/>
                <w:color w:val="000000"/>
              </w:rPr>
              <w:t>REQ_P010</w:t>
            </w:r>
          </w:p>
        </w:tc>
        <w:tc>
          <w:tcPr>
            <w:tcW w:w="2254" w:type="dxa"/>
          </w:tcPr>
          <w:p w14:paraId="314613F1" w14:textId="02F0E979" w:rsidR="004E7593" w:rsidRPr="00080766" w:rsidRDefault="004E7593" w:rsidP="004E7593">
            <w:pPr>
              <w:rPr>
                <w:rFonts w:cs="Times New Roman"/>
                <w:color w:val="000000"/>
              </w:rPr>
            </w:pPr>
            <w:r w:rsidRPr="00080766">
              <w:rPr>
                <w:rFonts w:cs="Times New Roman"/>
                <w:color w:val="000000"/>
              </w:rPr>
              <w:t>The system shall be accessible and stable across mobile and desktop platforms, with consistent performance.</w:t>
            </w:r>
          </w:p>
        </w:tc>
        <w:tc>
          <w:tcPr>
            <w:tcW w:w="2254" w:type="dxa"/>
          </w:tcPr>
          <w:p w14:paraId="6877C7D6" w14:textId="6F398778" w:rsidR="004E7593" w:rsidRPr="00080766" w:rsidRDefault="004E7593" w:rsidP="004E7593">
            <w:pPr>
              <w:rPr>
                <w:rFonts w:cs="Times New Roman"/>
                <w:color w:val="000000"/>
              </w:rPr>
            </w:pPr>
            <w:r w:rsidRPr="00080766">
              <w:rPr>
                <w:rFonts w:cs="Times New Roman"/>
                <w:color w:val="000000"/>
              </w:rPr>
              <w:t>Medium</w:t>
            </w:r>
          </w:p>
        </w:tc>
        <w:tc>
          <w:tcPr>
            <w:tcW w:w="2254" w:type="dxa"/>
          </w:tcPr>
          <w:p w14:paraId="563A3AED" w14:textId="51B5EB39" w:rsidR="004E7593" w:rsidRPr="00080766" w:rsidRDefault="00080766" w:rsidP="004E7593">
            <w:pPr>
              <w:rPr>
                <w:rFonts w:cs="Times New Roman"/>
                <w:color w:val="000000"/>
              </w:rPr>
            </w:pPr>
            <w:r>
              <w:rPr>
                <w:rFonts w:cs="Times New Roman"/>
                <w:color w:val="000000"/>
              </w:rPr>
              <w:t xml:space="preserve">Teoh Xuan </w:t>
            </w:r>
            <w:proofErr w:type="spellStart"/>
            <w:r>
              <w:rPr>
                <w:rFonts w:cs="Times New Roman"/>
                <w:color w:val="000000"/>
              </w:rPr>
              <w:t>Xuan</w:t>
            </w:r>
            <w:proofErr w:type="spellEnd"/>
          </w:p>
        </w:tc>
      </w:tr>
    </w:tbl>
    <w:p w14:paraId="75AE9A59" w14:textId="77777777" w:rsidR="004E7593" w:rsidRPr="004E7593" w:rsidRDefault="004E7593" w:rsidP="004E7593"/>
    <w:p w14:paraId="2FD8C7CB" w14:textId="77777777" w:rsidR="00CC14CF" w:rsidRDefault="00CC14CF">
      <w:pPr>
        <w:rPr>
          <w:rFonts w:eastAsiaTheme="majorEastAsia" w:cstheme="majorBidi"/>
          <w:b/>
          <w:sz w:val="28"/>
          <w:szCs w:val="32"/>
        </w:rPr>
      </w:pPr>
      <w:bookmarkStart w:id="363" w:name="_Toc199027664"/>
      <w:r>
        <w:br w:type="page"/>
      </w:r>
    </w:p>
    <w:p w14:paraId="364D1146" w14:textId="15927D2C" w:rsidR="00DF6A52" w:rsidRDefault="00DF6A52" w:rsidP="008C1A3F">
      <w:pPr>
        <w:pStyle w:val="Heading2"/>
      </w:pPr>
      <w:del w:id="364" w:author="Teoh Xuan Xuan" w:date="2025-05-25T19:42:00Z" w16du:dateUtc="2025-05-25T11:42:00Z">
        <w:r w:rsidRPr="00DF6A52" w:rsidDel="007D1D4B">
          <w:lastRenderedPageBreak/>
          <w:delText> </w:delText>
        </w:r>
      </w:del>
      <w:r w:rsidRPr="00DF6A52">
        <w:t>3.</w:t>
      </w:r>
      <w:r w:rsidR="00FF256A">
        <w:rPr>
          <w:rFonts w:hint="eastAsia"/>
        </w:rPr>
        <w:t>4</w:t>
      </w:r>
      <w:r w:rsidRPr="00DF6A52">
        <w:t xml:space="preserve"> Usability Requirements</w:t>
      </w:r>
      <w:bookmarkEnd w:id="363"/>
    </w:p>
    <w:p w14:paraId="1A00FCD0" w14:textId="77777777" w:rsidR="00CC14CF" w:rsidRPr="00CC14CF" w:rsidRDefault="00CC14CF">
      <w:pPr>
        <w:spacing w:line="276" w:lineRule="auto"/>
        <w:jc w:val="both"/>
        <w:pPrChange w:id="365" w:author="Teoh Xuan Xuan" w:date="2025-05-25T19:42:00Z" w16du:dateUtc="2025-05-25T11:42:00Z">
          <w:pPr/>
        </w:pPrChange>
      </w:pPr>
      <w:r w:rsidRPr="00CC14CF">
        <w:t>This section outlines the usability goals that the system aims to achieve to ensure a smooth and satisfying user experience. These requirements are designed to improve accessibility, reduce user effort, and enhance user engagement for students, lecturers, parents, and administrators. The table below lists all usability requirements with their descriptions and priorities.</w:t>
      </w:r>
    </w:p>
    <w:p w14:paraId="7936134F" w14:textId="77777777" w:rsidR="00CC14CF" w:rsidRDefault="00CC14CF" w:rsidP="00CC14CF"/>
    <w:p w14:paraId="2351344F" w14:textId="572ED96F" w:rsidR="00CC14CF" w:rsidRPr="00080766" w:rsidRDefault="00CC14CF" w:rsidP="00080766">
      <w:pPr>
        <w:jc w:val="center"/>
        <w:rPr>
          <w:i/>
          <w:iCs/>
        </w:rPr>
      </w:pPr>
      <w:r w:rsidRPr="00080766">
        <w:rPr>
          <w:i/>
          <w:iCs/>
        </w:rPr>
        <w:t>Table 3.4: Usability requirements table</w:t>
      </w:r>
    </w:p>
    <w:tbl>
      <w:tblPr>
        <w:tblStyle w:val="TableGrid"/>
        <w:tblW w:w="0" w:type="auto"/>
        <w:tblLook w:val="04A0" w:firstRow="1" w:lastRow="0" w:firstColumn="1" w:lastColumn="0" w:noHBand="0" w:noVBand="1"/>
      </w:tblPr>
      <w:tblGrid>
        <w:gridCol w:w="2254"/>
        <w:gridCol w:w="2254"/>
        <w:gridCol w:w="2254"/>
        <w:gridCol w:w="2254"/>
      </w:tblGrid>
      <w:tr w:rsidR="00CC14CF" w:rsidRPr="00080766" w14:paraId="53F3DB4E" w14:textId="77777777" w:rsidTr="00284CB6">
        <w:tc>
          <w:tcPr>
            <w:tcW w:w="2254" w:type="dxa"/>
          </w:tcPr>
          <w:p w14:paraId="7D507F68" w14:textId="77777777" w:rsidR="00CC14CF" w:rsidRPr="00080766" w:rsidRDefault="00CC14CF" w:rsidP="00284CB6">
            <w:pPr>
              <w:rPr>
                <w:rFonts w:cs="Times New Roman"/>
              </w:rPr>
            </w:pPr>
            <w:r w:rsidRPr="00080766">
              <w:rPr>
                <w:rFonts w:cs="Times New Roman"/>
                <w:b/>
                <w:bCs/>
                <w:color w:val="000000"/>
              </w:rPr>
              <w:t>Requirement ID</w:t>
            </w:r>
          </w:p>
        </w:tc>
        <w:tc>
          <w:tcPr>
            <w:tcW w:w="2254" w:type="dxa"/>
          </w:tcPr>
          <w:p w14:paraId="1434A847" w14:textId="77777777" w:rsidR="00CC14CF" w:rsidRPr="00080766" w:rsidRDefault="00CC14CF" w:rsidP="00284CB6">
            <w:pPr>
              <w:rPr>
                <w:rFonts w:cs="Times New Roman"/>
              </w:rPr>
            </w:pPr>
            <w:r w:rsidRPr="00080766">
              <w:rPr>
                <w:rFonts w:cs="Times New Roman"/>
                <w:b/>
                <w:bCs/>
                <w:color w:val="000000"/>
              </w:rPr>
              <w:t>Description</w:t>
            </w:r>
          </w:p>
        </w:tc>
        <w:tc>
          <w:tcPr>
            <w:tcW w:w="2254" w:type="dxa"/>
          </w:tcPr>
          <w:p w14:paraId="43286A0F" w14:textId="77777777" w:rsidR="00CC14CF" w:rsidRPr="00080766" w:rsidRDefault="00CC14CF" w:rsidP="00284CB6">
            <w:pPr>
              <w:rPr>
                <w:rFonts w:cs="Times New Roman"/>
              </w:rPr>
            </w:pPr>
            <w:r w:rsidRPr="00080766">
              <w:rPr>
                <w:rFonts w:cs="Times New Roman"/>
                <w:b/>
                <w:bCs/>
                <w:color w:val="000000"/>
              </w:rPr>
              <w:t>Priority</w:t>
            </w:r>
          </w:p>
        </w:tc>
        <w:tc>
          <w:tcPr>
            <w:tcW w:w="2254" w:type="dxa"/>
          </w:tcPr>
          <w:p w14:paraId="0079991F" w14:textId="77777777" w:rsidR="00CC14CF" w:rsidRPr="00080766" w:rsidRDefault="00CC14CF" w:rsidP="00284CB6">
            <w:pPr>
              <w:rPr>
                <w:rFonts w:cs="Times New Roman"/>
              </w:rPr>
            </w:pPr>
            <w:r w:rsidRPr="00080766">
              <w:rPr>
                <w:rFonts w:cs="Times New Roman"/>
                <w:b/>
                <w:bCs/>
                <w:color w:val="000000"/>
              </w:rPr>
              <w:t>Author</w:t>
            </w:r>
          </w:p>
        </w:tc>
      </w:tr>
      <w:tr w:rsidR="00CC14CF" w:rsidRPr="00080766" w14:paraId="32965CE3" w14:textId="77777777" w:rsidTr="00284CB6">
        <w:tc>
          <w:tcPr>
            <w:tcW w:w="2254" w:type="dxa"/>
          </w:tcPr>
          <w:p w14:paraId="4D311D26" w14:textId="41019822" w:rsidR="00CC14CF" w:rsidRPr="00080766" w:rsidRDefault="00CC14CF" w:rsidP="00CC14CF">
            <w:pPr>
              <w:rPr>
                <w:rFonts w:cs="Times New Roman"/>
              </w:rPr>
            </w:pPr>
            <w:r w:rsidRPr="00080766">
              <w:rPr>
                <w:rFonts w:cs="Times New Roman"/>
                <w:color w:val="000000"/>
              </w:rPr>
              <w:t>REQ_U001</w:t>
            </w:r>
          </w:p>
        </w:tc>
        <w:tc>
          <w:tcPr>
            <w:tcW w:w="2254" w:type="dxa"/>
          </w:tcPr>
          <w:p w14:paraId="703809A0" w14:textId="3B3F5CFD" w:rsidR="00CC14CF" w:rsidRPr="00080766" w:rsidRDefault="00CC14CF" w:rsidP="00CC14CF">
            <w:pPr>
              <w:rPr>
                <w:rFonts w:cs="Times New Roman"/>
              </w:rPr>
            </w:pPr>
            <w:r w:rsidRPr="00080766">
              <w:rPr>
                <w:rFonts w:cs="Times New Roman"/>
                <w:color w:val="000000"/>
              </w:rPr>
              <w:t>The platform shall provide a clean, consistent, and intuitive interface for all users to easily access academic and administrative services.</w:t>
            </w:r>
          </w:p>
        </w:tc>
        <w:tc>
          <w:tcPr>
            <w:tcW w:w="2254" w:type="dxa"/>
          </w:tcPr>
          <w:p w14:paraId="30D642A0" w14:textId="74FE2D01" w:rsidR="00CC14CF" w:rsidRPr="00080766" w:rsidRDefault="00CC14CF" w:rsidP="00CC14CF">
            <w:pPr>
              <w:rPr>
                <w:rFonts w:cs="Times New Roman"/>
              </w:rPr>
            </w:pPr>
            <w:r w:rsidRPr="00080766">
              <w:rPr>
                <w:rFonts w:cs="Times New Roman"/>
                <w:color w:val="000000"/>
              </w:rPr>
              <w:t>High</w:t>
            </w:r>
          </w:p>
        </w:tc>
        <w:tc>
          <w:tcPr>
            <w:tcW w:w="2254" w:type="dxa"/>
          </w:tcPr>
          <w:p w14:paraId="26C6C593" w14:textId="5A3281DF" w:rsidR="00CC14CF" w:rsidRPr="00080766" w:rsidRDefault="00080766" w:rsidP="00CC14CF">
            <w:pPr>
              <w:rPr>
                <w:rFonts w:cs="Times New Roman"/>
              </w:rPr>
            </w:pPr>
            <w:r>
              <w:rPr>
                <w:rFonts w:cs="Times New Roman"/>
                <w:color w:val="000000"/>
              </w:rPr>
              <w:t xml:space="preserve">Teoh Xuan </w:t>
            </w:r>
            <w:proofErr w:type="spellStart"/>
            <w:r>
              <w:rPr>
                <w:rFonts w:cs="Times New Roman"/>
                <w:color w:val="000000"/>
              </w:rPr>
              <w:t>Xuan</w:t>
            </w:r>
            <w:proofErr w:type="spellEnd"/>
          </w:p>
        </w:tc>
      </w:tr>
      <w:tr w:rsidR="00CC14CF" w:rsidRPr="00080766" w14:paraId="78D4C410" w14:textId="77777777" w:rsidTr="00284CB6">
        <w:tc>
          <w:tcPr>
            <w:tcW w:w="2254" w:type="dxa"/>
          </w:tcPr>
          <w:p w14:paraId="4D764B0D" w14:textId="75D55983" w:rsidR="00CC14CF" w:rsidRPr="00080766" w:rsidRDefault="00CC14CF" w:rsidP="00CC14CF">
            <w:pPr>
              <w:rPr>
                <w:rFonts w:cs="Times New Roman"/>
              </w:rPr>
            </w:pPr>
            <w:r w:rsidRPr="00080766">
              <w:rPr>
                <w:rFonts w:cs="Times New Roman"/>
                <w:color w:val="000000"/>
              </w:rPr>
              <w:t>REQ_U002</w:t>
            </w:r>
          </w:p>
        </w:tc>
        <w:tc>
          <w:tcPr>
            <w:tcW w:w="2254" w:type="dxa"/>
          </w:tcPr>
          <w:p w14:paraId="4E2A22B7" w14:textId="3D658D02" w:rsidR="00CC14CF" w:rsidRPr="00080766" w:rsidRDefault="00CC14CF" w:rsidP="00CC14CF">
            <w:pPr>
              <w:rPr>
                <w:rFonts w:cs="Times New Roman"/>
              </w:rPr>
            </w:pPr>
            <w:r w:rsidRPr="00080766">
              <w:rPr>
                <w:rFonts w:cs="Times New Roman"/>
                <w:color w:val="000000"/>
              </w:rPr>
              <w:t>The system interface shall clearly label menu items such as Grades, Attendance, Timetable, and Billing for easy navigation.</w:t>
            </w:r>
          </w:p>
        </w:tc>
        <w:tc>
          <w:tcPr>
            <w:tcW w:w="2254" w:type="dxa"/>
          </w:tcPr>
          <w:p w14:paraId="41829D06" w14:textId="442E262A" w:rsidR="00CC14CF" w:rsidRPr="00080766" w:rsidRDefault="00CC14CF" w:rsidP="00CC14CF">
            <w:pPr>
              <w:rPr>
                <w:rFonts w:cs="Times New Roman"/>
              </w:rPr>
            </w:pPr>
            <w:r w:rsidRPr="00080766">
              <w:rPr>
                <w:rFonts w:cs="Times New Roman"/>
                <w:color w:val="000000"/>
              </w:rPr>
              <w:t>Medium</w:t>
            </w:r>
          </w:p>
        </w:tc>
        <w:tc>
          <w:tcPr>
            <w:tcW w:w="2254" w:type="dxa"/>
          </w:tcPr>
          <w:p w14:paraId="4ACEC127" w14:textId="1E11C004" w:rsidR="00CC14CF" w:rsidRPr="00080766" w:rsidRDefault="00080766" w:rsidP="00CC14CF">
            <w:pPr>
              <w:rPr>
                <w:rFonts w:cs="Times New Roman"/>
              </w:rPr>
            </w:pPr>
            <w:r>
              <w:rPr>
                <w:rFonts w:cs="Times New Roman"/>
                <w:color w:val="000000"/>
              </w:rPr>
              <w:t xml:space="preserve">Teoh Xuan </w:t>
            </w:r>
            <w:proofErr w:type="spellStart"/>
            <w:r>
              <w:rPr>
                <w:rFonts w:cs="Times New Roman"/>
                <w:color w:val="000000"/>
              </w:rPr>
              <w:t>Xuan</w:t>
            </w:r>
            <w:proofErr w:type="spellEnd"/>
          </w:p>
        </w:tc>
      </w:tr>
      <w:tr w:rsidR="00CC14CF" w:rsidRPr="00080766" w14:paraId="6D6EE983" w14:textId="77777777" w:rsidTr="00284CB6">
        <w:tc>
          <w:tcPr>
            <w:tcW w:w="2254" w:type="dxa"/>
          </w:tcPr>
          <w:p w14:paraId="1572A448" w14:textId="728CC8CD" w:rsidR="00CC14CF" w:rsidRPr="00080766" w:rsidRDefault="00CC14CF" w:rsidP="00CC14CF">
            <w:pPr>
              <w:rPr>
                <w:rFonts w:cs="Times New Roman"/>
              </w:rPr>
            </w:pPr>
            <w:r w:rsidRPr="00080766">
              <w:rPr>
                <w:rFonts w:cs="Times New Roman"/>
                <w:color w:val="000000"/>
              </w:rPr>
              <w:t>REQ_U003</w:t>
            </w:r>
          </w:p>
        </w:tc>
        <w:tc>
          <w:tcPr>
            <w:tcW w:w="2254" w:type="dxa"/>
          </w:tcPr>
          <w:p w14:paraId="6A152B68" w14:textId="0CFFFBD3" w:rsidR="00CC14CF" w:rsidRPr="00080766" w:rsidRDefault="00CC14CF" w:rsidP="00CC14CF">
            <w:pPr>
              <w:rPr>
                <w:rFonts w:cs="Times New Roman"/>
              </w:rPr>
            </w:pPr>
            <w:r w:rsidRPr="00080766">
              <w:rPr>
                <w:rFonts w:cs="Times New Roman"/>
                <w:color w:val="000000"/>
              </w:rPr>
              <w:t xml:space="preserve">The interface shall maintain a consistent </w:t>
            </w:r>
            <w:proofErr w:type="spellStart"/>
            <w:r w:rsidRPr="00080766">
              <w:rPr>
                <w:rFonts w:cs="Times New Roman"/>
                <w:color w:val="000000"/>
              </w:rPr>
              <w:t>color</w:t>
            </w:r>
            <w:proofErr w:type="spellEnd"/>
            <w:r w:rsidRPr="00080766">
              <w:rPr>
                <w:rFonts w:cs="Times New Roman"/>
                <w:color w:val="000000"/>
              </w:rPr>
              <w:t xml:space="preserve"> scheme and font usage to minimize distraction and support accessibility.</w:t>
            </w:r>
          </w:p>
        </w:tc>
        <w:tc>
          <w:tcPr>
            <w:tcW w:w="2254" w:type="dxa"/>
          </w:tcPr>
          <w:p w14:paraId="492F1909" w14:textId="0734E30C" w:rsidR="00CC14CF" w:rsidRPr="00080766" w:rsidRDefault="00CC14CF" w:rsidP="00CC14CF">
            <w:pPr>
              <w:rPr>
                <w:rFonts w:cs="Times New Roman"/>
              </w:rPr>
            </w:pPr>
            <w:r w:rsidRPr="00080766">
              <w:rPr>
                <w:rFonts w:cs="Times New Roman"/>
                <w:color w:val="000000"/>
              </w:rPr>
              <w:t>High</w:t>
            </w:r>
          </w:p>
        </w:tc>
        <w:tc>
          <w:tcPr>
            <w:tcW w:w="2254" w:type="dxa"/>
          </w:tcPr>
          <w:p w14:paraId="2EE04975" w14:textId="6AD5351A" w:rsidR="00CC14CF" w:rsidRPr="00080766" w:rsidRDefault="00080766" w:rsidP="00CC14CF">
            <w:pPr>
              <w:rPr>
                <w:rFonts w:cs="Times New Roman"/>
              </w:rPr>
            </w:pPr>
            <w:r>
              <w:rPr>
                <w:rFonts w:cs="Times New Roman"/>
                <w:color w:val="000000"/>
              </w:rPr>
              <w:t xml:space="preserve">Teoh Xuan </w:t>
            </w:r>
            <w:proofErr w:type="spellStart"/>
            <w:r>
              <w:rPr>
                <w:rFonts w:cs="Times New Roman"/>
                <w:color w:val="000000"/>
              </w:rPr>
              <w:t>Xuan</w:t>
            </w:r>
            <w:proofErr w:type="spellEnd"/>
          </w:p>
        </w:tc>
      </w:tr>
      <w:tr w:rsidR="00CC14CF" w:rsidRPr="00080766" w14:paraId="6BA465B4" w14:textId="77777777" w:rsidTr="00284CB6">
        <w:tc>
          <w:tcPr>
            <w:tcW w:w="2254" w:type="dxa"/>
          </w:tcPr>
          <w:p w14:paraId="530148E4" w14:textId="308B9622" w:rsidR="00CC14CF" w:rsidRPr="00080766" w:rsidRDefault="00CC14CF" w:rsidP="00CC14CF">
            <w:pPr>
              <w:rPr>
                <w:rFonts w:cs="Times New Roman"/>
              </w:rPr>
            </w:pPr>
            <w:r w:rsidRPr="00080766">
              <w:rPr>
                <w:rFonts w:cs="Times New Roman"/>
                <w:color w:val="000000"/>
              </w:rPr>
              <w:t>REQ_U004</w:t>
            </w:r>
          </w:p>
        </w:tc>
        <w:tc>
          <w:tcPr>
            <w:tcW w:w="2254" w:type="dxa"/>
          </w:tcPr>
          <w:p w14:paraId="735627DE" w14:textId="2C35A381" w:rsidR="00CC14CF" w:rsidRPr="00080766" w:rsidRDefault="00CC14CF" w:rsidP="00CC14CF">
            <w:pPr>
              <w:rPr>
                <w:rFonts w:cs="Times New Roman"/>
              </w:rPr>
            </w:pPr>
            <w:r w:rsidRPr="00080766">
              <w:rPr>
                <w:rFonts w:cs="Times New Roman"/>
                <w:color w:val="000000"/>
              </w:rPr>
              <w:t>The platform shall be responsive and mobile-friendly, allowing smooth access on phones, tablets, and desktops.</w:t>
            </w:r>
          </w:p>
        </w:tc>
        <w:tc>
          <w:tcPr>
            <w:tcW w:w="2254" w:type="dxa"/>
          </w:tcPr>
          <w:p w14:paraId="4B447612" w14:textId="2890C288" w:rsidR="00CC14CF" w:rsidRPr="00080766" w:rsidRDefault="00CC14CF" w:rsidP="00CC14CF">
            <w:pPr>
              <w:rPr>
                <w:rFonts w:cs="Times New Roman"/>
              </w:rPr>
            </w:pPr>
            <w:r w:rsidRPr="00080766">
              <w:rPr>
                <w:rFonts w:cs="Times New Roman"/>
                <w:color w:val="000000"/>
              </w:rPr>
              <w:t>High</w:t>
            </w:r>
          </w:p>
        </w:tc>
        <w:tc>
          <w:tcPr>
            <w:tcW w:w="2254" w:type="dxa"/>
          </w:tcPr>
          <w:p w14:paraId="1C726549" w14:textId="01D28C34" w:rsidR="00CC14CF" w:rsidRPr="00080766" w:rsidRDefault="00080766" w:rsidP="00CC14CF">
            <w:pPr>
              <w:rPr>
                <w:rFonts w:cs="Times New Roman"/>
              </w:rPr>
            </w:pPr>
            <w:r>
              <w:rPr>
                <w:rFonts w:cs="Times New Roman"/>
                <w:color w:val="000000"/>
              </w:rPr>
              <w:t xml:space="preserve">Teoh Xuan </w:t>
            </w:r>
            <w:proofErr w:type="spellStart"/>
            <w:r>
              <w:rPr>
                <w:rFonts w:cs="Times New Roman"/>
                <w:color w:val="000000"/>
              </w:rPr>
              <w:t>Xuan</w:t>
            </w:r>
            <w:proofErr w:type="spellEnd"/>
          </w:p>
        </w:tc>
      </w:tr>
      <w:tr w:rsidR="00CC14CF" w:rsidRPr="00080766" w14:paraId="4B9C816B" w14:textId="77777777" w:rsidTr="00284CB6">
        <w:tc>
          <w:tcPr>
            <w:tcW w:w="2254" w:type="dxa"/>
          </w:tcPr>
          <w:p w14:paraId="1CDE8F79" w14:textId="7F7F3B52" w:rsidR="00CC14CF" w:rsidRPr="00080766" w:rsidRDefault="00CC14CF" w:rsidP="00CC14CF">
            <w:pPr>
              <w:rPr>
                <w:rFonts w:cs="Times New Roman"/>
              </w:rPr>
            </w:pPr>
            <w:r w:rsidRPr="00080766">
              <w:rPr>
                <w:rFonts w:cs="Times New Roman"/>
                <w:color w:val="000000"/>
              </w:rPr>
              <w:t>REQ_U005</w:t>
            </w:r>
          </w:p>
        </w:tc>
        <w:tc>
          <w:tcPr>
            <w:tcW w:w="2254" w:type="dxa"/>
          </w:tcPr>
          <w:p w14:paraId="2132C9C9" w14:textId="41314B17" w:rsidR="00CC14CF" w:rsidRPr="00080766" w:rsidRDefault="00CC14CF" w:rsidP="00CC14CF">
            <w:pPr>
              <w:rPr>
                <w:rFonts w:cs="Times New Roman"/>
              </w:rPr>
            </w:pPr>
            <w:r w:rsidRPr="00080766">
              <w:rPr>
                <w:rFonts w:cs="Times New Roman"/>
                <w:color w:val="000000"/>
              </w:rPr>
              <w:t>The platform shall display real-time feedback for actions such as form submissions, file uploads, or failed actions.</w:t>
            </w:r>
          </w:p>
        </w:tc>
        <w:tc>
          <w:tcPr>
            <w:tcW w:w="2254" w:type="dxa"/>
          </w:tcPr>
          <w:p w14:paraId="3473D9AB" w14:textId="665D57AF" w:rsidR="00CC14CF" w:rsidRPr="00080766" w:rsidRDefault="00CC14CF" w:rsidP="00CC14CF">
            <w:pPr>
              <w:rPr>
                <w:rFonts w:cs="Times New Roman"/>
              </w:rPr>
            </w:pPr>
            <w:r w:rsidRPr="00080766">
              <w:rPr>
                <w:rFonts w:cs="Times New Roman"/>
                <w:color w:val="000000"/>
              </w:rPr>
              <w:t>High</w:t>
            </w:r>
          </w:p>
        </w:tc>
        <w:tc>
          <w:tcPr>
            <w:tcW w:w="2254" w:type="dxa"/>
          </w:tcPr>
          <w:p w14:paraId="5B72510F" w14:textId="465FC691" w:rsidR="00CC14CF" w:rsidRPr="00080766" w:rsidRDefault="00080766" w:rsidP="00CC14CF">
            <w:pPr>
              <w:rPr>
                <w:rFonts w:cs="Times New Roman"/>
              </w:rPr>
            </w:pPr>
            <w:r>
              <w:rPr>
                <w:rFonts w:cs="Times New Roman"/>
                <w:color w:val="000000"/>
              </w:rPr>
              <w:t xml:space="preserve">Teoh Xuan </w:t>
            </w:r>
            <w:proofErr w:type="spellStart"/>
            <w:r>
              <w:rPr>
                <w:rFonts w:cs="Times New Roman"/>
                <w:color w:val="000000"/>
              </w:rPr>
              <w:t>Xuan</w:t>
            </w:r>
            <w:proofErr w:type="spellEnd"/>
          </w:p>
        </w:tc>
      </w:tr>
      <w:tr w:rsidR="00CC14CF" w:rsidRPr="00080766" w14:paraId="7E37A297" w14:textId="77777777" w:rsidTr="00284CB6">
        <w:tc>
          <w:tcPr>
            <w:tcW w:w="2254" w:type="dxa"/>
          </w:tcPr>
          <w:p w14:paraId="4E1DBEF6" w14:textId="60A452B2" w:rsidR="00CC14CF" w:rsidRPr="00080766" w:rsidRDefault="00CC14CF" w:rsidP="00CC14CF">
            <w:pPr>
              <w:rPr>
                <w:rFonts w:cs="Times New Roman"/>
                <w:color w:val="000000"/>
              </w:rPr>
            </w:pPr>
            <w:r w:rsidRPr="00080766">
              <w:rPr>
                <w:rFonts w:cs="Times New Roman"/>
                <w:color w:val="000000"/>
              </w:rPr>
              <w:t>REQ_U006</w:t>
            </w:r>
          </w:p>
        </w:tc>
        <w:tc>
          <w:tcPr>
            <w:tcW w:w="2254" w:type="dxa"/>
          </w:tcPr>
          <w:p w14:paraId="6633BC15" w14:textId="3794C386" w:rsidR="00CC14CF" w:rsidRPr="00080766" w:rsidRDefault="00CC14CF" w:rsidP="00CC14CF">
            <w:pPr>
              <w:rPr>
                <w:rFonts w:cs="Times New Roman"/>
                <w:color w:val="000000"/>
              </w:rPr>
            </w:pPr>
            <w:r w:rsidRPr="00080766">
              <w:rPr>
                <w:rFonts w:cs="Times New Roman"/>
                <w:color w:val="000000"/>
              </w:rPr>
              <w:t xml:space="preserve">The system shall support clear visual </w:t>
            </w:r>
            <w:r w:rsidRPr="00080766">
              <w:rPr>
                <w:rFonts w:cs="Times New Roman"/>
                <w:color w:val="000000"/>
              </w:rPr>
              <w:lastRenderedPageBreak/>
              <w:t xml:space="preserve">cues (icons, </w:t>
            </w:r>
            <w:proofErr w:type="spellStart"/>
            <w:r w:rsidRPr="00080766">
              <w:rPr>
                <w:rFonts w:cs="Times New Roman"/>
                <w:color w:val="000000"/>
              </w:rPr>
              <w:t>colors</w:t>
            </w:r>
            <w:proofErr w:type="spellEnd"/>
            <w:r w:rsidRPr="00080766">
              <w:rPr>
                <w:rFonts w:cs="Times New Roman"/>
                <w:color w:val="000000"/>
              </w:rPr>
              <w:t>) for system alerts like pending payments or low attendance warnings.</w:t>
            </w:r>
          </w:p>
        </w:tc>
        <w:tc>
          <w:tcPr>
            <w:tcW w:w="2254" w:type="dxa"/>
          </w:tcPr>
          <w:p w14:paraId="69C34DDD" w14:textId="4F51A3ED" w:rsidR="00CC14CF" w:rsidRPr="00080766" w:rsidRDefault="00CC14CF" w:rsidP="00CC14CF">
            <w:pPr>
              <w:rPr>
                <w:rFonts w:cs="Times New Roman"/>
                <w:color w:val="000000"/>
              </w:rPr>
            </w:pPr>
            <w:r w:rsidRPr="00080766">
              <w:rPr>
                <w:rFonts w:cs="Times New Roman"/>
                <w:color w:val="000000"/>
              </w:rPr>
              <w:lastRenderedPageBreak/>
              <w:t>High</w:t>
            </w:r>
          </w:p>
        </w:tc>
        <w:tc>
          <w:tcPr>
            <w:tcW w:w="2254" w:type="dxa"/>
          </w:tcPr>
          <w:p w14:paraId="048F0822" w14:textId="09B6C02F" w:rsidR="00CC14CF" w:rsidRPr="00080766" w:rsidRDefault="00080766" w:rsidP="00CC14CF">
            <w:pPr>
              <w:rPr>
                <w:rFonts w:cs="Times New Roman"/>
                <w:color w:val="000000"/>
              </w:rPr>
            </w:pPr>
            <w:r>
              <w:rPr>
                <w:rFonts w:cs="Times New Roman"/>
                <w:color w:val="000000"/>
              </w:rPr>
              <w:t xml:space="preserve">Teoh Xuan </w:t>
            </w:r>
            <w:proofErr w:type="spellStart"/>
            <w:r>
              <w:rPr>
                <w:rFonts w:cs="Times New Roman"/>
                <w:color w:val="000000"/>
              </w:rPr>
              <w:t>Xuan</w:t>
            </w:r>
            <w:proofErr w:type="spellEnd"/>
          </w:p>
        </w:tc>
      </w:tr>
      <w:tr w:rsidR="00CC14CF" w:rsidRPr="00080766" w14:paraId="213503CB" w14:textId="77777777" w:rsidTr="00284CB6">
        <w:tc>
          <w:tcPr>
            <w:tcW w:w="2254" w:type="dxa"/>
          </w:tcPr>
          <w:p w14:paraId="37657B6F" w14:textId="38B7E2AF" w:rsidR="00CC14CF" w:rsidRPr="00080766" w:rsidRDefault="00CC14CF" w:rsidP="00CC14CF">
            <w:pPr>
              <w:rPr>
                <w:rFonts w:cs="Times New Roman"/>
                <w:color w:val="000000"/>
              </w:rPr>
            </w:pPr>
            <w:r w:rsidRPr="00080766">
              <w:rPr>
                <w:rFonts w:cs="Times New Roman"/>
                <w:color w:val="000000"/>
              </w:rPr>
              <w:t>REQ_U007</w:t>
            </w:r>
          </w:p>
        </w:tc>
        <w:tc>
          <w:tcPr>
            <w:tcW w:w="2254" w:type="dxa"/>
          </w:tcPr>
          <w:p w14:paraId="4B3D1F79" w14:textId="2E07856C" w:rsidR="00CC14CF" w:rsidRPr="00080766" w:rsidRDefault="00CC14CF" w:rsidP="00CC14CF">
            <w:pPr>
              <w:rPr>
                <w:rFonts w:cs="Times New Roman"/>
                <w:color w:val="000000"/>
              </w:rPr>
            </w:pPr>
            <w:r w:rsidRPr="00080766">
              <w:rPr>
                <w:rFonts w:cs="Times New Roman"/>
                <w:color w:val="000000"/>
              </w:rPr>
              <w:t>The platform shall allow students and parents to preview downloadable files (e.g., grade reports, fee statements) before downloading.</w:t>
            </w:r>
          </w:p>
        </w:tc>
        <w:tc>
          <w:tcPr>
            <w:tcW w:w="2254" w:type="dxa"/>
          </w:tcPr>
          <w:p w14:paraId="02ED501C" w14:textId="2D69C657" w:rsidR="00CC14CF" w:rsidRPr="00080766" w:rsidRDefault="00CC14CF" w:rsidP="00CC14CF">
            <w:pPr>
              <w:rPr>
                <w:rFonts w:cs="Times New Roman"/>
                <w:color w:val="000000"/>
              </w:rPr>
            </w:pPr>
            <w:r w:rsidRPr="00080766">
              <w:rPr>
                <w:rFonts w:cs="Times New Roman"/>
                <w:color w:val="000000"/>
              </w:rPr>
              <w:t>Low</w:t>
            </w:r>
          </w:p>
        </w:tc>
        <w:tc>
          <w:tcPr>
            <w:tcW w:w="2254" w:type="dxa"/>
          </w:tcPr>
          <w:p w14:paraId="6526EBE8" w14:textId="13935E8E" w:rsidR="00CC14CF" w:rsidRPr="00080766" w:rsidRDefault="00080766" w:rsidP="00CC14CF">
            <w:pPr>
              <w:rPr>
                <w:rFonts w:cs="Times New Roman"/>
                <w:color w:val="000000"/>
              </w:rPr>
            </w:pPr>
            <w:r>
              <w:rPr>
                <w:rFonts w:cs="Times New Roman"/>
                <w:color w:val="000000"/>
              </w:rPr>
              <w:t xml:space="preserve">Teoh Xuan </w:t>
            </w:r>
            <w:proofErr w:type="spellStart"/>
            <w:r>
              <w:rPr>
                <w:rFonts w:cs="Times New Roman"/>
                <w:color w:val="000000"/>
              </w:rPr>
              <w:t>Xuan</w:t>
            </w:r>
            <w:proofErr w:type="spellEnd"/>
          </w:p>
        </w:tc>
      </w:tr>
      <w:tr w:rsidR="00CC14CF" w:rsidRPr="00080766" w14:paraId="0DCE97AA" w14:textId="77777777" w:rsidTr="00284CB6">
        <w:tc>
          <w:tcPr>
            <w:tcW w:w="2254" w:type="dxa"/>
          </w:tcPr>
          <w:p w14:paraId="09DF4B6E" w14:textId="093B6FBC" w:rsidR="00CC14CF" w:rsidRPr="00080766" w:rsidRDefault="00CC14CF" w:rsidP="00CC14CF">
            <w:pPr>
              <w:rPr>
                <w:rFonts w:cs="Times New Roman"/>
                <w:color w:val="000000"/>
              </w:rPr>
            </w:pPr>
            <w:r w:rsidRPr="00080766">
              <w:rPr>
                <w:rFonts w:cs="Times New Roman"/>
                <w:color w:val="000000"/>
              </w:rPr>
              <w:t>REQ_U008</w:t>
            </w:r>
          </w:p>
        </w:tc>
        <w:tc>
          <w:tcPr>
            <w:tcW w:w="2254" w:type="dxa"/>
          </w:tcPr>
          <w:p w14:paraId="565D75C7" w14:textId="7A61B71E" w:rsidR="00CC14CF" w:rsidRPr="00080766" w:rsidRDefault="00CC14CF" w:rsidP="00CC14CF">
            <w:pPr>
              <w:rPr>
                <w:rFonts w:cs="Times New Roman"/>
                <w:color w:val="000000"/>
              </w:rPr>
            </w:pPr>
            <w:r w:rsidRPr="00080766">
              <w:rPr>
                <w:rFonts w:cs="Times New Roman"/>
                <w:color w:val="000000"/>
              </w:rPr>
              <w:t>The platform shall provide accessible features such as screen reader support and high-contrast mode for visually impaired users.</w:t>
            </w:r>
          </w:p>
        </w:tc>
        <w:tc>
          <w:tcPr>
            <w:tcW w:w="2254" w:type="dxa"/>
          </w:tcPr>
          <w:p w14:paraId="5A7C43AF" w14:textId="4C675136" w:rsidR="00CC14CF" w:rsidRPr="00080766" w:rsidRDefault="00CC14CF" w:rsidP="00CC14CF">
            <w:pPr>
              <w:rPr>
                <w:rFonts w:cs="Times New Roman"/>
                <w:color w:val="000000"/>
              </w:rPr>
            </w:pPr>
            <w:r w:rsidRPr="00080766">
              <w:rPr>
                <w:rFonts w:cs="Times New Roman"/>
                <w:color w:val="000000"/>
              </w:rPr>
              <w:t>High</w:t>
            </w:r>
          </w:p>
        </w:tc>
        <w:tc>
          <w:tcPr>
            <w:tcW w:w="2254" w:type="dxa"/>
          </w:tcPr>
          <w:p w14:paraId="6C3D7C18" w14:textId="69E3009C" w:rsidR="00CC14CF" w:rsidRPr="00080766" w:rsidRDefault="00080766" w:rsidP="00CC14CF">
            <w:pPr>
              <w:rPr>
                <w:rFonts w:cs="Times New Roman"/>
                <w:color w:val="000000"/>
              </w:rPr>
            </w:pPr>
            <w:r>
              <w:rPr>
                <w:rFonts w:cs="Times New Roman"/>
                <w:color w:val="000000"/>
              </w:rPr>
              <w:t xml:space="preserve">Teoh Xuan </w:t>
            </w:r>
            <w:proofErr w:type="spellStart"/>
            <w:r>
              <w:rPr>
                <w:rFonts w:cs="Times New Roman"/>
                <w:color w:val="000000"/>
              </w:rPr>
              <w:t>Xuan</w:t>
            </w:r>
            <w:proofErr w:type="spellEnd"/>
          </w:p>
        </w:tc>
      </w:tr>
    </w:tbl>
    <w:p w14:paraId="707A6A69" w14:textId="77777777" w:rsidR="00CC14CF" w:rsidRPr="00CC14CF" w:rsidRDefault="00CC14CF" w:rsidP="00CC14CF"/>
    <w:p w14:paraId="0363D3C5" w14:textId="77777777" w:rsidR="00862C81" w:rsidRDefault="00862C81">
      <w:pPr>
        <w:rPr>
          <w:rFonts w:eastAsiaTheme="majorEastAsia" w:cstheme="majorBidi"/>
          <w:b/>
          <w:sz w:val="28"/>
          <w:szCs w:val="32"/>
        </w:rPr>
      </w:pPr>
      <w:bookmarkStart w:id="366" w:name="_Toc199027665"/>
      <w:r>
        <w:br w:type="page"/>
      </w:r>
    </w:p>
    <w:p w14:paraId="459C80BF" w14:textId="7F4E8C28" w:rsidR="00DF6A52" w:rsidRPr="00DF6A52" w:rsidRDefault="00DF6A52" w:rsidP="008C1A3F">
      <w:pPr>
        <w:pStyle w:val="Heading2"/>
      </w:pPr>
      <w:del w:id="367" w:author="Teoh Xuan Xuan" w:date="2025-05-25T19:43:00Z" w16du:dateUtc="2025-05-25T11:43:00Z">
        <w:r w:rsidRPr="00DF6A52" w:rsidDel="002D3FEC">
          <w:lastRenderedPageBreak/>
          <w:delText> </w:delText>
        </w:r>
      </w:del>
      <w:r w:rsidRPr="00DF6A52">
        <w:t>3.</w:t>
      </w:r>
      <w:r w:rsidR="00FF256A">
        <w:rPr>
          <w:rFonts w:hint="eastAsia"/>
        </w:rPr>
        <w:t>5</w:t>
      </w:r>
      <w:r w:rsidRPr="00DF6A52">
        <w:t xml:space="preserve"> Interface Requirements</w:t>
      </w:r>
      <w:bookmarkEnd w:id="366"/>
    </w:p>
    <w:p w14:paraId="0DEB8FE4" w14:textId="54B1FF47" w:rsidR="00921AFC" w:rsidRDefault="00DF6A52" w:rsidP="002D3FEC">
      <w:pPr>
        <w:pStyle w:val="Heading3"/>
      </w:pPr>
      <w:bookmarkStart w:id="368" w:name="_Toc199027666"/>
      <w:del w:id="369" w:author="Teoh Xuan Xuan" w:date="2025-05-25T19:44:00Z" w16du:dateUtc="2025-05-25T11:44:00Z">
        <w:r w:rsidRPr="00DF6A52" w:rsidDel="002D3FEC">
          <w:delText> </w:delText>
        </w:r>
        <w:r w:rsidRPr="00DF6A52" w:rsidDel="002D3FEC">
          <w:delText> </w:delText>
        </w:r>
      </w:del>
      <w:r w:rsidRPr="00DF6A52">
        <w:t>3.</w:t>
      </w:r>
      <w:r w:rsidR="00FF256A">
        <w:rPr>
          <w:rFonts w:hint="eastAsia"/>
        </w:rPr>
        <w:t>5</w:t>
      </w:r>
      <w:r w:rsidRPr="00DF6A52">
        <w:t xml:space="preserve">.1 </w:t>
      </w:r>
      <w:bookmarkEnd w:id="368"/>
      <w:r w:rsidR="009D250D">
        <w:rPr>
          <w:rFonts w:hint="eastAsia"/>
        </w:rPr>
        <w:t xml:space="preserve">IO01 Sign </w:t>
      </w:r>
      <w:proofErr w:type="gramStart"/>
      <w:r w:rsidR="009D250D">
        <w:rPr>
          <w:rFonts w:hint="eastAsia"/>
        </w:rPr>
        <w:t>In</w:t>
      </w:r>
      <w:proofErr w:type="gramEnd"/>
      <w:r w:rsidR="009D250D">
        <w:rPr>
          <w:rFonts w:hint="eastAsia"/>
        </w:rPr>
        <w:t xml:space="preserve"> Page</w:t>
      </w:r>
    </w:p>
    <w:p w14:paraId="59259950" w14:textId="77777777" w:rsidR="002D3FEC" w:rsidRDefault="002D3FEC" w:rsidP="002D3FEC">
      <w:pPr>
        <w:pStyle w:val="Quote"/>
        <w:rPr>
          <w:ins w:id="370" w:author="Teoh Xuan Xuan" w:date="2025-05-25T19:44:00Z" w16du:dateUtc="2025-05-25T11:44:00Z"/>
        </w:rPr>
      </w:pPr>
    </w:p>
    <w:p w14:paraId="199034E8" w14:textId="1C3FDD9D" w:rsidR="00EC1207" w:rsidRPr="00EC1207" w:rsidRDefault="00080766">
      <w:pPr>
        <w:pStyle w:val="Quote"/>
        <w:pPrChange w:id="371" w:author="Teoh Xuan Xuan" w:date="2025-05-25T19:44:00Z" w16du:dateUtc="2025-05-25T11:44:00Z">
          <w:pPr/>
        </w:pPrChange>
      </w:pPr>
      <w:r>
        <w:t>Table 3.5.1.1: Sign in button requiremen</w:t>
      </w:r>
      <w:ins w:id="372" w:author="Teoh Xuan Xuan" w:date="2025-05-25T19:44:00Z" w16du:dateUtc="2025-05-25T11:44:00Z">
        <w:r w:rsidR="002D3FEC">
          <w:rPr>
            <w:rFonts w:hint="eastAsia"/>
          </w:rPr>
          <w:t>t</w:t>
        </w:r>
      </w:ins>
      <w:del w:id="373" w:author="Teoh Xuan Xuan" w:date="2025-05-25T19:44:00Z" w16du:dateUtc="2025-05-25T11:44:00Z">
        <w:r w:rsidDel="002D3FEC">
          <w:delText>t table</w:delText>
        </w:r>
      </w:del>
    </w:p>
    <w:tbl>
      <w:tblPr>
        <w:tblStyle w:val="TableGrid"/>
        <w:tblW w:w="0" w:type="auto"/>
        <w:tblLook w:val="04A0" w:firstRow="1" w:lastRow="0" w:firstColumn="1" w:lastColumn="0" w:noHBand="0" w:noVBand="1"/>
      </w:tblPr>
      <w:tblGrid>
        <w:gridCol w:w="4508"/>
        <w:gridCol w:w="4508"/>
      </w:tblGrid>
      <w:tr w:rsidR="00921AFC" w14:paraId="069644C2" w14:textId="77777777" w:rsidTr="00B36BF4">
        <w:tc>
          <w:tcPr>
            <w:tcW w:w="4508" w:type="dxa"/>
          </w:tcPr>
          <w:p w14:paraId="05507552" w14:textId="1680D545" w:rsidR="00921AFC" w:rsidRDefault="00921AFC" w:rsidP="00921AFC">
            <w:r>
              <w:rPr>
                <w:rFonts w:ascii="Arial" w:hAnsi="Arial" w:cs="Arial"/>
                <w:b/>
                <w:bCs/>
                <w:color w:val="000000"/>
                <w:sz w:val="22"/>
                <w:szCs w:val="22"/>
              </w:rPr>
              <w:t>Requirement ID</w:t>
            </w:r>
          </w:p>
        </w:tc>
        <w:tc>
          <w:tcPr>
            <w:tcW w:w="4508" w:type="dxa"/>
          </w:tcPr>
          <w:p w14:paraId="7AB1805C" w14:textId="678265B2" w:rsidR="00921AFC" w:rsidRDefault="00921AFC" w:rsidP="00921AFC">
            <w:r>
              <w:rPr>
                <w:rFonts w:ascii="Arial" w:hAnsi="Arial" w:cs="Arial"/>
                <w:b/>
                <w:bCs/>
                <w:color w:val="000000"/>
                <w:sz w:val="22"/>
                <w:szCs w:val="22"/>
              </w:rPr>
              <w:t>REQ_IO0101</w:t>
            </w:r>
          </w:p>
        </w:tc>
      </w:tr>
      <w:tr w:rsidR="00921AFC" w14:paraId="15AE2254" w14:textId="77777777" w:rsidTr="00B36BF4">
        <w:tc>
          <w:tcPr>
            <w:tcW w:w="4508" w:type="dxa"/>
          </w:tcPr>
          <w:p w14:paraId="4DD8795A" w14:textId="10844F42" w:rsidR="00921AFC" w:rsidRDefault="00921AFC" w:rsidP="00921AFC">
            <w:r>
              <w:rPr>
                <w:rFonts w:ascii="Arial" w:hAnsi="Arial" w:cs="Arial"/>
                <w:b/>
                <w:bCs/>
                <w:color w:val="000000"/>
                <w:sz w:val="22"/>
                <w:szCs w:val="22"/>
              </w:rPr>
              <w:t>Version</w:t>
            </w:r>
          </w:p>
        </w:tc>
        <w:tc>
          <w:tcPr>
            <w:tcW w:w="4508" w:type="dxa"/>
          </w:tcPr>
          <w:p w14:paraId="04B4585A" w14:textId="3EE1588A" w:rsidR="00921AFC" w:rsidRDefault="00921AFC" w:rsidP="00921AFC">
            <w:r>
              <w:rPr>
                <w:rFonts w:ascii="Arial" w:hAnsi="Arial" w:cs="Arial"/>
                <w:color w:val="000000"/>
                <w:sz w:val="22"/>
                <w:szCs w:val="22"/>
              </w:rPr>
              <w:t>1.0</w:t>
            </w:r>
          </w:p>
        </w:tc>
      </w:tr>
      <w:tr w:rsidR="00921AFC" w14:paraId="7CF9F4A4" w14:textId="77777777" w:rsidTr="00B36BF4">
        <w:tc>
          <w:tcPr>
            <w:tcW w:w="4508" w:type="dxa"/>
          </w:tcPr>
          <w:p w14:paraId="5467BBBE" w14:textId="660E7D7F" w:rsidR="00921AFC" w:rsidRDefault="00921AFC" w:rsidP="00921AFC">
            <w:r>
              <w:rPr>
                <w:rFonts w:ascii="Arial" w:hAnsi="Arial" w:cs="Arial"/>
                <w:b/>
                <w:bCs/>
                <w:color w:val="000000"/>
                <w:sz w:val="22"/>
                <w:szCs w:val="22"/>
              </w:rPr>
              <w:t>Item</w:t>
            </w:r>
          </w:p>
        </w:tc>
        <w:tc>
          <w:tcPr>
            <w:tcW w:w="4508" w:type="dxa"/>
          </w:tcPr>
          <w:p w14:paraId="2A9A4FF3" w14:textId="54F16965" w:rsidR="00921AFC" w:rsidRDefault="00921AFC" w:rsidP="00921AFC">
            <w:r>
              <w:rPr>
                <w:rFonts w:ascii="Arial" w:hAnsi="Arial" w:cs="Arial"/>
                <w:color w:val="000000"/>
                <w:sz w:val="22"/>
                <w:szCs w:val="22"/>
              </w:rPr>
              <w:t>Sign In Button (Input)</w:t>
            </w:r>
          </w:p>
        </w:tc>
      </w:tr>
      <w:tr w:rsidR="00921AFC" w14:paraId="3905085E" w14:textId="77777777" w:rsidTr="00B36BF4">
        <w:tc>
          <w:tcPr>
            <w:tcW w:w="4508" w:type="dxa"/>
          </w:tcPr>
          <w:p w14:paraId="1C2B2FD7" w14:textId="4C6535FC" w:rsidR="00921AFC" w:rsidRDefault="00921AFC" w:rsidP="00921AFC">
            <w:r>
              <w:rPr>
                <w:rFonts w:ascii="Arial" w:hAnsi="Arial" w:cs="Arial"/>
                <w:b/>
                <w:bCs/>
                <w:color w:val="000000"/>
                <w:sz w:val="22"/>
                <w:szCs w:val="22"/>
              </w:rPr>
              <w:t>Item Description</w:t>
            </w:r>
          </w:p>
        </w:tc>
        <w:tc>
          <w:tcPr>
            <w:tcW w:w="4508" w:type="dxa"/>
          </w:tcPr>
          <w:p w14:paraId="3FD7131D" w14:textId="1B690BC5" w:rsidR="00921AFC" w:rsidRDefault="00921AFC" w:rsidP="00921AFC">
            <w:r>
              <w:rPr>
                <w:rFonts w:ascii="Arial" w:hAnsi="Arial" w:cs="Arial"/>
                <w:color w:val="000000"/>
                <w:sz w:val="22"/>
                <w:szCs w:val="22"/>
              </w:rPr>
              <w:t>A button labelled “Sign In”</w:t>
            </w:r>
          </w:p>
        </w:tc>
      </w:tr>
      <w:tr w:rsidR="00921AFC" w14:paraId="6C8E9C72" w14:textId="77777777" w:rsidTr="00B36BF4">
        <w:tc>
          <w:tcPr>
            <w:tcW w:w="4508" w:type="dxa"/>
          </w:tcPr>
          <w:p w14:paraId="111EC6E8" w14:textId="408C34CE" w:rsidR="00921AFC" w:rsidRDefault="00921AFC" w:rsidP="00921AFC">
            <w:r>
              <w:rPr>
                <w:rFonts w:ascii="Arial" w:hAnsi="Arial" w:cs="Arial"/>
                <w:b/>
                <w:bCs/>
                <w:color w:val="000000"/>
                <w:sz w:val="22"/>
                <w:szCs w:val="22"/>
              </w:rPr>
              <w:t>Item Purpose</w:t>
            </w:r>
          </w:p>
        </w:tc>
        <w:tc>
          <w:tcPr>
            <w:tcW w:w="4508" w:type="dxa"/>
          </w:tcPr>
          <w:p w14:paraId="64C17411" w14:textId="5DD2AA9C" w:rsidR="00921AFC" w:rsidRDefault="00921AFC" w:rsidP="00921AFC">
            <w:r>
              <w:rPr>
                <w:rFonts w:ascii="Arial" w:hAnsi="Arial" w:cs="Arial"/>
                <w:color w:val="000000"/>
                <w:sz w:val="22"/>
                <w:szCs w:val="22"/>
              </w:rPr>
              <w:t>To submit the login form for authentication</w:t>
            </w:r>
          </w:p>
        </w:tc>
      </w:tr>
      <w:tr w:rsidR="00921AFC" w14:paraId="6D6A1F8E" w14:textId="77777777" w:rsidTr="00B36BF4">
        <w:tc>
          <w:tcPr>
            <w:tcW w:w="4508" w:type="dxa"/>
          </w:tcPr>
          <w:p w14:paraId="3614AD50" w14:textId="75E81276" w:rsidR="00921AFC" w:rsidRDefault="00921AFC" w:rsidP="00921AFC">
            <w:r>
              <w:rPr>
                <w:rFonts w:ascii="Arial" w:hAnsi="Arial" w:cs="Arial"/>
                <w:b/>
                <w:bCs/>
                <w:color w:val="000000"/>
                <w:sz w:val="22"/>
                <w:szCs w:val="22"/>
              </w:rPr>
              <w:t>Input Format</w:t>
            </w:r>
          </w:p>
        </w:tc>
        <w:tc>
          <w:tcPr>
            <w:tcW w:w="4508" w:type="dxa"/>
          </w:tcPr>
          <w:p w14:paraId="52499F1E" w14:textId="6319395E" w:rsidR="00921AFC" w:rsidRDefault="00921AFC" w:rsidP="00921AFC">
            <w:r>
              <w:rPr>
                <w:rFonts w:ascii="Arial" w:hAnsi="Arial" w:cs="Arial"/>
                <w:color w:val="000000"/>
                <w:sz w:val="22"/>
                <w:szCs w:val="22"/>
              </w:rPr>
              <w:t>Button</w:t>
            </w:r>
          </w:p>
        </w:tc>
      </w:tr>
      <w:tr w:rsidR="00921AFC" w14:paraId="7C029928" w14:textId="77777777" w:rsidTr="00B36BF4">
        <w:tc>
          <w:tcPr>
            <w:tcW w:w="4508" w:type="dxa"/>
          </w:tcPr>
          <w:p w14:paraId="3B39B44E" w14:textId="59BAB8C4" w:rsidR="00921AFC" w:rsidRDefault="00921AFC" w:rsidP="00921AFC">
            <w:r>
              <w:rPr>
                <w:rFonts w:ascii="Arial" w:hAnsi="Arial" w:cs="Arial"/>
                <w:b/>
                <w:bCs/>
                <w:color w:val="000000"/>
                <w:sz w:val="22"/>
                <w:szCs w:val="22"/>
              </w:rPr>
              <w:t>Valid Input</w:t>
            </w:r>
          </w:p>
        </w:tc>
        <w:tc>
          <w:tcPr>
            <w:tcW w:w="4508" w:type="dxa"/>
          </w:tcPr>
          <w:p w14:paraId="2FC6E316" w14:textId="6B4F2D70" w:rsidR="00921AFC" w:rsidRDefault="00921AFC" w:rsidP="00921AFC">
            <w:r>
              <w:rPr>
                <w:rFonts w:ascii="Arial" w:hAnsi="Arial" w:cs="Arial"/>
                <w:color w:val="000000"/>
                <w:sz w:val="22"/>
                <w:szCs w:val="22"/>
              </w:rPr>
              <w:t>Not Applicable</w:t>
            </w:r>
          </w:p>
        </w:tc>
      </w:tr>
      <w:tr w:rsidR="00921AFC" w14:paraId="6C7313FB" w14:textId="77777777" w:rsidTr="00B36BF4">
        <w:tc>
          <w:tcPr>
            <w:tcW w:w="4508" w:type="dxa"/>
          </w:tcPr>
          <w:p w14:paraId="6AB739B1" w14:textId="578F13A7" w:rsidR="00921AFC" w:rsidRDefault="00921AFC" w:rsidP="00921AFC">
            <w:r>
              <w:rPr>
                <w:rFonts w:ascii="Arial" w:hAnsi="Arial" w:cs="Arial"/>
                <w:b/>
                <w:bCs/>
                <w:color w:val="000000"/>
                <w:sz w:val="22"/>
                <w:szCs w:val="22"/>
              </w:rPr>
              <w:t>Related I/O</w:t>
            </w:r>
          </w:p>
        </w:tc>
        <w:tc>
          <w:tcPr>
            <w:tcW w:w="4508" w:type="dxa"/>
          </w:tcPr>
          <w:p w14:paraId="122D3C68" w14:textId="26F1D226" w:rsidR="00921AFC" w:rsidRDefault="00921AFC" w:rsidP="00921AFC">
            <w:r>
              <w:rPr>
                <w:rFonts w:ascii="Arial" w:hAnsi="Arial" w:cs="Arial"/>
                <w:color w:val="000000"/>
                <w:sz w:val="22"/>
                <w:szCs w:val="22"/>
              </w:rPr>
              <w:t>REQ_IO0102, REQ_IO0103</w:t>
            </w:r>
          </w:p>
        </w:tc>
      </w:tr>
      <w:tr w:rsidR="00921AFC" w14:paraId="30E0F9E7" w14:textId="77777777" w:rsidTr="00B36BF4">
        <w:tc>
          <w:tcPr>
            <w:tcW w:w="4508" w:type="dxa"/>
          </w:tcPr>
          <w:p w14:paraId="425FC250" w14:textId="2617C589" w:rsidR="00921AFC" w:rsidRDefault="00921AFC" w:rsidP="00921AFC">
            <w:r>
              <w:rPr>
                <w:rFonts w:ascii="Arial" w:hAnsi="Arial" w:cs="Arial"/>
                <w:b/>
                <w:bCs/>
                <w:color w:val="000000"/>
                <w:sz w:val="22"/>
                <w:szCs w:val="22"/>
              </w:rPr>
              <w:t>Author</w:t>
            </w:r>
          </w:p>
        </w:tc>
        <w:tc>
          <w:tcPr>
            <w:tcW w:w="4508" w:type="dxa"/>
          </w:tcPr>
          <w:p w14:paraId="6EAE5432" w14:textId="0364DFD0" w:rsidR="00921AFC" w:rsidRDefault="00921AFC" w:rsidP="00921AFC">
            <w:del w:id="374" w:author="Teoh Xuan Xuan" w:date="2025-05-25T19:46:00Z" w16du:dateUtc="2025-05-25T11:46:00Z">
              <w:r w:rsidDel="00515A06">
                <w:rPr>
                  <w:rFonts w:ascii="Arial" w:hAnsi="Arial" w:cs="Arial"/>
                  <w:color w:val="000000"/>
                  <w:sz w:val="22"/>
                  <w:szCs w:val="22"/>
                </w:rPr>
                <w:delText>[Your Name Here]</w:delText>
              </w:r>
            </w:del>
            <w:ins w:id="375" w:author="Teoh Xuan Xuan" w:date="2025-05-25T19:46:00Z" w16du:dateUtc="2025-05-25T11:46:00Z">
              <w:r w:rsidR="00515A06">
                <w:rPr>
                  <w:rFonts w:ascii="Arial" w:hAnsi="Arial" w:cs="Arial" w:hint="eastAsia"/>
                  <w:color w:val="000000"/>
                  <w:sz w:val="22"/>
                  <w:szCs w:val="22"/>
                </w:rPr>
                <w:t>Y</w:t>
              </w:r>
              <w:r w:rsidR="00085FCF">
                <w:rPr>
                  <w:rFonts w:ascii="Arial" w:hAnsi="Arial" w:cs="Arial" w:hint="eastAsia"/>
                  <w:color w:val="000000"/>
                  <w:sz w:val="22"/>
                  <w:szCs w:val="22"/>
                </w:rPr>
                <w:t>ang Jia En</w:t>
              </w:r>
            </w:ins>
          </w:p>
        </w:tc>
      </w:tr>
    </w:tbl>
    <w:p w14:paraId="0495229A" w14:textId="77777777" w:rsidR="00B36BF4" w:rsidRDefault="00B36BF4" w:rsidP="00B36BF4"/>
    <w:p w14:paraId="17E542E8" w14:textId="249FD12D" w:rsidR="00085FCF" w:rsidRPr="00EC1207" w:rsidRDefault="00085FCF" w:rsidP="00085FCF">
      <w:pPr>
        <w:pStyle w:val="Quote"/>
        <w:rPr>
          <w:ins w:id="376" w:author="Teoh Xuan Xuan" w:date="2025-05-25T19:47:00Z" w16du:dateUtc="2025-05-25T11:47:00Z"/>
        </w:rPr>
      </w:pPr>
      <w:ins w:id="377" w:author="Teoh Xuan Xuan" w:date="2025-05-25T19:47:00Z" w16du:dateUtc="2025-05-25T11:47:00Z">
        <w:r>
          <w:t>Table 3.5.1.</w:t>
        </w:r>
        <w:r>
          <w:rPr>
            <w:rFonts w:hint="eastAsia"/>
          </w:rPr>
          <w:t>2</w:t>
        </w:r>
        <w:r>
          <w:t xml:space="preserve">: </w:t>
        </w:r>
        <w:r w:rsidR="000078AD">
          <w:rPr>
            <w:rFonts w:hint="eastAsia"/>
          </w:rPr>
          <w:t>User ID Field</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EC1207" w14:paraId="3A019ADF" w14:textId="77777777" w:rsidTr="00284CB6">
        <w:tc>
          <w:tcPr>
            <w:tcW w:w="4508" w:type="dxa"/>
          </w:tcPr>
          <w:p w14:paraId="0F50C94F" w14:textId="7630461B" w:rsidR="00EC1207" w:rsidRDefault="00EC1207" w:rsidP="00EC1207">
            <w:r>
              <w:rPr>
                <w:rFonts w:ascii="Arial" w:hAnsi="Arial" w:cs="Arial"/>
                <w:b/>
                <w:bCs/>
                <w:color w:val="000000"/>
                <w:sz w:val="22"/>
                <w:szCs w:val="22"/>
              </w:rPr>
              <w:t>Requirement ID</w:t>
            </w:r>
          </w:p>
        </w:tc>
        <w:tc>
          <w:tcPr>
            <w:tcW w:w="4508" w:type="dxa"/>
          </w:tcPr>
          <w:p w14:paraId="294793E6" w14:textId="20D25FE4" w:rsidR="00EC1207" w:rsidRDefault="00EC1207" w:rsidP="00EC1207">
            <w:r>
              <w:rPr>
                <w:rFonts w:ascii="Arial" w:hAnsi="Arial" w:cs="Arial"/>
                <w:b/>
                <w:bCs/>
                <w:color w:val="000000"/>
                <w:sz w:val="22"/>
                <w:szCs w:val="22"/>
              </w:rPr>
              <w:t>REQ_IO0102</w:t>
            </w:r>
          </w:p>
        </w:tc>
      </w:tr>
      <w:tr w:rsidR="00EC1207" w14:paraId="74104DAE" w14:textId="77777777" w:rsidTr="00284CB6">
        <w:tc>
          <w:tcPr>
            <w:tcW w:w="4508" w:type="dxa"/>
          </w:tcPr>
          <w:p w14:paraId="6A9F3F51" w14:textId="6A59715A" w:rsidR="00EC1207" w:rsidRDefault="00EC1207" w:rsidP="00EC1207">
            <w:r>
              <w:rPr>
                <w:rFonts w:ascii="Arial" w:hAnsi="Arial" w:cs="Arial"/>
                <w:b/>
                <w:bCs/>
                <w:color w:val="000000"/>
                <w:sz w:val="22"/>
                <w:szCs w:val="22"/>
              </w:rPr>
              <w:t>Version</w:t>
            </w:r>
          </w:p>
        </w:tc>
        <w:tc>
          <w:tcPr>
            <w:tcW w:w="4508" w:type="dxa"/>
          </w:tcPr>
          <w:p w14:paraId="7A4CEC40" w14:textId="3A41A9B3" w:rsidR="00EC1207" w:rsidRDefault="00EC1207" w:rsidP="00EC1207">
            <w:r>
              <w:rPr>
                <w:rFonts w:ascii="Arial" w:hAnsi="Arial" w:cs="Arial"/>
                <w:color w:val="000000"/>
                <w:sz w:val="22"/>
                <w:szCs w:val="22"/>
              </w:rPr>
              <w:t>1.0</w:t>
            </w:r>
          </w:p>
        </w:tc>
      </w:tr>
      <w:tr w:rsidR="00EC1207" w14:paraId="72E910E7" w14:textId="77777777" w:rsidTr="00284CB6">
        <w:tc>
          <w:tcPr>
            <w:tcW w:w="4508" w:type="dxa"/>
          </w:tcPr>
          <w:p w14:paraId="308104EC" w14:textId="2BC29431" w:rsidR="00EC1207" w:rsidRDefault="00EC1207" w:rsidP="00EC1207">
            <w:r>
              <w:rPr>
                <w:rFonts w:ascii="Arial" w:hAnsi="Arial" w:cs="Arial"/>
                <w:b/>
                <w:bCs/>
                <w:color w:val="000000"/>
                <w:sz w:val="22"/>
                <w:szCs w:val="22"/>
              </w:rPr>
              <w:t>Item</w:t>
            </w:r>
          </w:p>
        </w:tc>
        <w:tc>
          <w:tcPr>
            <w:tcW w:w="4508" w:type="dxa"/>
          </w:tcPr>
          <w:p w14:paraId="60A69D2F" w14:textId="5C75ACA9" w:rsidR="00EC1207" w:rsidRDefault="00EC1207" w:rsidP="00EC1207">
            <w:r>
              <w:rPr>
                <w:rFonts w:ascii="Arial" w:hAnsi="Arial" w:cs="Arial"/>
                <w:color w:val="000000"/>
                <w:sz w:val="22"/>
                <w:szCs w:val="22"/>
              </w:rPr>
              <w:t>User ID Field (Input)</w:t>
            </w:r>
          </w:p>
        </w:tc>
      </w:tr>
      <w:tr w:rsidR="00EC1207" w14:paraId="22AFDFCF" w14:textId="77777777" w:rsidTr="00284CB6">
        <w:tc>
          <w:tcPr>
            <w:tcW w:w="4508" w:type="dxa"/>
          </w:tcPr>
          <w:p w14:paraId="723A5F48" w14:textId="6E641B94" w:rsidR="00EC1207" w:rsidRDefault="00EC1207" w:rsidP="00EC1207">
            <w:r>
              <w:rPr>
                <w:rFonts w:ascii="Arial" w:hAnsi="Arial" w:cs="Arial"/>
                <w:b/>
                <w:bCs/>
                <w:color w:val="000000"/>
                <w:sz w:val="22"/>
                <w:szCs w:val="22"/>
              </w:rPr>
              <w:t>Item Description</w:t>
            </w:r>
          </w:p>
        </w:tc>
        <w:tc>
          <w:tcPr>
            <w:tcW w:w="4508" w:type="dxa"/>
          </w:tcPr>
          <w:p w14:paraId="4466469D" w14:textId="0BA52793" w:rsidR="00EC1207" w:rsidRDefault="00EC1207" w:rsidP="00EC1207">
            <w:r>
              <w:rPr>
                <w:rFonts w:ascii="Arial" w:hAnsi="Arial" w:cs="Arial"/>
                <w:color w:val="000000"/>
                <w:sz w:val="22"/>
                <w:szCs w:val="22"/>
              </w:rPr>
              <w:t>A text field labelled “User ID”</w:t>
            </w:r>
          </w:p>
        </w:tc>
      </w:tr>
      <w:tr w:rsidR="00EC1207" w14:paraId="493A13CD" w14:textId="77777777" w:rsidTr="00284CB6">
        <w:tc>
          <w:tcPr>
            <w:tcW w:w="4508" w:type="dxa"/>
          </w:tcPr>
          <w:p w14:paraId="5029DBD2" w14:textId="5186257A" w:rsidR="00EC1207" w:rsidRDefault="00EC1207" w:rsidP="00EC1207">
            <w:r>
              <w:rPr>
                <w:rFonts w:ascii="Arial" w:hAnsi="Arial" w:cs="Arial"/>
                <w:b/>
                <w:bCs/>
                <w:color w:val="000000"/>
                <w:sz w:val="22"/>
                <w:szCs w:val="22"/>
              </w:rPr>
              <w:t>Item Purpose</w:t>
            </w:r>
          </w:p>
        </w:tc>
        <w:tc>
          <w:tcPr>
            <w:tcW w:w="4508" w:type="dxa"/>
          </w:tcPr>
          <w:p w14:paraId="70E2D609" w14:textId="3E0C1B4C" w:rsidR="00EC1207" w:rsidRDefault="00EC1207" w:rsidP="00EC1207">
            <w:r>
              <w:rPr>
                <w:rFonts w:ascii="Arial" w:hAnsi="Arial" w:cs="Arial"/>
                <w:color w:val="000000"/>
                <w:sz w:val="22"/>
                <w:szCs w:val="22"/>
              </w:rPr>
              <w:t>To capture the user’s assigned login ID</w:t>
            </w:r>
          </w:p>
        </w:tc>
      </w:tr>
      <w:tr w:rsidR="00EC1207" w14:paraId="6652B2CF" w14:textId="77777777" w:rsidTr="00284CB6">
        <w:tc>
          <w:tcPr>
            <w:tcW w:w="4508" w:type="dxa"/>
          </w:tcPr>
          <w:p w14:paraId="5416751D" w14:textId="55AA2922" w:rsidR="00EC1207" w:rsidRDefault="00EC1207" w:rsidP="00EC1207">
            <w:r>
              <w:rPr>
                <w:rFonts w:ascii="Arial" w:hAnsi="Arial" w:cs="Arial"/>
                <w:b/>
                <w:bCs/>
                <w:color w:val="000000"/>
                <w:sz w:val="22"/>
                <w:szCs w:val="22"/>
              </w:rPr>
              <w:t>Input Format</w:t>
            </w:r>
          </w:p>
        </w:tc>
        <w:tc>
          <w:tcPr>
            <w:tcW w:w="4508" w:type="dxa"/>
          </w:tcPr>
          <w:p w14:paraId="7C97CAF9" w14:textId="162A700B" w:rsidR="00EC1207" w:rsidRDefault="00EC1207" w:rsidP="00EC1207">
            <w:r>
              <w:rPr>
                <w:rFonts w:ascii="Arial" w:hAnsi="Arial" w:cs="Arial"/>
                <w:color w:val="000000"/>
                <w:sz w:val="22"/>
                <w:szCs w:val="22"/>
              </w:rPr>
              <w:t>String</w:t>
            </w:r>
          </w:p>
        </w:tc>
      </w:tr>
      <w:tr w:rsidR="00EC1207" w14:paraId="1388CB33" w14:textId="77777777" w:rsidTr="00284CB6">
        <w:tc>
          <w:tcPr>
            <w:tcW w:w="4508" w:type="dxa"/>
          </w:tcPr>
          <w:p w14:paraId="0DA28EE3" w14:textId="5CA43798" w:rsidR="00EC1207" w:rsidRDefault="00EC1207" w:rsidP="00EC1207">
            <w:r>
              <w:rPr>
                <w:rFonts w:ascii="Arial" w:hAnsi="Arial" w:cs="Arial"/>
                <w:b/>
                <w:bCs/>
                <w:color w:val="000000"/>
                <w:sz w:val="22"/>
                <w:szCs w:val="22"/>
              </w:rPr>
              <w:t>Valid Input</w:t>
            </w:r>
          </w:p>
        </w:tc>
        <w:tc>
          <w:tcPr>
            <w:tcW w:w="4508" w:type="dxa"/>
          </w:tcPr>
          <w:p w14:paraId="30504C38" w14:textId="44343454" w:rsidR="00EC1207" w:rsidRDefault="00EC1207" w:rsidP="00EC1207">
            <w:r>
              <w:rPr>
                <w:rFonts w:ascii="Arial" w:hAnsi="Arial" w:cs="Arial"/>
                <w:color w:val="000000"/>
                <w:sz w:val="22"/>
                <w:szCs w:val="22"/>
              </w:rPr>
              <w:t>Alphanumeric string (6–20 chars)</w:t>
            </w:r>
          </w:p>
        </w:tc>
      </w:tr>
      <w:tr w:rsidR="00EC1207" w14:paraId="176C8DF8" w14:textId="77777777" w:rsidTr="00284CB6">
        <w:tc>
          <w:tcPr>
            <w:tcW w:w="4508" w:type="dxa"/>
          </w:tcPr>
          <w:p w14:paraId="01E8289E" w14:textId="1B874DAF" w:rsidR="00EC1207" w:rsidRDefault="00EC1207" w:rsidP="00EC1207">
            <w:r>
              <w:rPr>
                <w:rFonts w:ascii="Arial" w:hAnsi="Arial" w:cs="Arial"/>
                <w:b/>
                <w:bCs/>
                <w:color w:val="000000"/>
                <w:sz w:val="22"/>
                <w:szCs w:val="22"/>
              </w:rPr>
              <w:t>Related I/O</w:t>
            </w:r>
          </w:p>
        </w:tc>
        <w:tc>
          <w:tcPr>
            <w:tcW w:w="4508" w:type="dxa"/>
          </w:tcPr>
          <w:p w14:paraId="426AD4A5" w14:textId="35B43888" w:rsidR="00EC1207" w:rsidRDefault="00EC1207" w:rsidP="00EC1207">
            <w:r>
              <w:rPr>
                <w:rFonts w:ascii="Arial" w:hAnsi="Arial" w:cs="Arial"/>
                <w:color w:val="000000"/>
                <w:sz w:val="22"/>
                <w:szCs w:val="22"/>
              </w:rPr>
              <w:t>REQ_IO0101</w:t>
            </w:r>
          </w:p>
        </w:tc>
      </w:tr>
      <w:tr w:rsidR="00EC1207" w14:paraId="2A1C6461" w14:textId="77777777" w:rsidTr="00284CB6">
        <w:tc>
          <w:tcPr>
            <w:tcW w:w="4508" w:type="dxa"/>
          </w:tcPr>
          <w:p w14:paraId="3A8F2D46" w14:textId="61E88A68" w:rsidR="00EC1207" w:rsidRDefault="00EC1207" w:rsidP="00EC1207">
            <w:r>
              <w:rPr>
                <w:rFonts w:ascii="Arial" w:hAnsi="Arial" w:cs="Arial"/>
                <w:b/>
                <w:bCs/>
                <w:color w:val="000000"/>
                <w:sz w:val="22"/>
                <w:szCs w:val="22"/>
              </w:rPr>
              <w:t>Author</w:t>
            </w:r>
          </w:p>
        </w:tc>
        <w:tc>
          <w:tcPr>
            <w:tcW w:w="4508" w:type="dxa"/>
          </w:tcPr>
          <w:p w14:paraId="21C8A987" w14:textId="3AAB5342" w:rsidR="00EC1207" w:rsidRDefault="00EC1207" w:rsidP="00EC1207">
            <w:del w:id="378" w:author="Teoh Xuan Xuan" w:date="2025-05-25T19:47:00Z" w16du:dateUtc="2025-05-25T11:47:00Z">
              <w:r w:rsidDel="00085FCF">
                <w:rPr>
                  <w:rFonts w:ascii="Arial" w:hAnsi="Arial" w:cs="Arial"/>
                  <w:color w:val="000000"/>
                  <w:sz w:val="22"/>
                  <w:szCs w:val="22"/>
                </w:rPr>
                <w:delText>[Your Name Here]</w:delText>
              </w:r>
            </w:del>
            <w:ins w:id="379" w:author="Teoh Xuan Xuan" w:date="2025-05-25T19:47:00Z" w16du:dateUtc="2025-05-25T11:47:00Z">
              <w:r w:rsidR="00085FCF">
                <w:rPr>
                  <w:rFonts w:ascii="Arial" w:hAnsi="Arial" w:cs="Arial" w:hint="eastAsia"/>
                  <w:color w:val="000000"/>
                  <w:sz w:val="22"/>
                  <w:szCs w:val="22"/>
                </w:rPr>
                <w:t>Tey Jun Cheng</w:t>
              </w:r>
            </w:ins>
          </w:p>
        </w:tc>
      </w:tr>
    </w:tbl>
    <w:p w14:paraId="1782C874" w14:textId="77777777" w:rsidR="00921AFC" w:rsidRDefault="00921AFC" w:rsidP="00B36BF4"/>
    <w:p w14:paraId="12ECEC2A" w14:textId="5540B5BB" w:rsidR="00833349" w:rsidRPr="00EC1207" w:rsidRDefault="00833349" w:rsidP="00833349">
      <w:pPr>
        <w:pStyle w:val="Quote"/>
        <w:rPr>
          <w:ins w:id="380" w:author="Teoh Xuan Xuan" w:date="2025-05-25T19:50:00Z" w16du:dateUtc="2025-05-25T11:50:00Z"/>
        </w:rPr>
      </w:pPr>
      <w:ins w:id="381" w:author="Teoh Xuan Xuan" w:date="2025-05-25T19:50:00Z" w16du:dateUtc="2025-05-25T11:50:00Z">
        <w:r>
          <w:t>Table 3.5.1.</w:t>
        </w:r>
        <w:r>
          <w:rPr>
            <w:rFonts w:hint="eastAsia"/>
          </w:rPr>
          <w:t>3: Password Field</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447F04" w14:paraId="355F37C3" w14:textId="77777777" w:rsidTr="00284CB6">
        <w:tc>
          <w:tcPr>
            <w:tcW w:w="4508" w:type="dxa"/>
          </w:tcPr>
          <w:p w14:paraId="565A2112" w14:textId="20CA3204" w:rsidR="00447F04" w:rsidRDefault="00447F04" w:rsidP="00447F04">
            <w:r>
              <w:rPr>
                <w:rFonts w:ascii="Arial" w:hAnsi="Arial" w:cs="Arial"/>
                <w:b/>
                <w:bCs/>
                <w:color w:val="000000"/>
                <w:sz w:val="22"/>
                <w:szCs w:val="22"/>
              </w:rPr>
              <w:t>Requirement ID</w:t>
            </w:r>
          </w:p>
        </w:tc>
        <w:tc>
          <w:tcPr>
            <w:tcW w:w="4508" w:type="dxa"/>
          </w:tcPr>
          <w:p w14:paraId="5AB38E19" w14:textId="402B69C4" w:rsidR="00447F04" w:rsidRDefault="00447F04" w:rsidP="00447F04">
            <w:r>
              <w:rPr>
                <w:rFonts w:ascii="Arial" w:hAnsi="Arial" w:cs="Arial"/>
                <w:b/>
                <w:bCs/>
                <w:color w:val="000000"/>
                <w:sz w:val="22"/>
                <w:szCs w:val="22"/>
              </w:rPr>
              <w:t>REQ_IO0103</w:t>
            </w:r>
          </w:p>
        </w:tc>
      </w:tr>
      <w:tr w:rsidR="00447F04" w14:paraId="7F627E22" w14:textId="77777777" w:rsidTr="00284CB6">
        <w:tc>
          <w:tcPr>
            <w:tcW w:w="4508" w:type="dxa"/>
          </w:tcPr>
          <w:p w14:paraId="20EB1626" w14:textId="0261AA16" w:rsidR="00447F04" w:rsidRDefault="00447F04" w:rsidP="00447F04">
            <w:r>
              <w:rPr>
                <w:rFonts w:ascii="Arial" w:hAnsi="Arial" w:cs="Arial"/>
                <w:b/>
                <w:bCs/>
                <w:color w:val="000000"/>
                <w:sz w:val="22"/>
                <w:szCs w:val="22"/>
              </w:rPr>
              <w:t>Version</w:t>
            </w:r>
          </w:p>
        </w:tc>
        <w:tc>
          <w:tcPr>
            <w:tcW w:w="4508" w:type="dxa"/>
          </w:tcPr>
          <w:p w14:paraId="75BD6F44" w14:textId="20B3965B" w:rsidR="00447F04" w:rsidRDefault="00447F04" w:rsidP="00447F04">
            <w:r>
              <w:rPr>
                <w:rFonts w:ascii="Arial" w:hAnsi="Arial" w:cs="Arial"/>
                <w:color w:val="000000"/>
                <w:sz w:val="22"/>
                <w:szCs w:val="22"/>
              </w:rPr>
              <w:t>1.0</w:t>
            </w:r>
          </w:p>
        </w:tc>
      </w:tr>
      <w:tr w:rsidR="00447F04" w14:paraId="40FAA32C" w14:textId="77777777" w:rsidTr="00284CB6">
        <w:tc>
          <w:tcPr>
            <w:tcW w:w="4508" w:type="dxa"/>
          </w:tcPr>
          <w:p w14:paraId="008DD711" w14:textId="097A5A57" w:rsidR="00447F04" w:rsidRDefault="00447F04" w:rsidP="00447F04">
            <w:r>
              <w:rPr>
                <w:rFonts w:ascii="Arial" w:hAnsi="Arial" w:cs="Arial"/>
                <w:b/>
                <w:bCs/>
                <w:color w:val="000000"/>
                <w:sz w:val="22"/>
                <w:szCs w:val="22"/>
              </w:rPr>
              <w:t>Item</w:t>
            </w:r>
          </w:p>
        </w:tc>
        <w:tc>
          <w:tcPr>
            <w:tcW w:w="4508" w:type="dxa"/>
          </w:tcPr>
          <w:p w14:paraId="5C804C44" w14:textId="3355EF25" w:rsidR="00447F04" w:rsidRDefault="00447F04" w:rsidP="00447F04">
            <w:r>
              <w:rPr>
                <w:rFonts w:ascii="Arial" w:hAnsi="Arial" w:cs="Arial"/>
                <w:color w:val="000000"/>
                <w:sz w:val="22"/>
                <w:szCs w:val="22"/>
              </w:rPr>
              <w:t>Password Field (Input)</w:t>
            </w:r>
          </w:p>
        </w:tc>
      </w:tr>
      <w:tr w:rsidR="00447F04" w14:paraId="096B4477" w14:textId="77777777" w:rsidTr="00284CB6">
        <w:tc>
          <w:tcPr>
            <w:tcW w:w="4508" w:type="dxa"/>
          </w:tcPr>
          <w:p w14:paraId="6A52A573" w14:textId="39689998" w:rsidR="00447F04" w:rsidRDefault="00447F04" w:rsidP="00447F04">
            <w:r>
              <w:rPr>
                <w:rFonts w:ascii="Arial" w:hAnsi="Arial" w:cs="Arial"/>
                <w:b/>
                <w:bCs/>
                <w:color w:val="000000"/>
                <w:sz w:val="22"/>
                <w:szCs w:val="22"/>
              </w:rPr>
              <w:t>Item Description</w:t>
            </w:r>
          </w:p>
        </w:tc>
        <w:tc>
          <w:tcPr>
            <w:tcW w:w="4508" w:type="dxa"/>
          </w:tcPr>
          <w:p w14:paraId="7FA21E24" w14:textId="304730CE" w:rsidR="00447F04" w:rsidRDefault="00447F04" w:rsidP="00447F04">
            <w:r>
              <w:rPr>
                <w:rFonts w:ascii="Arial" w:hAnsi="Arial" w:cs="Arial"/>
                <w:color w:val="000000"/>
                <w:sz w:val="22"/>
                <w:szCs w:val="22"/>
              </w:rPr>
              <w:t>A masked field for password input</w:t>
            </w:r>
          </w:p>
        </w:tc>
      </w:tr>
      <w:tr w:rsidR="00447F04" w14:paraId="184D71B5" w14:textId="77777777" w:rsidTr="00284CB6">
        <w:tc>
          <w:tcPr>
            <w:tcW w:w="4508" w:type="dxa"/>
          </w:tcPr>
          <w:p w14:paraId="732E4698" w14:textId="39187B49" w:rsidR="00447F04" w:rsidRDefault="00447F04" w:rsidP="00447F04">
            <w:r>
              <w:rPr>
                <w:rFonts w:ascii="Arial" w:hAnsi="Arial" w:cs="Arial"/>
                <w:b/>
                <w:bCs/>
                <w:color w:val="000000"/>
                <w:sz w:val="22"/>
                <w:szCs w:val="22"/>
              </w:rPr>
              <w:t>Item Purpose</w:t>
            </w:r>
          </w:p>
        </w:tc>
        <w:tc>
          <w:tcPr>
            <w:tcW w:w="4508" w:type="dxa"/>
          </w:tcPr>
          <w:p w14:paraId="51572C5B" w14:textId="25B45C41" w:rsidR="00447F04" w:rsidRDefault="00447F04" w:rsidP="00447F04">
            <w:r>
              <w:rPr>
                <w:rFonts w:ascii="Arial" w:hAnsi="Arial" w:cs="Arial"/>
                <w:color w:val="000000"/>
                <w:sz w:val="22"/>
                <w:szCs w:val="22"/>
              </w:rPr>
              <w:t>To receive the user’s login password</w:t>
            </w:r>
          </w:p>
        </w:tc>
      </w:tr>
      <w:tr w:rsidR="00447F04" w14:paraId="071834B5" w14:textId="77777777" w:rsidTr="00284CB6">
        <w:tc>
          <w:tcPr>
            <w:tcW w:w="4508" w:type="dxa"/>
          </w:tcPr>
          <w:p w14:paraId="6E0FEDA4" w14:textId="2E040757" w:rsidR="00447F04" w:rsidRDefault="00447F04" w:rsidP="00447F04">
            <w:r>
              <w:rPr>
                <w:rFonts w:ascii="Arial" w:hAnsi="Arial" w:cs="Arial"/>
                <w:b/>
                <w:bCs/>
                <w:color w:val="000000"/>
                <w:sz w:val="22"/>
                <w:szCs w:val="22"/>
              </w:rPr>
              <w:t>Input Format</w:t>
            </w:r>
          </w:p>
        </w:tc>
        <w:tc>
          <w:tcPr>
            <w:tcW w:w="4508" w:type="dxa"/>
          </w:tcPr>
          <w:p w14:paraId="741C91F4" w14:textId="1A4D4DF9" w:rsidR="00447F04" w:rsidRDefault="00447F04" w:rsidP="00447F04">
            <w:r>
              <w:rPr>
                <w:rFonts w:ascii="Arial" w:hAnsi="Arial" w:cs="Arial"/>
                <w:color w:val="000000"/>
                <w:sz w:val="22"/>
                <w:szCs w:val="22"/>
              </w:rPr>
              <w:t>String</w:t>
            </w:r>
          </w:p>
        </w:tc>
      </w:tr>
      <w:tr w:rsidR="00447F04" w14:paraId="5EE761F8" w14:textId="77777777" w:rsidTr="00284CB6">
        <w:tc>
          <w:tcPr>
            <w:tcW w:w="4508" w:type="dxa"/>
          </w:tcPr>
          <w:p w14:paraId="46AAA8FE" w14:textId="17C2072F" w:rsidR="00447F04" w:rsidRDefault="00447F04" w:rsidP="00447F04">
            <w:r>
              <w:rPr>
                <w:rFonts w:ascii="Arial" w:hAnsi="Arial" w:cs="Arial"/>
                <w:b/>
                <w:bCs/>
                <w:color w:val="000000"/>
                <w:sz w:val="22"/>
                <w:szCs w:val="22"/>
              </w:rPr>
              <w:t>Valid Input</w:t>
            </w:r>
          </w:p>
        </w:tc>
        <w:tc>
          <w:tcPr>
            <w:tcW w:w="4508" w:type="dxa"/>
          </w:tcPr>
          <w:p w14:paraId="1C21FCAE" w14:textId="00ED21EA" w:rsidR="00447F04" w:rsidRDefault="00447F04" w:rsidP="00447F04">
            <w:r>
              <w:rPr>
                <w:rFonts w:ascii="Arial" w:hAnsi="Arial" w:cs="Arial"/>
                <w:color w:val="000000"/>
                <w:sz w:val="22"/>
                <w:szCs w:val="22"/>
              </w:rPr>
              <w:t>ASCII characters, 8–20 chars</w:t>
            </w:r>
          </w:p>
        </w:tc>
      </w:tr>
      <w:tr w:rsidR="00447F04" w14:paraId="712B4279" w14:textId="77777777" w:rsidTr="00284CB6">
        <w:tc>
          <w:tcPr>
            <w:tcW w:w="4508" w:type="dxa"/>
          </w:tcPr>
          <w:p w14:paraId="6DA66139" w14:textId="7B8B15D2" w:rsidR="00447F04" w:rsidRDefault="00447F04" w:rsidP="00447F04">
            <w:r>
              <w:rPr>
                <w:rFonts w:ascii="Arial" w:hAnsi="Arial" w:cs="Arial"/>
                <w:b/>
                <w:bCs/>
                <w:color w:val="000000"/>
                <w:sz w:val="22"/>
                <w:szCs w:val="22"/>
              </w:rPr>
              <w:t>Related I/O</w:t>
            </w:r>
          </w:p>
        </w:tc>
        <w:tc>
          <w:tcPr>
            <w:tcW w:w="4508" w:type="dxa"/>
          </w:tcPr>
          <w:p w14:paraId="22ECCAC2" w14:textId="6FAD42E5" w:rsidR="00447F04" w:rsidRDefault="00447F04" w:rsidP="00447F04">
            <w:r>
              <w:rPr>
                <w:rFonts w:ascii="Arial" w:hAnsi="Arial" w:cs="Arial"/>
                <w:color w:val="000000"/>
                <w:sz w:val="22"/>
                <w:szCs w:val="22"/>
              </w:rPr>
              <w:t>REQ_IO0101</w:t>
            </w:r>
          </w:p>
        </w:tc>
      </w:tr>
      <w:tr w:rsidR="00447F04" w14:paraId="30DE8B25" w14:textId="77777777" w:rsidTr="00284CB6">
        <w:tc>
          <w:tcPr>
            <w:tcW w:w="4508" w:type="dxa"/>
          </w:tcPr>
          <w:p w14:paraId="23A21F88" w14:textId="53DF43DC" w:rsidR="00447F04" w:rsidRDefault="00447F04" w:rsidP="00447F04">
            <w:r>
              <w:rPr>
                <w:rFonts w:ascii="Arial" w:hAnsi="Arial" w:cs="Arial"/>
                <w:b/>
                <w:bCs/>
                <w:color w:val="000000"/>
                <w:sz w:val="22"/>
                <w:szCs w:val="22"/>
              </w:rPr>
              <w:t>Author</w:t>
            </w:r>
          </w:p>
        </w:tc>
        <w:tc>
          <w:tcPr>
            <w:tcW w:w="4508" w:type="dxa"/>
          </w:tcPr>
          <w:p w14:paraId="1DA07CC0" w14:textId="31A1AAC2" w:rsidR="00447F04" w:rsidRDefault="00447F04" w:rsidP="00447F04">
            <w:del w:id="382" w:author="Teoh Xuan Xuan" w:date="2025-05-25T19:57:00Z" w16du:dateUtc="2025-05-25T11:57:00Z">
              <w:r w:rsidDel="00203877">
                <w:rPr>
                  <w:rFonts w:ascii="Arial" w:hAnsi="Arial" w:cs="Arial"/>
                  <w:color w:val="000000"/>
                  <w:sz w:val="22"/>
                  <w:szCs w:val="22"/>
                </w:rPr>
                <w:delText>[Your Name Here]</w:delText>
              </w:r>
            </w:del>
            <w:ins w:id="383" w:author="Teoh Xuan Xuan" w:date="2025-05-25T19:57:00Z" w16du:dateUtc="2025-05-25T11:57:00Z">
              <w:r w:rsidR="00203877">
                <w:rPr>
                  <w:rFonts w:ascii="Arial" w:hAnsi="Arial" w:cs="Arial"/>
                  <w:color w:val="000000"/>
                  <w:sz w:val="22"/>
                  <w:szCs w:val="22"/>
                </w:rPr>
                <w:t xml:space="preserve">Teoh Xuan </w:t>
              </w:r>
              <w:proofErr w:type="spellStart"/>
              <w:r w:rsidR="00203877">
                <w:rPr>
                  <w:rFonts w:ascii="Arial" w:hAnsi="Arial" w:cs="Arial"/>
                  <w:color w:val="000000"/>
                  <w:sz w:val="22"/>
                  <w:szCs w:val="22"/>
                </w:rPr>
                <w:t>Xuan</w:t>
              </w:r>
            </w:ins>
            <w:proofErr w:type="spellEnd"/>
          </w:p>
        </w:tc>
      </w:tr>
    </w:tbl>
    <w:p w14:paraId="537BFB07" w14:textId="77777777" w:rsidR="00EC1207" w:rsidRDefault="00EC1207" w:rsidP="00B36BF4"/>
    <w:p w14:paraId="1CCEC055" w14:textId="77777777" w:rsidR="00244238" w:rsidRDefault="00244238">
      <w:pPr>
        <w:rPr>
          <w:ins w:id="384" w:author="Teoh Xuan Xuan" w:date="2025-05-25T19:51:00Z" w16du:dateUtc="2025-05-25T11:51:00Z"/>
          <w:i/>
          <w:iCs/>
          <w:color w:val="262626" w:themeColor="text1" w:themeTint="D9"/>
          <w:sz w:val="22"/>
        </w:rPr>
      </w:pPr>
      <w:ins w:id="385" w:author="Teoh Xuan Xuan" w:date="2025-05-25T19:51:00Z" w16du:dateUtc="2025-05-25T11:51:00Z">
        <w:r>
          <w:br w:type="page"/>
        </w:r>
      </w:ins>
    </w:p>
    <w:p w14:paraId="01EACF2D" w14:textId="7A6C037D" w:rsidR="00833349" w:rsidRPr="00EC1207" w:rsidRDefault="00833349" w:rsidP="00833349">
      <w:pPr>
        <w:pStyle w:val="Quote"/>
        <w:rPr>
          <w:ins w:id="386" w:author="Teoh Xuan Xuan" w:date="2025-05-25T19:50:00Z" w16du:dateUtc="2025-05-25T11:50:00Z"/>
        </w:rPr>
      </w:pPr>
      <w:ins w:id="387" w:author="Teoh Xuan Xuan" w:date="2025-05-25T19:50:00Z" w16du:dateUtc="2025-05-25T11:50:00Z">
        <w:r>
          <w:lastRenderedPageBreak/>
          <w:t>Table 3.5.1.</w:t>
        </w:r>
        <w:r>
          <w:rPr>
            <w:rFonts w:hint="eastAsia"/>
          </w:rPr>
          <w:t xml:space="preserve">4: Remember </w:t>
        </w:r>
        <w:r w:rsidR="00244238">
          <w:rPr>
            <w:rFonts w:hint="eastAsia"/>
          </w:rPr>
          <w:t>Me Checkbox</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447F04" w14:paraId="51842448" w14:textId="77777777" w:rsidTr="00284CB6">
        <w:tc>
          <w:tcPr>
            <w:tcW w:w="4508" w:type="dxa"/>
          </w:tcPr>
          <w:p w14:paraId="781498CB" w14:textId="2BBF3DAA" w:rsidR="00447F04" w:rsidRDefault="00447F04" w:rsidP="00447F04">
            <w:r>
              <w:rPr>
                <w:rFonts w:ascii="Arial" w:hAnsi="Arial" w:cs="Arial"/>
                <w:b/>
                <w:bCs/>
                <w:color w:val="000000"/>
                <w:sz w:val="22"/>
                <w:szCs w:val="22"/>
              </w:rPr>
              <w:t>Requirement ID</w:t>
            </w:r>
          </w:p>
        </w:tc>
        <w:tc>
          <w:tcPr>
            <w:tcW w:w="4508" w:type="dxa"/>
          </w:tcPr>
          <w:p w14:paraId="4936AC7D" w14:textId="30E8B56A" w:rsidR="00447F04" w:rsidRDefault="00447F04" w:rsidP="00447F04">
            <w:r>
              <w:rPr>
                <w:rFonts w:ascii="Arial" w:hAnsi="Arial" w:cs="Arial"/>
                <w:b/>
                <w:bCs/>
                <w:color w:val="000000"/>
                <w:sz w:val="22"/>
                <w:szCs w:val="22"/>
              </w:rPr>
              <w:t>REQ_IO0104</w:t>
            </w:r>
          </w:p>
        </w:tc>
      </w:tr>
      <w:tr w:rsidR="00447F04" w14:paraId="18B3255B" w14:textId="77777777" w:rsidTr="00284CB6">
        <w:tc>
          <w:tcPr>
            <w:tcW w:w="4508" w:type="dxa"/>
          </w:tcPr>
          <w:p w14:paraId="5570B512" w14:textId="77D5107C" w:rsidR="00447F04" w:rsidRDefault="00447F04" w:rsidP="00447F04">
            <w:r>
              <w:rPr>
                <w:rFonts w:ascii="Arial" w:hAnsi="Arial" w:cs="Arial"/>
                <w:b/>
                <w:bCs/>
                <w:color w:val="000000"/>
                <w:sz w:val="22"/>
                <w:szCs w:val="22"/>
              </w:rPr>
              <w:t>Version</w:t>
            </w:r>
          </w:p>
        </w:tc>
        <w:tc>
          <w:tcPr>
            <w:tcW w:w="4508" w:type="dxa"/>
          </w:tcPr>
          <w:p w14:paraId="5FDF685A" w14:textId="763D7739" w:rsidR="00447F04" w:rsidRDefault="00447F04" w:rsidP="00447F04">
            <w:r>
              <w:rPr>
                <w:rFonts w:ascii="Arial" w:hAnsi="Arial" w:cs="Arial"/>
                <w:color w:val="000000"/>
                <w:sz w:val="22"/>
                <w:szCs w:val="22"/>
              </w:rPr>
              <w:t>1.0</w:t>
            </w:r>
          </w:p>
        </w:tc>
      </w:tr>
      <w:tr w:rsidR="00447F04" w14:paraId="04935EBB" w14:textId="77777777" w:rsidTr="00284CB6">
        <w:tc>
          <w:tcPr>
            <w:tcW w:w="4508" w:type="dxa"/>
          </w:tcPr>
          <w:p w14:paraId="2BACD3AD" w14:textId="216ED1EB" w:rsidR="00447F04" w:rsidRDefault="00447F04" w:rsidP="00447F04">
            <w:r>
              <w:rPr>
                <w:rFonts w:ascii="Arial" w:hAnsi="Arial" w:cs="Arial"/>
                <w:b/>
                <w:bCs/>
                <w:color w:val="000000"/>
                <w:sz w:val="22"/>
                <w:szCs w:val="22"/>
              </w:rPr>
              <w:t>Item</w:t>
            </w:r>
          </w:p>
        </w:tc>
        <w:tc>
          <w:tcPr>
            <w:tcW w:w="4508" w:type="dxa"/>
          </w:tcPr>
          <w:p w14:paraId="20414F7E" w14:textId="19DC77C5" w:rsidR="00447F04" w:rsidRDefault="00447F04" w:rsidP="00447F04">
            <w:r>
              <w:rPr>
                <w:rFonts w:ascii="Arial" w:hAnsi="Arial" w:cs="Arial"/>
                <w:color w:val="000000"/>
                <w:sz w:val="22"/>
                <w:szCs w:val="22"/>
              </w:rPr>
              <w:t>Remember Me Checkbox (Input)</w:t>
            </w:r>
          </w:p>
        </w:tc>
      </w:tr>
      <w:tr w:rsidR="00447F04" w14:paraId="67ADA1AE" w14:textId="77777777" w:rsidTr="00284CB6">
        <w:tc>
          <w:tcPr>
            <w:tcW w:w="4508" w:type="dxa"/>
          </w:tcPr>
          <w:p w14:paraId="24A5EA20" w14:textId="1C535331" w:rsidR="00447F04" w:rsidRDefault="00447F04" w:rsidP="00447F04">
            <w:r>
              <w:rPr>
                <w:rFonts w:ascii="Arial" w:hAnsi="Arial" w:cs="Arial"/>
                <w:b/>
                <w:bCs/>
                <w:color w:val="000000"/>
                <w:sz w:val="22"/>
                <w:szCs w:val="22"/>
              </w:rPr>
              <w:t>Item Description</w:t>
            </w:r>
          </w:p>
        </w:tc>
        <w:tc>
          <w:tcPr>
            <w:tcW w:w="4508" w:type="dxa"/>
          </w:tcPr>
          <w:p w14:paraId="0C139E54" w14:textId="1BCE2749" w:rsidR="00447F04" w:rsidRDefault="00447F04" w:rsidP="00447F04">
            <w:r>
              <w:rPr>
                <w:rFonts w:ascii="Arial" w:hAnsi="Arial" w:cs="Arial"/>
                <w:color w:val="000000"/>
                <w:sz w:val="22"/>
                <w:szCs w:val="22"/>
              </w:rPr>
              <w:t>A checkbox to optionally remember login session</w:t>
            </w:r>
          </w:p>
        </w:tc>
      </w:tr>
      <w:tr w:rsidR="00447F04" w14:paraId="0E7A44D6" w14:textId="77777777" w:rsidTr="00284CB6">
        <w:tc>
          <w:tcPr>
            <w:tcW w:w="4508" w:type="dxa"/>
          </w:tcPr>
          <w:p w14:paraId="0B206DA6" w14:textId="151044E8" w:rsidR="00447F04" w:rsidRDefault="00447F04" w:rsidP="00447F04">
            <w:r>
              <w:rPr>
                <w:rFonts w:ascii="Arial" w:hAnsi="Arial" w:cs="Arial"/>
                <w:b/>
                <w:bCs/>
                <w:color w:val="000000"/>
                <w:sz w:val="22"/>
                <w:szCs w:val="22"/>
              </w:rPr>
              <w:t>Item Purpose</w:t>
            </w:r>
          </w:p>
        </w:tc>
        <w:tc>
          <w:tcPr>
            <w:tcW w:w="4508" w:type="dxa"/>
          </w:tcPr>
          <w:p w14:paraId="761B402F" w14:textId="51BA843D" w:rsidR="00447F04" w:rsidRDefault="00447F04" w:rsidP="00447F04">
            <w:r>
              <w:rPr>
                <w:rFonts w:ascii="Arial" w:hAnsi="Arial" w:cs="Arial"/>
                <w:color w:val="000000"/>
                <w:sz w:val="22"/>
                <w:szCs w:val="22"/>
              </w:rPr>
              <w:t>To keep users logged in between sessions</w:t>
            </w:r>
          </w:p>
        </w:tc>
      </w:tr>
      <w:tr w:rsidR="00447F04" w14:paraId="5B88A470" w14:textId="77777777" w:rsidTr="00284CB6">
        <w:tc>
          <w:tcPr>
            <w:tcW w:w="4508" w:type="dxa"/>
          </w:tcPr>
          <w:p w14:paraId="03AF7FAA" w14:textId="127286DA" w:rsidR="00447F04" w:rsidRDefault="00447F04" w:rsidP="00447F04">
            <w:r>
              <w:rPr>
                <w:rFonts w:ascii="Arial" w:hAnsi="Arial" w:cs="Arial"/>
                <w:b/>
                <w:bCs/>
                <w:color w:val="000000"/>
                <w:sz w:val="22"/>
                <w:szCs w:val="22"/>
              </w:rPr>
              <w:t>Input Format</w:t>
            </w:r>
          </w:p>
        </w:tc>
        <w:tc>
          <w:tcPr>
            <w:tcW w:w="4508" w:type="dxa"/>
          </w:tcPr>
          <w:p w14:paraId="7EC15FE4" w14:textId="3D6E461E" w:rsidR="00447F04" w:rsidRDefault="00447F04" w:rsidP="00447F04">
            <w:r>
              <w:rPr>
                <w:rFonts w:ascii="Arial" w:hAnsi="Arial" w:cs="Arial"/>
                <w:color w:val="000000"/>
                <w:sz w:val="22"/>
                <w:szCs w:val="22"/>
              </w:rPr>
              <w:t>Checkbox</w:t>
            </w:r>
          </w:p>
        </w:tc>
      </w:tr>
      <w:tr w:rsidR="00447F04" w14:paraId="008531B2" w14:textId="77777777" w:rsidTr="00284CB6">
        <w:tc>
          <w:tcPr>
            <w:tcW w:w="4508" w:type="dxa"/>
          </w:tcPr>
          <w:p w14:paraId="24194B35" w14:textId="61536325" w:rsidR="00447F04" w:rsidRDefault="00447F04" w:rsidP="00447F04">
            <w:r>
              <w:rPr>
                <w:rFonts w:ascii="Arial" w:hAnsi="Arial" w:cs="Arial"/>
                <w:b/>
                <w:bCs/>
                <w:color w:val="000000"/>
                <w:sz w:val="22"/>
                <w:szCs w:val="22"/>
              </w:rPr>
              <w:t>Valid Input</w:t>
            </w:r>
          </w:p>
        </w:tc>
        <w:tc>
          <w:tcPr>
            <w:tcW w:w="4508" w:type="dxa"/>
          </w:tcPr>
          <w:p w14:paraId="79670705" w14:textId="030F0AF0" w:rsidR="00447F04" w:rsidRDefault="00447F04" w:rsidP="00447F04">
            <w:r>
              <w:rPr>
                <w:rFonts w:ascii="Arial" w:hAnsi="Arial" w:cs="Arial"/>
                <w:color w:val="000000"/>
                <w:sz w:val="22"/>
                <w:szCs w:val="22"/>
              </w:rPr>
              <w:t>Checked / Unchecked</w:t>
            </w:r>
          </w:p>
        </w:tc>
      </w:tr>
      <w:tr w:rsidR="00447F04" w14:paraId="20072B8F" w14:textId="77777777" w:rsidTr="00284CB6">
        <w:tc>
          <w:tcPr>
            <w:tcW w:w="4508" w:type="dxa"/>
          </w:tcPr>
          <w:p w14:paraId="10D03C47" w14:textId="29C2C425" w:rsidR="00447F04" w:rsidRDefault="00447F04" w:rsidP="00447F04">
            <w:r>
              <w:rPr>
                <w:rFonts w:ascii="Arial" w:hAnsi="Arial" w:cs="Arial"/>
                <w:b/>
                <w:bCs/>
                <w:color w:val="000000"/>
                <w:sz w:val="22"/>
                <w:szCs w:val="22"/>
              </w:rPr>
              <w:t>Related I/O</w:t>
            </w:r>
          </w:p>
        </w:tc>
        <w:tc>
          <w:tcPr>
            <w:tcW w:w="4508" w:type="dxa"/>
          </w:tcPr>
          <w:p w14:paraId="1FA535A1" w14:textId="79285612" w:rsidR="00447F04" w:rsidRDefault="00447F04" w:rsidP="00447F04">
            <w:r>
              <w:rPr>
                <w:rFonts w:ascii="Arial" w:hAnsi="Arial" w:cs="Arial"/>
                <w:color w:val="000000"/>
                <w:sz w:val="22"/>
                <w:szCs w:val="22"/>
              </w:rPr>
              <w:t>REQ_IO0101</w:t>
            </w:r>
          </w:p>
        </w:tc>
      </w:tr>
      <w:tr w:rsidR="00447F04" w14:paraId="7CA71198" w14:textId="77777777" w:rsidTr="00284CB6">
        <w:tc>
          <w:tcPr>
            <w:tcW w:w="4508" w:type="dxa"/>
          </w:tcPr>
          <w:p w14:paraId="4E1EC269" w14:textId="56053FAF" w:rsidR="00447F04" w:rsidRDefault="00447F04" w:rsidP="00447F04">
            <w:r>
              <w:rPr>
                <w:rFonts w:ascii="Arial" w:hAnsi="Arial" w:cs="Arial"/>
                <w:b/>
                <w:bCs/>
                <w:color w:val="000000"/>
                <w:sz w:val="22"/>
                <w:szCs w:val="22"/>
              </w:rPr>
              <w:t>Author</w:t>
            </w:r>
          </w:p>
        </w:tc>
        <w:tc>
          <w:tcPr>
            <w:tcW w:w="4508" w:type="dxa"/>
          </w:tcPr>
          <w:p w14:paraId="0D1513D9" w14:textId="429CD51E" w:rsidR="00447F04" w:rsidRDefault="00203877" w:rsidP="00447F04">
            <w:ins w:id="388" w:author="Teoh Xuan Xuan" w:date="2025-05-25T19:57:00Z" w16du:dateUtc="2025-05-25T11:57:00Z">
              <w:r>
                <w:rPr>
                  <w:rFonts w:ascii="Arial" w:hAnsi="Arial" w:cs="Arial"/>
                  <w:color w:val="000000"/>
                  <w:sz w:val="22"/>
                  <w:szCs w:val="22"/>
                </w:rPr>
                <w:t>Tey Jun Cheng</w:t>
              </w:r>
            </w:ins>
            <w:del w:id="389" w:author="Teoh Xuan Xuan" w:date="2025-05-25T19:57:00Z" w16du:dateUtc="2025-05-25T11:57:00Z">
              <w:r w:rsidR="00447F04" w:rsidDel="00203877">
                <w:rPr>
                  <w:rFonts w:ascii="Arial" w:hAnsi="Arial" w:cs="Arial"/>
                  <w:color w:val="000000"/>
                  <w:sz w:val="22"/>
                  <w:szCs w:val="22"/>
                </w:rPr>
                <w:delText>[Your Name Here]</w:delText>
              </w:r>
            </w:del>
          </w:p>
        </w:tc>
      </w:tr>
    </w:tbl>
    <w:p w14:paraId="1E2121A6" w14:textId="77777777" w:rsidR="00447F04" w:rsidRDefault="00447F04" w:rsidP="00B36BF4"/>
    <w:p w14:paraId="0279151D" w14:textId="2ADAE700" w:rsidR="00244238" w:rsidRPr="00EC1207" w:rsidRDefault="00244238" w:rsidP="00244238">
      <w:pPr>
        <w:pStyle w:val="Quote"/>
        <w:rPr>
          <w:ins w:id="390" w:author="Teoh Xuan Xuan" w:date="2025-05-25T19:51:00Z" w16du:dateUtc="2025-05-25T11:51:00Z"/>
        </w:rPr>
      </w:pPr>
      <w:ins w:id="391" w:author="Teoh Xuan Xuan" w:date="2025-05-25T19:51:00Z" w16du:dateUtc="2025-05-25T11:51:00Z">
        <w:r>
          <w:t>Table 3.5.1.5</w:t>
        </w:r>
        <w:r>
          <w:rPr>
            <w:rFonts w:hint="eastAsia"/>
          </w:rPr>
          <w:t>: Forg</w:t>
        </w:r>
        <w:r>
          <w:t>ot Password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447F04" w14:paraId="1AC3F7B1" w14:textId="77777777" w:rsidTr="00284CB6">
        <w:tc>
          <w:tcPr>
            <w:tcW w:w="4508" w:type="dxa"/>
          </w:tcPr>
          <w:p w14:paraId="21EA657A" w14:textId="62979077" w:rsidR="00447F04" w:rsidRDefault="00447F04" w:rsidP="00447F04">
            <w:r>
              <w:rPr>
                <w:rFonts w:ascii="Arial" w:hAnsi="Arial" w:cs="Arial"/>
                <w:b/>
                <w:bCs/>
                <w:color w:val="000000"/>
                <w:sz w:val="22"/>
                <w:szCs w:val="22"/>
              </w:rPr>
              <w:t>Requirement ID</w:t>
            </w:r>
          </w:p>
        </w:tc>
        <w:tc>
          <w:tcPr>
            <w:tcW w:w="4508" w:type="dxa"/>
          </w:tcPr>
          <w:p w14:paraId="3843C406" w14:textId="4689CD25" w:rsidR="00447F04" w:rsidRDefault="00447F04" w:rsidP="00447F04">
            <w:r>
              <w:rPr>
                <w:rFonts w:ascii="Arial" w:hAnsi="Arial" w:cs="Arial"/>
                <w:b/>
                <w:bCs/>
                <w:color w:val="000000"/>
                <w:sz w:val="22"/>
                <w:szCs w:val="22"/>
              </w:rPr>
              <w:t>REQ_IO0105</w:t>
            </w:r>
          </w:p>
        </w:tc>
      </w:tr>
      <w:tr w:rsidR="00447F04" w14:paraId="705F41C8" w14:textId="77777777" w:rsidTr="00284CB6">
        <w:tc>
          <w:tcPr>
            <w:tcW w:w="4508" w:type="dxa"/>
          </w:tcPr>
          <w:p w14:paraId="6B020F26" w14:textId="3BEAD1DD" w:rsidR="00447F04" w:rsidRDefault="00447F04" w:rsidP="00447F04">
            <w:r>
              <w:rPr>
                <w:rFonts w:ascii="Arial" w:hAnsi="Arial" w:cs="Arial"/>
                <w:b/>
                <w:bCs/>
                <w:color w:val="000000"/>
                <w:sz w:val="22"/>
                <w:szCs w:val="22"/>
              </w:rPr>
              <w:t>Version</w:t>
            </w:r>
          </w:p>
        </w:tc>
        <w:tc>
          <w:tcPr>
            <w:tcW w:w="4508" w:type="dxa"/>
          </w:tcPr>
          <w:p w14:paraId="490C1A71" w14:textId="2605F9DE" w:rsidR="00447F04" w:rsidRDefault="00447F04" w:rsidP="00447F04">
            <w:r>
              <w:rPr>
                <w:rFonts w:ascii="Arial" w:hAnsi="Arial" w:cs="Arial"/>
                <w:color w:val="000000"/>
                <w:sz w:val="22"/>
                <w:szCs w:val="22"/>
              </w:rPr>
              <w:t>1.0</w:t>
            </w:r>
          </w:p>
        </w:tc>
      </w:tr>
      <w:tr w:rsidR="00447F04" w14:paraId="576A1473" w14:textId="77777777" w:rsidTr="00284CB6">
        <w:tc>
          <w:tcPr>
            <w:tcW w:w="4508" w:type="dxa"/>
          </w:tcPr>
          <w:p w14:paraId="116B829B" w14:textId="58313543" w:rsidR="00447F04" w:rsidRDefault="00447F04" w:rsidP="00447F04">
            <w:r>
              <w:rPr>
                <w:rFonts w:ascii="Arial" w:hAnsi="Arial" w:cs="Arial"/>
                <w:b/>
                <w:bCs/>
                <w:color w:val="000000"/>
                <w:sz w:val="22"/>
                <w:szCs w:val="22"/>
              </w:rPr>
              <w:t>Item</w:t>
            </w:r>
          </w:p>
        </w:tc>
        <w:tc>
          <w:tcPr>
            <w:tcW w:w="4508" w:type="dxa"/>
          </w:tcPr>
          <w:p w14:paraId="647E2BFA" w14:textId="76BDDED8" w:rsidR="00447F04" w:rsidRDefault="00447F04" w:rsidP="00447F04">
            <w:r>
              <w:rPr>
                <w:rFonts w:ascii="Arial" w:hAnsi="Arial" w:cs="Arial"/>
                <w:color w:val="000000"/>
                <w:sz w:val="22"/>
                <w:szCs w:val="22"/>
              </w:rPr>
              <w:t>Forgot Password Link</w:t>
            </w:r>
          </w:p>
        </w:tc>
      </w:tr>
      <w:tr w:rsidR="00447F04" w14:paraId="1623C576" w14:textId="77777777" w:rsidTr="00284CB6">
        <w:tc>
          <w:tcPr>
            <w:tcW w:w="4508" w:type="dxa"/>
          </w:tcPr>
          <w:p w14:paraId="1B9F5892" w14:textId="3FF992F5" w:rsidR="00447F04" w:rsidRDefault="00447F04" w:rsidP="00447F04">
            <w:r>
              <w:rPr>
                <w:rFonts w:ascii="Arial" w:hAnsi="Arial" w:cs="Arial"/>
                <w:b/>
                <w:bCs/>
                <w:color w:val="000000"/>
                <w:sz w:val="22"/>
                <w:szCs w:val="22"/>
              </w:rPr>
              <w:t>Item Description</w:t>
            </w:r>
          </w:p>
        </w:tc>
        <w:tc>
          <w:tcPr>
            <w:tcW w:w="4508" w:type="dxa"/>
          </w:tcPr>
          <w:p w14:paraId="4B1595E1" w14:textId="3FE7B22D" w:rsidR="00447F04" w:rsidRDefault="00447F04" w:rsidP="00447F04">
            <w:r>
              <w:rPr>
                <w:rFonts w:ascii="Arial" w:hAnsi="Arial" w:cs="Arial"/>
                <w:color w:val="000000"/>
                <w:sz w:val="22"/>
                <w:szCs w:val="22"/>
              </w:rPr>
              <w:t>A clickable link that redirects to the password recovery page</w:t>
            </w:r>
          </w:p>
        </w:tc>
      </w:tr>
      <w:tr w:rsidR="00447F04" w14:paraId="077E4BAB" w14:textId="77777777" w:rsidTr="00284CB6">
        <w:tc>
          <w:tcPr>
            <w:tcW w:w="4508" w:type="dxa"/>
          </w:tcPr>
          <w:p w14:paraId="755B08D8" w14:textId="64DD28AD" w:rsidR="00447F04" w:rsidRDefault="00447F04" w:rsidP="00447F04">
            <w:r>
              <w:rPr>
                <w:rFonts w:ascii="Arial" w:hAnsi="Arial" w:cs="Arial"/>
                <w:b/>
                <w:bCs/>
                <w:color w:val="000000"/>
                <w:sz w:val="22"/>
                <w:szCs w:val="22"/>
              </w:rPr>
              <w:t>Item Purpose</w:t>
            </w:r>
          </w:p>
        </w:tc>
        <w:tc>
          <w:tcPr>
            <w:tcW w:w="4508" w:type="dxa"/>
          </w:tcPr>
          <w:p w14:paraId="406F4386" w14:textId="09E48694" w:rsidR="00447F04" w:rsidRDefault="00447F04" w:rsidP="00447F04">
            <w:r>
              <w:rPr>
                <w:rFonts w:ascii="Arial" w:hAnsi="Arial" w:cs="Arial"/>
                <w:color w:val="000000"/>
                <w:sz w:val="22"/>
                <w:szCs w:val="22"/>
              </w:rPr>
              <w:t>To allow users to recover their account credentials</w:t>
            </w:r>
          </w:p>
        </w:tc>
      </w:tr>
      <w:tr w:rsidR="00447F04" w14:paraId="39052FD3" w14:textId="77777777" w:rsidTr="00284CB6">
        <w:tc>
          <w:tcPr>
            <w:tcW w:w="4508" w:type="dxa"/>
          </w:tcPr>
          <w:p w14:paraId="13298663" w14:textId="1A40C6AA" w:rsidR="00447F04" w:rsidRDefault="00447F04" w:rsidP="00447F04">
            <w:r>
              <w:rPr>
                <w:rFonts w:ascii="Arial" w:hAnsi="Arial" w:cs="Arial"/>
                <w:b/>
                <w:bCs/>
                <w:color w:val="000000"/>
                <w:sz w:val="22"/>
                <w:szCs w:val="22"/>
              </w:rPr>
              <w:t>Input Format</w:t>
            </w:r>
          </w:p>
        </w:tc>
        <w:tc>
          <w:tcPr>
            <w:tcW w:w="4508" w:type="dxa"/>
          </w:tcPr>
          <w:p w14:paraId="3B153E56" w14:textId="4B162531" w:rsidR="00447F04" w:rsidRDefault="00447F04" w:rsidP="00447F04">
            <w:r>
              <w:rPr>
                <w:rFonts w:ascii="Arial" w:hAnsi="Arial" w:cs="Arial"/>
                <w:color w:val="000000"/>
                <w:sz w:val="22"/>
                <w:szCs w:val="22"/>
              </w:rPr>
              <w:t>Hyperlink</w:t>
            </w:r>
          </w:p>
        </w:tc>
      </w:tr>
      <w:tr w:rsidR="00447F04" w14:paraId="06626EE7" w14:textId="77777777" w:rsidTr="00284CB6">
        <w:tc>
          <w:tcPr>
            <w:tcW w:w="4508" w:type="dxa"/>
          </w:tcPr>
          <w:p w14:paraId="17088F8A" w14:textId="5CC2593A" w:rsidR="00447F04" w:rsidRDefault="00447F04" w:rsidP="00447F04">
            <w:r>
              <w:rPr>
                <w:rFonts w:ascii="Arial" w:hAnsi="Arial" w:cs="Arial"/>
                <w:b/>
                <w:bCs/>
                <w:color w:val="000000"/>
                <w:sz w:val="22"/>
                <w:szCs w:val="22"/>
              </w:rPr>
              <w:t>Valid Input</w:t>
            </w:r>
          </w:p>
        </w:tc>
        <w:tc>
          <w:tcPr>
            <w:tcW w:w="4508" w:type="dxa"/>
          </w:tcPr>
          <w:p w14:paraId="3E776B76" w14:textId="5E21A46A" w:rsidR="00447F04" w:rsidRDefault="00447F04" w:rsidP="00447F04">
            <w:r>
              <w:rPr>
                <w:rFonts w:ascii="Arial" w:hAnsi="Arial" w:cs="Arial"/>
                <w:color w:val="000000"/>
                <w:sz w:val="22"/>
                <w:szCs w:val="22"/>
              </w:rPr>
              <w:t>Click event</w:t>
            </w:r>
          </w:p>
        </w:tc>
      </w:tr>
      <w:tr w:rsidR="00447F04" w14:paraId="09EBBD9B" w14:textId="77777777" w:rsidTr="00284CB6">
        <w:tc>
          <w:tcPr>
            <w:tcW w:w="4508" w:type="dxa"/>
          </w:tcPr>
          <w:p w14:paraId="09455004" w14:textId="56A4CD53" w:rsidR="00447F04" w:rsidRDefault="00447F04" w:rsidP="00447F04">
            <w:r>
              <w:rPr>
                <w:rFonts w:ascii="Arial" w:hAnsi="Arial" w:cs="Arial"/>
                <w:b/>
                <w:bCs/>
                <w:color w:val="000000"/>
                <w:sz w:val="22"/>
                <w:szCs w:val="22"/>
              </w:rPr>
              <w:t>Related I/O</w:t>
            </w:r>
          </w:p>
        </w:tc>
        <w:tc>
          <w:tcPr>
            <w:tcW w:w="4508" w:type="dxa"/>
          </w:tcPr>
          <w:p w14:paraId="431B507E" w14:textId="5D0FB840" w:rsidR="00447F04" w:rsidRDefault="00447F04" w:rsidP="00447F04">
            <w:r>
              <w:rPr>
                <w:rFonts w:ascii="Arial" w:hAnsi="Arial" w:cs="Arial"/>
                <w:color w:val="000000"/>
                <w:sz w:val="22"/>
                <w:szCs w:val="22"/>
              </w:rPr>
              <w:t>REQ_IO0102</w:t>
            </w:r>
          </w:p>
        </w:tc>
      </w:tr>
      <w:tr w:rsidR="00447F04" w14:paraId="048347C1" w14:textId="77777777" w:rsidTr="00284CB6">
        <w:tc>
          <w:tcPr>
            <w:tcW w:w="4508" w:type="dxa"/>
          </w:tcPr>
          <w:p w14:paraId="33D58FE4" w14:textId="3D20F286" w:rsidR="00447F04" w:rsidRDefault="00447F04" w:rsidP="00447F04">
            <w:r>
              <w:rPr>
                <w:rFonts w:ascii="Arial" w:hAnsi="Arial" w:cs="Arial"/>
                <w:b/>
                <w:bCs/>
                <w:color w:val="000000"/>
                <w:sz w:val="22"/>
                <w:szCs w:val="22"/>
              </w:rPr>
              <w:t>Author</w:t>
            </w:r>
          </w:p>
        </w:tc>
        <w:tc>
          <w:tcPr>
            <w:tcW w:w="4508" w:type="dxa"/>
          </w:tcPr>
          <w:p w14:paraId="22FDFA97" w14:textId="7596F38A" w:rsidR="00447F04" w:rsidRDefault="00203877" w:rsidP="00447F04">
            <w:ins w:id="392" w:author="Teoh Xuan Xuan" w:date="2025-05-25T19:57:00Z" w16du:dateUtc="2025-05-25T11:57:00Z">
              <w:r>
                <w:rPr>
                  <w:rFonts w:ascii="Arial" w:hAnsi="Arial" w:cs="Arial"/>
                  <w:color w:val="000000"/>
                  <w:sz w:val="22"/>
                  <w:szCs w:val="22"/>
                </w:rPr>
                <w:t xml:space="preserve">Teoh Xuan </w:t>
              </w:r>
              <w:proofErr w:type="spellStart"/>
              <w:r>
                <w:rPr>
                  <w:rFonts w:ascii="Arial" w:hAnsi="Arial" w:cs="Arial"/>
                  <w:color w:val="000000"/>
                  <w:sz w:val="22"/>
                  <w:szCs w:val="22"/>
                </w:rPr>
                <w:t>Xuan</w:t>
              </w:r>
            </w:ins>
            <w:proofErr w:type="spellEnd"/>
            <w:del w:id="393" w:author="Teoh Xuan Xuan" w:date="2025-05-25T19:57:00Z" w16du:dateUtc="2025-05-25T11:57:00Z">
              <w:r w:rsidR="00447F04" w:rsidDel="00203877">
                <w:rPr>
                  <w:rFonts w:ascii="Arial" w:hAnsi="Arial" w:cs="Arial"/>
                  <w:color w:val="000000"/>
                  <w:sz w:val="22"/>
                  <w:szCs w:val="22"/>
                </w:rPr>
                <w:delText>[Your Name Here]</w:delText>
              </w:r>
            </w:del>
          </w:p>
        </w:tc>
      </w:tr>
    </w:tbl>
    <w:p w14:paraId="2098D32F" w14:textId="77777777" w:rsidR="00447F04" w:rsidRDefault="00447F04" w:rsidP="00B36BF4"/>
    <w:p w14:paraId="05CFDF51" w14:textId="59D5D6DD" w:rsidR="00244238" w:rsidRPr="00EC1207" w:rsidRDefault="00244238" w:rsidP="00244238">
      <w:pPr>
        <w:pStyle w:val="Quote"/>
        <w:rPr>
          <w:ins w:id="394" w:author="Teoh Xuan Xuan" w:date="2025-05-25T19:51:00Z" w16du:dateUtc="2025-05-25T11:51:00Z"/>
        </w:rPr>
      </w:pPr>
      <w:ins w:id="395" w:author="Teoh Xuan Xuan" w:date="2025-05-25T19:51:00Z" w16du:dateUtc="2025-05-25T11:51:00Z">
        <w:r>
          <w:t>Table 3.5.1.6</w:t>
        </w:r>
        <w:r>
          <w:rPr>
            <w:rFonts w:hint="eastAsia"/>
          </w:rPr>
          <w:t xml:space="preserve">: </w:t>
        </w:r>
        <w:r>
          <w:t>Error Message Display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A121A9" w14:paraId="6F60189D" w14:textId="77777777" w:rsidTr="00284CB6">
        <w:tc>
          <w:tcPr>
            <w:tcW w:w="4508" w:type="dxa"/>
          </w:tcPr>
          <w:p w14:paraId="4BDB4FBA" w14:textId="3C1E9E3F" w:rsidR="00A121A9" w:rsidRDefault="00A121A9" w:rsidP="00A121A9">
            <w:r>
              <w:rPr>
                <w:rFonts w:ascii="Arial" w:hAnsi="Arial" w:cs="Arial"/>
                <w:b/>
                <w:bCs/>
                <w:color w:val="000000"/>
                <w:sz w:val="22"/>
                <w:szCs w:val="22"/>
              </w:rPr>
              <w:t>Requirement ID</w:t>
            </w:r>
          </w:p>
        </w:tc>
        <w:tc>
          <w:tcPr>
            <w:tcW w:w="4508" w:type="dxa"/>
          </w:tcPr>
          <w:p w14:paraId="378E7660" w14:textId="71FEE077" w:rsidR="00A121A9" w:rsidRDefault="00A121A9" w:rsidP="00A121A9">
            <w:r>
              <w:rPr>
                <w:rFonts w:ascii="Arial" w:hAnsi="Arial" w:cs="Arial"/>
                <w:b/>
                <w:bCs/>
                <w:color w:val="000000"/>
                <w:sz w:val="22"/>
                <w:szCs w:val="22"/>
              </w:rPr>
              <w:t>REQ_IO0106</w:t>
            </w:r>
          </w:p>
        </w:tc>
      </w:tr>
      <w:tr w:rsidR="00A121A9" w14:paraId="546EB33D" w14:textId="77777777" w:rsidTr="00284CB6">
        <w:tc>
          <w:tcPr>
            <w:tcW w:w="4508" w:type="dxa"/>
          </w:tcPr>
          <w:p w14:paraId="549D33C6" w14:textId="51A6E086" w:rsidR="00A121A9" w:rsidRDefault="00A121A9" w:rsidP="00A121A9">
            <w:r>
              <w:rPr>
                <w:rFonts w:ascii="Arial" w:hAnsi="Arial" w:cs="Arial"/>
                <w:b/>
                <w:bCs/>
                <w:color w:val="000000"/>
                <w:sz w:val="22"/>
                <w:szCs w:val="22"/>
              </w:rPr>
              <w:t>Version</w:t>
            </w:r>
          </w:p>
        </w:tc>
        <w:tc>
          <w:tcPr>
            <w:tcW w:w="4508" w:type="dxa"/>
          </w:tcPr>
          <w:p w14:paraId="2DD80CC5" w14:textId="4A552487" w:rsidR="00A121A9" w:rsidRDefault="00A121A9" w:rsidP="00A121A9">
            <w:r>
              <w:rPr>
                <w:rFonts w:ascii="Arial" w:hAnsi="Arial" w:cs="Arial"/>
                <w:color w:val="000000"/>
                <w:sz w:val="22"/>
                <w:szCs w:val="22"/>
              </w:rPr>
              <w:t>1.0</w:t>
            </w:r>
          </w:p>
        </w:tc>
      </w:tr>
      <w:tr w:rsidR="00A121A9" w14:paraId="6DF9FE87" w14:textId="77777777" w:rsidTr="00284CB6">
        <w:tc>
          <w:tcPr>
            <w:tcW w:w="4508" w:type="dxa"/>
          </w:tcPr>
          <w:p w14:paraId="35DF048D" w14:textId="7663F791" w:rsidR="00A121A9" w:rsidRDefault="00A121A9" w:rsidP="00A121A9">
            <w:r>
              <w:rPr>
                <w:rFonts w:ascii="Arial" w:hAnsi="Arial" w:cs="Arial"/>
                <w:b/>
                <w:bCs/>
                <w:color w:val="000000"/>
                <w:sz w:val="22"/>
                <w:szCs w:val="22"/>
              </w:rPr>
              <w:t>Item</w:t>
            </w:r>
          </w:p>
        </w:tc>
        <w:tc>
          <w:tcPr>
            <w:tcW w:w="4508" w:type="dxa"/>
          </w:tcPr>
          <w:p w14:paraId="47BE6373" w14:textId="2AA19AA8" w:rsidR="00A121A9" w:rsidRDefault="00A121A9" w:rsidP="00A121A9">
            <w:r>
              <w:rPr>
                <w:rFonts w:ascii="Arial" w:hAnsi="Arial" w:cs="Arial"/>
                <w:color w:val="000000"/>
                <w:sz w:val="22"/>
                <w:szCs w:val="22"/>
              </w:rPr>
              <w:t>Error Message Display</w:t>
            </w:r>
          </w:p>
        </w:tc>
      </w:tr>
      <w:tr w:rsidR="00A121A9" w14:paraId="381FC44F" w14:textId="77777777" w:rsidTr="00284CB6">
        <w:tc>
          <w:tcPr>
            <w:tcW w:w="4508" w:type="dxa"/>
          </w:tcPr>
          <w:p w14:paraId="2AA67363" w14:textId="45858D96" w:rsidR="00A121A9" w:rsidRDefault="00A121A9" w:rsidP="00A121A9">
            <w:r>
              <w:rPr>
                <w:rFonts w:ascii="Arial" w:hAnsi="Arial" w:cs="Arial"/>
                <w:b/>
                <w:bCs/>
                <w:color w:val="000000"/>
                <w:sz w:val="22"/>
                <w:szCs w:val="22"/>
              </w:rPr>
              <w:t>Item Description</w:t>
            </w:r>
          </w:p>
        </w:tc>
        <w:tc>
          <w:tcPr>
            <w:tcW w:w="4508" w:type="dxa"/>
          </w:tcPr>
          <w:p w14:paraId="4EA557A2" w14:textId="18D176BE" w:rsidR="00A121A9" w:rsidRDefault="00A121A9" w:rsidP="00A121A9">
            <w:r>
              <w:rPr>
                <w:rFonts w:ascii="Arial" w:hAnsi="Arial" w:cs="Arial"/>
                <w:color w:val="000000"/>
                <w:sz w:val="22"/>
                <w:szCs w:val="22"/>
              </w:rPr>
              <w:t>Displays "Email/Password does not match!" if login fails</w:t>
            </w:r>
          </w:p>
        </w:tc>
      </w:tr>
      <w:tr w:rsidR="00A121A9" w14:paraId="33993560" w14:textId="77777777" w:rsidTr="00284CB6">
        <w:tc>
          <w:tcPr>
            <w:tcW w:w="4508" w:type="dxa"/>
          </w:tcPr>
          <w:p w14:paraId="35BAD81A" w14:textId="4053209F" w:rsidR="00A121A9" w:rsidRDefault="00A121A9" w:rsidP="00A121A9">
            <w:r>
              <w:rPr>
                <w:rFonts w:ascii="Arial" w:hAnsi="Arial" w:cs="Arial"/>
                <w:b/>
                <w:bCs/>
                <w:color w:val="000000"/>
                <w:sz w:val="22"/>
                <w:szCs w:val="22"/>
              </w:rPr>
              <w:t>Item Purpose</w:t>
            </w:r>
          </w:p>
        </w:tc>
        <w:tc>
          <w:tcPr>
            <w:tcW w:w="4508" w:type="dxa"/>
          </w:tcPr>
          <w:p w14:paraId="5C012945" w14:textId="274E3289" w:rsidR="00A121A9" w:rsidRDefault="00A121A9" w:rsidP="00A121A9">
            <w:r>
              <w:rPr>
                <w:rFonts w:ascii="Arial" w:hAnsi="Arial" w:cs="Arial"/>
                <w:color w:val="000000"/>
                <w:sz w:val="22"/>
                <w:szCs w:val="22"/>
              </w:rPr>
              <w:t>To inform user about incorrect login credentials</w:t>
            </w:r>
          </w:p>
        </w:tc>
      </w:tr>
      <w:tr w:rsidR="00A121A9" w14:paraId="48B37E4B" w14:textId="77777777" w:rsidTr="00284CB6">
        <w:tc>
          <w:tcPr>
            <w:tcW w:w="4508" w:type="dxa"/>
          </w:tcPr>
          <w:p w14:paraId="17A180A4" w14:textId="4D47D062" w:rsidR="00A121A9" w:rsidRDefault="00A121A9" w:rsidP="00A121A9">
            <w:r>
              <w:rPr>
                <w:rFonts w:ascii="Arial" w:hAnsi="Arial" w:cs="Arial"/>
                <w:b/>
                <w:bCs/>
                <w:color w:val="000000"/>
                <w:sz w:val="22"/>
                <w:szCs w:val="22"/>
              </w:rPr>
              <w:t>Input Format</w:t>
            </w:r>
          </w:p>
        </w:tc>
        <w:tc>
          <w:tcPr>
            <w:tcW w:w="4508" w:type="dxa"/>
          </w:tcPr>
          <w:p w14:paraId="29D0C21C" w14:textId="6B1964B9" w:rsidR="00A121A9" w:rsidRDefault="00A121A9" w:rsidP="00A121A9">
            <w:r>
              <w:rPr>
                <w:rFonts w:ascii="Arial" w:hAnsi="Arial" w:cs="Arial"/>
                <w:color w:val="000000"/>
                <w:sz w:val="22"/>
                <w:szCs w:val="22"/>
              </w:rPr>
              <w:t>Display Text</w:t>
            </w:r>
          </w:p>
        </w:tc>
      </w:tr>
      <w:tr w:rsidR="00A121A9" w14:paraId="4725ECC6" w14:textId="77777777" w:rsidTr="00284CB6">
        <w:tc>
          <w:tcPr>
            <w:tcW w:w="4508" w:type="dxa"/>
          </w:tcPr>
          <w:p w14:paraId="2900E015" w14:textId="72F6AB5C" w:rsidR="00A121A9" w:rsidRDefault="00A121A9" w:rsidP="00A121A9">
            <w:r>
              <w:rPr>
                <w:rFonts w:ascii="Arial" w:hAnsi="Arial" w:cs="Arial"/>
                <w:b/>
                <w:bCs/>
                <w:color w:val="000000"/>
                <w:sz w:val="22"/>
                <w:szCs w:val="22"/>
              </w:rPr>
              <w:t>Valid Input</w:t>
            </w:r>
          </w:p>
        </w:tc>
        <w:tc>
          <w:tcPr>
            <w:tcW w:w="4508" w:type="dxa"/>
          </w:tcPr>
          <w:p w14:paraId="21A1617E" w14:textId="5F8A975C" w:rsidR="00A121A9" w:rsidRDefault="00A121A9" w:rsidP="00A121A9">
            <w:r>
              <w:rPr>
                <w:rFonts w:ascii="Arial" w:hAnsi="Arial" w:cs="Arial"/>
                <w:color w:val="000000"/>
                <w:sz w:val="22"/>
                <w:szCs w:val="22"/>
              </w:rPr>
              <w:t>N/A (System generated)</w:t>
            </w:r>
          </w:p>
        </w:tc>
      </w:tr>
      <w:tr w:rsidR="00A121A9" w14:paraId="20733EA2" w14:textId="77777777" w:rsidTr="00284CB6">
        <w:tc>
          <w:tcPr>
            <w:tcW w:w="4508" w:type="dxa"/>
          </w:tcPr>
          <w:p w14:paraId="14F94525" w14:textId="694F7ED5" w:rsidR="00A121A9" w:rsidRDefault="00A121A9" w:rsidP="00A121A9">
            <w:r>
              <w:rPr>
                <w:rFonts w:ascii="Arial" w:hAnsi="Arial" w:cs="Arial"/>
                <w:b/>
                <w:bCs/>
                <w:color w:val="000000"/>
                <w:sz w:val="22"/>
                <w:szCs w:val="22"/>
              </w:rPr>
              <w:t>Related I/O</w:t>
            </w:r>
          </w:p>
        </w:tc>
        <w:tc>
          <w:tcPr>
            <w:tcW w:w="4508" w:type="dxa"/>
          </w:tcPr>
          <w:p w14:paraId="39DE4E6B" w14:textId="05734211" w:rsidR="00A121A9" w:rsidRDefault="00A121A9" w:rsidP="00A121A9">
            <w:r>
              <w:rPr>
                <w:rFonts w:ascii="Arial" w:hAnsi="Arial" w:cs="Arial"/>
                <w:color w:val="000000"/>
                <w:sz w:val="22"/>
                <w:szCs w:val="22"/>
              </w:rPr>
              <w:t>REQ_IO0101</w:t>
            </w:r>
          </w:p>
        </w:tc>
      </w:tr>
      <w:tr w:rsidR="00A121A9" w14:paraId="474A472D" w14:textId="77777777" w:rsidTr="00284CB6">
        <w:tc>
          <w:tcPr>
            <w:tcW w:w="4508" w:type="dxa"/>
          </w:tcPr>
          <w:p w14:paraId="00368594" w14:textId="4E542395" w:rsidR="00A121A9" w:rsidRDefault="00A121A9" w:rsidP="00A121A9">
            <w:r>
              <w:rPr>
                <w:rFonts w:ascii="Arial" w:hAnsi="Arial" w:cs="Arial"/>
                <w:b/>
                <w:bCs/>
                <w:color w:val="000000"/>
                <w:sz w:val="22"/>
                <w:szCs w:val="22"/>
              </w:rPr>
              <w:t>Author</w:t>
            </w:r>
          </w:p>
        </w:tc>
        <w:tc>
          <w:tcPr>
            <w:tcW w:w="4508" w:type="dxa"/>
          </w:tcPr>
          <w:p w14:paraId="46AF1F22" w14:textId="5326759F" w:rsidR="00A121A9" w:rsidRDefault="00203877" w:rsidP="00A121A9">
            <w:ins w:id="396" w:author="Teoh Xuan Xuan" w:date="2025-05-25T19:57:00Z" w16du:dateUtc="2025-05-25T11:57:00Z">
              <w:r>
                <w:rPr>
                  <w:rFonts w:ascii="Arial" w:hAnsi="Arial" w:cs="Arial"/>
                  <w:color w:val="000000"/>
                  <w:sz w:val="22"/>
                  <w:szCs w:val="22"/>
                </w:rPr>
                <w:t>Yang Jia En</w:t>
              </w:r>
            </w:ins>
            <w:del w:id="397" w:author="Teoh Xuan Xuan" w:date="2025-05-25T19:57:00Z" w16du:dateUtc="2025-05-25T11:57:00Z">
              <w:r w:rsidR="00A121A9" w:rsidDel="00203877">
                <w:rPr>
                  <w:rFonts w:ascii="Arial" w:hAnsi="Arial" w:cs="Arial"/>
                  <w:color w:val="000000"/>
                  <w:sz w:val="22"/>
                  <w:szCs w:val="22"/>
                </w:rPr>
                <w:delText>[Your Name Here]</w:delText>
              </w:r>
            </w:del>
          </w:p>
        </w:tc>
      </w:tr>
    </w:tbl>
    <w:p w14:paraId="64848B27" w14:textId="77777777" w:rsidR="00447F04" w:rsidRPr="00B36BF4" w:rsidRDefault="00447F04" w:rsidP="00B36BF4"/>
    <w:p w14:paraId="752D9C73" w14:textId="77777777" w:rsidR="00A121A9" w:rsidRDefault="00A121A9">
      <w:pPr>
        <w:rPr>
          <w:rFonts w:eastAsiaTheme="majorEastAsia" w:cstheme="majorBidi"/>
          <w:b/>
          <w:szCs w:val="28"/>
        </w:rPr>
      </w:pPr>
      <w:bookmarkStart w:id="398" w:name="_Toc199027667"/>
      <w:r>
        <w:br w:type="page"/>
      </w:r>
    </w:p>
    <w:p w14:paraId="54ECE730" w14:textId="0D6EF805" w:rsidR="00DF6A52" w:rsidRDefault="00DF6A52" w:rsidP="00244238">
      <w:pPr>
        <w:pStyle w:val="Heading3"/>
        <w:rPr>
          <w:ins w:id="399" w:author="Teoh Xuan Xuan" w:date="2025-05-25T19:52:00Z" w16du:dateUtc="2025-05-25T11:52:00Z"/>
        </w:rPr>
      </w:pPr>
      <w:del w:id="400" w:author="Teoh Xuan Xuan" w:date="2025-05-25T19:52:00Z" w16du:dateUtc="2025-05-25T11:52:00Z">
        <w:r w:rsidRPr="00DF6A52" w:rsidDel="00244238">
          <w:lastRenderedPageBreak/>
          <w:delText> </w:delText>
        </w:r>
        <w:r w:rsidRPr="00DF6A52" w:rsidDel="00244238">
          <w:delText> </w:delText>
        </w:r>
      </w:del>
      <w:r w:rsidRPr="00DF6A52">
        <w:t>3.</w:t>
      </w:r>
      <w:r w:rsidR="00FF256A">
        <w:rPr>
          <w:rFonts w:hint="eastAsia"/>
        </w:rPr>
        <w:t>5</w:t>
      </w:r>
      <w:r w:rsidRPr="00DF6A52">
        <w:t xml:space="preserve">.2 </w:t>
      </w:r>
      <w:bookmarkEnd w:id="398"/>
      <w:r w:rsidR="00A121A9" w:rsidRPr="00A121A9">
        <w:t>IO02 Student Dashboard Page</w:t>
      </w:r>
    </w:p>
    <w:p w14:paraId="2FAE1F51" w14:textId="77777777" w:rsidR="007E436C" w:rsidRDefault="007E436C" w:rsidP="007E436C">
      <w:pPr>
        <w:pStyle w:val="Quote"/>
        <w:rPr>
          <w:ins w:id="401" w:author="Teoh Xuan Xuan" w:date="2025-05-25T19:52:00Z" w16du:dateUtc="2025-05-25T11:52:00Z"/>
        </w:rPr>
      </w:pPr>
    </w:p>
    <w:p w14:paraId="136D80C9" w14:textId="5FFB28C2" w:rsidR="007E436C" w:rsidRPr="007E436C" w:rsidRDefault="007E436C">
      <w:pPr>
        <w:pStyle w:val="Quote"/>
        <w:pPrChange w:id="402" w:author="Teoh Xuan Xuan" w:date="2025-05-25T19:52:00Z" w16du:dateUtc="2025-05-25T11:52:00Z">
          <w:pPr>
            <w:pStyle w:val="Heading3"/>
          </w:pPr>
        </w:pPrChange>
      </w:pPr>
      <w:ins w:id="403" w:author="Teoh Xuan Xuan" w:date="2025-05-25T19:52:00Z" w16du:dateUtc="2025-05-25T11:52:00Z">
        <w:r>
          <w:t>Table 3.5.</w:t>
        </w:r>
      </w:ins>
      <w:ins w:id="404" w:author="Teoh Xuan Xuan" w:date="2025-05-25T19:53:00Z" w16du:dateUtc="2025-05-25T11:53:00Z">
        <w:r>
          <w:rPr>
            <w:rFonts w:hint="eastAsia"/>
          </w:rPr>
          <w:t>2.1</w:t>
        </w:r>
      </w:ins>
      <w:ins w:id="405" w:author="Teoh Xuan Xuan" w:date="2025-05-25T19:52:00Z" w16du:dateUtc="2025-05-25T11:52:00Z">
        <w:r>
          <w:rPr>
            <w:rFonts w:hint="eastAsia"/>
          </w:rPr>
          <w:t xml:space="preserve">: </w:t>
        </w:r>
      </w:ins>
      <w:ins w:id="406" w:author="Teoh Xuan Xuan" w:date="2025-05-25T19:53:00Z" w16du:dateUtc="2025-05-25T11:53:00Z">
        <w:r>
          <w:t xml:space="preserve">Enrolment Courses Display </w:t>
        </w:r>
      </w:ins>
      <w:ins w:id="407" w:author="Teoh Xuan Xuan" w:date="2025-05-25T19:52:00Z" w16du:dateUtc="2025-05-25T11:52:00Z">
        <w:r>
          <w:t>requiremen</w:t>
        </w:r>
        <w:r>
          <w:rPr>
            <w:rFonts w:hint="eastAsia"/>
          </w:rPr>
          <w:t>t</w:t>
        </w:r>
      </w:ins>
    </w:p>
    <w:tbl>
      <w:tblPr>
        <w:tblStyle w:val="TableGrid"/>
        <w:tblW w:w="0" w:type="auto"/>
        <w:tblLook w:val="04A0" w:firstRow="1" w:lastRow="0" w:firstColumn="1" w:lastColumn="0" w:noHBand="0" w:noVBand="1"/>
      </w:tblPr>
      <w:tblGrid>
        <w:gridCol w:w="4508"/>
        <w:gridCol w:w="4508"/>
      </w:tblGrid>
      <w:tr w:rsidR="00F43ED3" w14:paraId="349D0982" w14:textId="77777777" w:rsidTr="00284CB6">
        <w:tc>
          <w:tcPr>
            <w:tcW w:w="4508" w:type="dxa"/>
          </w:tcPr>
          <w:p w14:paraId="3D2A1D75" w14:textId="1F19A805" w:rsidR="00F43ED3" w:rsidRDefault="00F43ED3" w:rsidP="00F43ED3">
            <w:r>
              <w:rPr>
                <w:rFonts w:ascii="Arial" w:hAnsi="Arial" w:cs="Arial"/>
                <w:b/>
                <w:bCs/>
                <w:color w:val="000000"/>
                <w:sz w:val="22"/>
                <w:szCs w:val="22"/>
              </w:rPr>
              <w:t>Requirement ID</w:t>
            </w:r>
          </w:p>
        </w:tc>
        <w:tc>
          <w:tcPr>
            <w:tcW w:w="4508" w:type="dxa"/>
          </w:tcPr>
          <w:p w14:paraId="13B8D3AB" w14:textId="239B4E03" w:rsidR="00F43ED3" w:rsidRDefault="00F43ED3" w:rsidP="00F43ED3">
            <w:r>
              <w:rPr>
                <w:rFonts w:ascii="Arial" w:hAnsi="Arial" w:cs="Arial"/>
                <w:b/>
                <w:bCs/>
                <w:color w:val="000000"/>
                <w:sz w:val="22"/>
                <w:szCs w:val="22"/>
              </w:rPr>
              <w:t>REQ_IO0201</w:t>
            </w:r>
          </w:p>
        </w:tc>
      </w:tr>
      <w:tr w:rsidR="00F43ED3" w14:paraId="497300F0" w14:textId="77777777" w:rsidTr="00284CB6">
        <w:tc>
          <w:tcPr>
            <w:tcW w:w="4508" w:type="dxa"/>
          </w:tcPr>
          <w:p w14:paraId="07829786" w14:textId="3688C502" w:rsidR="00F43ED3" w:rsidRDefault="00F43ED3" w:rsidP="00F43ED3">
            <w:r>
              <w:rPr>
                <w:rFonts w:ascii="Arial" w:hAnsi="Arial" w:cs="Arial"/>
                <w:b/>
                <w:bCs/>
                <w:color w:val="000000"/>
                <w:sz w:val="22"/>
                <w:szCs w:val="22"/>
              </w:rPr>
              <w:t>Version</w:t>
            </w:r>
          </w:p>
        </w:tc>
        <w:tc>
          <w:tcPr>
            <w:tcW w:w="4508" w:type="dxa"/>
          </w:tcPr>
          <w:p w14:paraId="37FB943F" w14:textId="249852EF" w:rsidR="00F43ED3" w:rsidRDefault="00F43ED3" w:rsidP="00F43ED3">
            <w:r>
              <w:rPr>
                <w:rFonts w:ascii="Arial" w:hAnsi="Arial" w:cs="Arial"/>
                <w:color w:val="000000"/>
                <w:sz w:val="22"/>
                <w:szCs w:val="22"/>
              </w:rPr>
              <w:t>1.0</w:t>
            </w:r>
          </w:p>
        </w:tc>
      </w:tr>
      <w:tr w:rsidR="00F43ED3" w14:paraId="25622FED" w14:textId="77777777" w:rsidTr="00284CB6">
        <w:tc>
          <w:tcPr>
            <w:tcW w:w="4508" w:type="dxa"/>
          </w:tcPr>
          <w:p w14:paraId="5BF7DF09" w14:textId="0E89851A" w:rsidR="00F43ED3" w:rsidRDefault="00F43ED3" w:rsidP="00F43ED3">
            <w:r>
              <w:rPr>
                <w:rFonts w:ascii="Arial" w:hAnsi="Arial" w:cs="Arial"/>
                <w:b/>
                <w:bCs/>
                <w:color w:val="000000"/>
                <w:sz w:val="22"/>
                <w:szCs w:val="22"/>
              </w:rPr>
              <w:t>Item</w:t>
            </w:r>
          </w:p>
        </w:tc>
        <w:tc>
          <w:tcPr>
            <w:tcW w:w="4508" w:type="dxa"/>
          </w:tcPr>
          <w:p w14:paraId="4F345308" w14:textId="163665C7" w:rsidR="00F43ED3" w:rsidRDefault="00F43ED3" w:rsidP="00F43ED3">
            <w:r>
              <w:rPr>
                <w:rFonts w:ascii="Arial" w:hAnsi="Arial" w:cs="Arial"/>
                <w:color w:val="000000"/>
                <w:sz w:val="22"/>
                <w:szCs w:val="22"/>
              </w:rPr>
              <w:t>Enrolled Courses Display (Output)</w:t>
            </w:r>
          </w:p>
        </w:tc>
      </w:tr>
      <w:tr w:rsidR="00F43ED3" w14:paraId="3BBE7BFD" w14:textId="77777777" w:rsidTr="00284CB6">
        <w:tc>
          <w:tcPr>
            <w:tcW w:w="4508" w:type="dxa"/>
          </w:tcPr>
          <w:p w14:paraId="42D55EA8" w14:textId="407554A6" w:rsidR="00F43ED3" w:rsidRDefault="00F43ED3" w:rsidP="00F43ED3">
            <w:r>
              <w:rPr>
                <w:rFonts w:ascii="Arial" w:hAnsi="Arial" w:cs="Arial"/>
                <w:b/>
                <w:bCs/>
                <w:color w:val="000000"/>
                <w:sz w:val="22"/>
                <w:szCs w:val="22"/>
              </w:rPr>
              <w:t>Item Description</w:t>
            </w:r>
          </w:p>
        </w:tc>
        <w:tc>
          <w:tcPr>
            <w:tcW w:w="4508" w:type="dxa"/>
          </w:tcPr>
          <w:p w14:paraId="0E9D186B" w14:textId="780D288B" w:rsidR="00F43ED3" w:rsidRDefault="00F43ED3" w:rsidP="00F43ED3">
            <w:r>
              <w:rPr>
                <w:rFonts w:ascii="Arial" w:hAnsi="Arial" w:cs="Arial"/>
                <w:color w:val="000000"/>
                <w:sz w:val="22"/>
                <w:szCs w:val="22"/>
              </w:rPr>
              <w:t>Displays cards showing course name, lecturer, class days, time, and location</w:t>
            </w:r>
          </w:p>
        </w:tc>
      </w:tr>
      <w:tr w:rsidR="00F43ED3" w14:paraId="2D8DFE06" w14:textId="77777777" w:rsidTr="00284CB6">
        <w:tc>
          <w:tcPr>
            <w:tcW w:w="4508" w:type="dxa"/>
          </w:tcPr>
          <w:p w14:paraId="15A77ED1" w14:textId="49E631E2" w:rsidR="00F43ED3" w:rsidRDefault="00F43ED3" w:rsidP="00F43ED3">
            <w:r>
              <w:rPr>
                <w:rFonts w:ascii="Arial" w:hAnsi="Arial" w:cs="Arial"/>
                <w:b/>
                <w:bCs/>
                <w:color w:val="000000"/>
                <w:sz w:val="22"/>
                <w:szCs w:val="22"/>
              </w:rPr>
              <w:t>Item Purpose</w:t>
            </w:r>
          </w:p>
        </w:tc>
        <w:tc>
          <w:tcPr>
            <w:tcW w:w="4508" w:type="dxa"/>
          </w:tcPr>
          <w:p w14:paraId="55B8CC99" w14:textId="6F571913" w:rsidR="00F43ED3" w:rsidRDefault="00F43ED3" w:rsidP="00F43ED3">
            <w:r>
              <w:rPr>
                <w:rFonts w:ascii="Arial" w:hAnsi="Arial" w:cs="Arial"/>
                <w:color w:val="000000"/>
                <w:sz w:val="22"/>
                <w:szCs w:val="22"/>
              </w:rPr>
              <w:t>To inform students of their current enrolled subjects and timetable</w:t>
            </w:r>
          </w:p>
        </w:tc>
      </w:tr>
      <w:tr w:rsidR="00F43ED3" w14:paraId="287644B1" w14:textId="77777777" w:rsidTr="00284CB6">
        <w:tc>
          <w:tcPr>
            <w:tcW w:w="4508" w:type="dxa"/>
          </w:tcPr>
          <w:p w14:paraId="3B56E9FF" w14:textId="2AB22A0B" w:rsidR="00F43ED3" w:rsidRDefault="00F43ED3" w:rsidP="00F43ED3">
            <w:r>
              <w:rPr>
                <w:rFonts w:ascii="Arial" w:hAnsi="Arial" w:cs="Arial"/>
                <w:b/>
                <w:bCs/>
                <w:color w:val="000000"/>
                <w:sz w:val="22"/>
                <w:szCs w:val="22"/>
              </w:rPr>
              <w:t>Input Format</w:t>
            </w:r>
          </w:p>
        </w:tc>
        <w:tc>
          <w:tcPr>
            <w:tcW w:w="4508" w:type="dxa"/>
          </w:tcPr>
          <w:p w14:paraId="105BAFDC" w14:textId="764AB8CC" w:rsidR="00F43ED3" w:rsidRDefault="00F43ED3" w:rsidP="00F43ED3">
            <w:r>
              <w:rPr>
                <w:rFonts w:ascii="Arial" w:hAnsi="Arial" w:cs="Arial"/>
                <w:color w:val="000000"/>
                <w:sz w:val="22"/>
                <w:szCs w:val="22"/>
              </w:rPr>
              <w:t>Display Panel</w:t>
            </w:r>
          </w:p>
        </w:tc>
      </w:tr>
      <w:tr w:rsidR="00F43ED3" w14:paraId="4C5874A0" w14:textId="77777777" w:rsidTr="00284CB6">
        <w:tc>
          <w:tcPr>
            <w:tcW w:w="4508" w:type="dxa"/>
          </w:tcPr>
          <w:p w14:paraId="5C3615DD" w14:textId="43189C73" w:rsidR="00F43ED3" w:rsidRDefault="00F43ED3" w:rsidP="00F43ED3">
            <w:r>
              <w:rPr>
                <w:rFonts w:ascii="Arial" w:hAnsi="Arial" w:cs="Arial"/>
                <w:b/>
                <w:bCs/>
                <w:color w:val="000000"/>
                <w:sz w:val="22"/>
                <w:szCs w:val="22"/>
              </w:rPr>
              <w:t>Valid Input</w:t>
            </w:r>
          </w:p>
        </w:tc>
        <w:tc>
          <w:tcPr>
            <w:tcW w:w="4508" w:type="dxa"/>
          </w:tcPr>
          <w:p w14:paraId="21F197C7" w14:textId="28C006CE" w:rsidR="00F43ED3" w:rsidRDefault="00F43ED3" w:rsidP="00F43ED3">
            <w:r>
              <w:rPr>
                <w:rFonts w:ascii="Arial" w:hAnsi="Arial" w:cs="Arial"/>
                <w:color w:val="000000"/>
                <w:sz w:val="22"/>
                <w:szCs w:val="22"/>
              </w:rPr>
              <w:t>N/A</w:t>
            </w:r>
          </w:p>
        </w:tc>
      </w:tr>
      <w:tr w:rsidR="00F43ED3" w14:paraId="47DF0D55" w14:textId="77777777" w:rsidTr="00284CB6">
        <w:tc>
          <w:tcPr>
            <w:tcW w:w="4508" w:type="dxa"/>
          </w:tcPr>
          <w:p w14:paraId="787EF4F7" w14:textId="33FE72DC" w:rsidR="00F43ED3" w:rsidRDefault="00F43ED3" w:rsidP="00F43ED3">
            <w:r>
              <w:rPr>
                <w:rFonts w:ascii="Arial" w:hAnsi="Arial" w:cs="Arial"/>
                <w:b/>
                <w:bCs/>
                <w:color w:val="000000"/>
                <w:sz w:val="22"/>
                <w:szCs w:val="22"/>
              </w:rPr>
              <w:t>Related I/O</w:t>
            </w:r>
          </w:p>
        </w:tc>
        <w:tc>
          <w:tcPr>
            <w:tcW w:w="4508" w:type="dxa"/>
          </w:tcPr>
          <w:p w14:paraId="39889593" w14:textId="7E798B0A" w:rsidR="00F43ED3" w:rsidRDefault="00F43ED3" w:rsidP="00F43ED3">
            <w:r>
              <w:rPr>
                <w:rFonts w:ascii="Arial" w:hAnsi="Arial" w:cs="Arial"/>
                <w:color w:val="000000"/>
                <w:sz w:val="22"/>
                <w:szCs w:val="22"/>
              </w:rPr>
              <w:t>Academic Records API</w:t>
            </w:r>
          </w:p>
        </w:tc>
      </w:tr>
      <w:tr w:rsidR="00F43ED3" w14:paraId="208114D3" w14:textId="77777777" w:rsidTr="00284CB6">
        <w:tc>
          <w:tcPr>
            <w:tcW w:w="4508" w:type="dxa"/>
          </w:tcPr>
          <w:p w14:paraId="530F430E" w14:textId="5518C0E6" w:rsidR="00F43ED3" w:rsidRDefault="00F43ED3" w:rsidP="00F43ED3">
            <w:r>
              <w:rPr>
                <w:rFonts w:ascii="Arial" w:hAnsi="Arial" w:cs="Arial"/>
                <w:b/>
                <w:bCs/>
                <w:color w:val="000000"/>
                <w:sz w:val="22"/>
                <w:szCs w:val="22"/>
              </w:rPr>
              <w:t>Author</w:t>
            </w:r>
          </w:p>
        </w:tc>
        <w:tc>
          <w:tcPr>
            <w:tcW w:w="4508" w:type="dxa"/>
          </w:tcPr>
          <w:p w14:paraId="0B8C4D60" w14:textId="053C90F8" w:rsidR="00F43ED3" w:rsidRDefault="00203877" w:rsidP="00F43ED3">
            <w:ins w:id="408" w:author="Teoh Xuan Xuan" w:date="2025-05-25T19:57:00Z" w16du:dateUtc="2025-05-25T11:57:00Z">
              <w:r>
                <w:rPr>
                  <w:rFonts w:ascii="Arial" w:hAnsi="Arial" w:cs="Arial"/>
                  <w:color w:val="000000"/>
                  <w:sz w:val="22"/>
                  <w:szCs w:val="22"/>
                </w:rPr>
                <w:t>Yang Jia En</w:t>
              </w:r>
            </w:ins>
            <w:del w:id="409" w:author="Teoh Xuan Xuan" w:date="2025-05-25T19:57:00Z" w16du:dateUtc="2025-05-25T11:57:00Z">
              <w:r w:rsidR="00F43ED3" w:rsidDel="00203877">
                <w:rPr>
                  <w:rFonts w:ascii="Arial" w:hAnsi="Arial" w:cs="Arial"/>
                  <w:color w:val="000000"/>
                  <w:sz w:val="22"/>
                  <w:szCs w:val="22"/>
                </w:rPr>
                <w:delText>[Your Name Here]</w:delText>
              </w:r>
            </w:del>
          </w:p>
        </w:tc>
      </w:tr>
    </w:tbl>
    <w:p w14:paraId="23583BC6" w14:textId="77777777" w:rsidR="0072500E" w:rsidRDefault="0072500E" w:rsidP="00A121A9">
      <w:pPr>
        <w:rPr>
          <w:ins w:id="410" w:author="Teoh Xuan Xuan" w:date="2025-05-25T19:54:00Z" w16du:dateUtc="2025-05-25T11:54:00Z"/>
        </w:rPr>
      </w:pPr>
    </w:p>
    <w:p w14:paraId="64333707" w14:textId="61625504" w:rsidR="0072500E" w:rsidRPr="007E436C" w:rsidRDefault="0072500E" w:rsidP="0072500E">
      <w:pPr>
        <w:pStyle w:val="Quote"/>
        <w:rPr>
          <w:ins w:id="411" w:author="Teoh Xuan Xuan" w:date="2025-05-25T19:54:00Z" w16du:dateUtc="2025-05-25T11:54:00Z"/>
        </w:rPr>
      </w:pPr>
      <w:ins w:id="412" w:author="Teoh Xuan Xuan" w:date="2025-05-25T19:54:00Z" w16du:dateUtc="2025-05-25T11:54:00Z">
        <w:r>
          <w:t>Table 3.5.</w:t>
        </w:r>
        <w:r>
          <w:rPr>
            <w:rFonts w:hint="eastAsia"/>
          </w:rPr>
          <w:t>2.</w:t>
        </w:r>
        <w:r>
          <w:t>2</w:t>
        </w:r>
        <w:r>
          <w:rPr>
            <w:rFonts w:hint="eastAsia"/>
          </w:rPr>
          <w:t xml:space="preserve">: </w:t>
        </w:r>
        <w:r>
          <w:t>Exam Board Table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F43ED3" w14:paraId="2A5A8814" w14:textId="77777777" w:rsidTr="00284CB6">
        <w:tc>
          <w:tcPr>
            <w:tcW w:w="4508" w:type="dxa"/>
          </w:tcPr>
          <w:p w14:paraId="4EF65902" w14:textId="4A240C2F" w:rsidR="00F43ED3" w:rsidRDefault="00F43ED3" w:rsidP="00F43ED3">
            <w:r>
              <w:rPr>
                <w:rFonts w:ascii="Arial" w:hAnsi="Arial" w:cs="Arial"/>
                <w:b/>
                <w:bCs/>
                <w:color w:val="000000"/>
                <w:sz w:val="22"/>
                <w:szCs w:val="22"/>
              </w:rPr>
              <w:t>Requirement ID</w:t>
            </w:r>
          </w:p>
        </w:tc>
        <w:tc>
          <w:tcPr>
            <w:tcW w:w="4508" w:type="dxa"/>
          </w:tcPr>
          <w:p w14:paraId="5BC186BB" w14:textId="2AEFB3C1" w:rsidR="00F43ED3" w:rsidRDefault="00F43ED3" w:rsidP="00F43ED3">
            <w:r>
              <w:rPr>
                <w:rFonts w:ascii="Arial" w:hAnsi="Arial" w:cs="Arial"/>
                <w:b/>
                <w:bCs/>
                <w:color w:val="000000"/>
                <w:sz w:val="22"/>
                <w:szCs w:val="22"/>
              </w:rPr>
              <w:t>REQ_IO0202</w:t>
            </w:r>
          </w:p>
        </w:tc>
      </w:tr>
      <w:tr w:rsidR="00F43ED3" w14:paraId="103EE123" w14:textId="77777777" w:rsidTr="00284CB6">
        <w:tc>
          <w:tcPr>
            <w:tcW w:w="4508" w:type="dxa"/>
          </w:tcPr>
          <w:p w14:paraId="6E23406E" w14:textId="622DF567" w:rsidR="00F43ED3" w:rsidRDefault="00F43ED3" w:rsidP="00F43ED3">
            <w:r>
              <w:rPr>
                <w:rFonts w:ascii="Arial" w:hAnsi="Arial" w:cs="Arial"/>
                <w:b/>
                <w:bCs/>
                <w:color w:val="000000"/>
                <w:sz w:val="22"/>
                <w:szCs w:val="22"/>
              </w:rPr>
              <w:t>Version</w:t>
            </w:r>
          </w:p>
        </w:tc>
        <w:tc>
          <w:tcPr>
            <w:tcW w:w="4508" w:type="dxa"/>
          </w:tcPr>
          <w:p w14:paraId="596B9BA5" w14:textId="7A7965FC" w:rsidR="00F43ED3" w:rsidRDefault="00F43ED3" w:rsidP="00F43ED3">
            <w:r>
              <w:rPr>
                <w:rFonts w:ascii="Arial" w:hAnsi="Arial" w:cs="Arial"/>
                <w:color w:val="000000"/>
                <w:sz w:val="22"/>
                <w:szCs w:val="22"/>
              </w:rPr>
              <w:t>1.0</w:t>
            </w:r>
          </w:p>
        </w:tc>
      </w:tr>
      <w:tr w:rsidR="00F43ED3" w14:paraId="4ADD050C" w14:textId="77777777" w:rsidTr="00284CB6">
        <w:tc>
          <w:tcPr>
            <w:tcW w:w="4508" w:type="dxa"/>
          </w:tcPr>
          <w:p w14:paraId="574FA72C" w14:textId="27EC8CD4" w:rsidR="00F43ED3" w:rsidRDefault="00F43ED3" w:rsidP="00F43ED3">
            <w:r>
              <w:rPr>
                <w:rFonts w:ascii="Arial" w:hAnsi="Arial" w:cs="Arial"/>
                <w:b/>
                <w:bCs/>
                <w:color w:val="000000"/>
                <w:sz w:val="22"/>
                <w:szCs w:val="22"/>
              </w:rPr>
              <w:t>Item</w:t>
            </w:r>
          </w:p>
        </w:tc>
        <w:tc>
          <w:tcPr>
            <w:tcW w:w="4508" w:type="dxa"/>
          </w:tcPr>
          <w:p w14:paraId="25CD2A50" w14:textId="076BF213" w:rsidR="00F43ED3" w:rsidRDefault="00F43ED3" w:rsidP="00F43ED3">
            <w:r>
              <w:rPr>
                <w:rFonts w:ascii="Arial" w:hAnsi="Arial" w:cs="Arial"/>
                <w:color w:val="000000"/>
                <w:sz w:val="22"/>
                <w:szCs w:val="22"/>
              </w:rPr>
              <w:t>Exam Board Table (Output)</w:t>
            </w:r>
          </w:p>
        </w:tc>
      </w:tr>
      <w:tr w:rsidR="00F43ED3" w14:paraId="78592A60" w14:textId="77777777" w:rsidTr="00284CB6">
        <w:tc>
          <w:tcPr>
            <w:tcW w:w="4508" w:type="dxa"/>
          </w:tcPr>
          <w:p w14:paraId="1C1769DD" w14:textId="51A0DCA9" w:rsidR="00F43ED3" w:rsidRDefault="00F43ED3" w:rsidP="00F43ED3">
            <w:r>
              <w:rPr>
                <w:rFonts w:ascii="Arial" w:hAnsi="Arial" w:cs="Arial"/>
                <w:b/>
                <w:bCs/>
                <w:color w:val="000000"/>
                <w:sz w:val="22"/>
                <w:szCs w:val="22"/>
              </w:rPr>
              <w:t>Item Description</w:t>
            </w:r>
          </w:p>
        </w:tc>
        <w:tc>
          <w:tcPr>
            <w:tcW w:w="4508" w:type="dxa"/>
          </w:tcPr>
          <w:p w14:paraId="49450838" w14:textId="20F33D9E" w:rsidR="00F43ED3" w:rsidRDefault="00F43ED3" w:rsidP="00F43ED3">
            <w:r>
              <w:rPr>
                <w:rFonts w:ascii="Arial" w:hAnsi="Arial" w:cs="Arial"/>
                <w:color w:val="000000"/>
                <w:sz w:val="22"/>
                <w:szCs w:val="22"/>
              </w:rPr>
              <w:t>Tabular display of exam name, course, date, time, location, and status</w:t>
            </w:r>
          </w:p>
        </w:tc>
      </w:tr>
      <w:tr w:rsidR="00F43ED3" w14:paraId="3B33FD9D" w14:textId="77777777" w:rsidTr="00284CB6">
        <w:tc>
          <w:tcPr>
            <w:tcW w:w="4508" w:type="dxa"/>
          </w:tcPr>
          <w:p w14:paraId="0FBBA382" w14:textId="555B3485" w:rsidR="00F43ED3" w:rsidRDefault="00F43ED3" w:rsidP="00F43ED3">
            <w:r>
              <w:rPr>
                <w:rFonts w:ascii="Arial" w:hAnsi="Arial" w:cs="Arial"/>
                <w:b/>
                <w:bCs/>
                <w:color w:val="000000"/>
                <w:sz w:val="22"/>
                <w:szCs w:val="22"/>
              </w:rPr>
              <w:t>Item Purpose</w:t>
            </w:r>
          </w:p>
        </w:tc>
        <w:tc>
          <w:tcPr>
            <w:tcW w:w="4508" w:type="dxa"/>
          </w:tcPr>
          <w:p w14:paraId="2C7C64CE" w14:textId="78553B97" w:rsidR="00F43ED3" w:rsidRDefault="00F43ED3" w:rsidP="00F43ED3">
            <w:r>
              <w:rPr>
                <w:rFonts w:ascii="Arial" w:hAnsi="Arial" w:cs="Arial"/>
                <w:color w:val="000000"/>
                <w:sz w:val="22"/>
                <w:szCs w:val="22"/>
              </w:rPr>
              <w:t>To provide students with exam schedules and status updates</w:t>
            </w:r>
          </w:p>
        </w:tc>
      </w:tr>
      <w:tr w:rsidR="00F43ED3" w14:paraId="1FC4AA3A" w14:textId="77777777" w:rsidTr="00284CB6">
        <w:tc>
          <w:tcPr>
            <w:tcW w:w="4508" w:type="dxa"/>
          </w:tcPr>
          <w:p w14:paraId="54955483" w14:textId="2C109067" w:rsidR="00F43ED3" w:rsidRDefault="00F43ED3" w:rsidP="00F43ED3">
            <w:r>
              <w:rPr>
                <w:rFonts w:ascii="Arial" w:hAnsi="Arial" w:cs="Arial"/>
                <w:b/>
                <w:bCs/>
                <w:color w:val="000000"/>
                <w:sz w:val="22"/>
                <w:szCs w:val="22"/>
              </w:rPr>
              <w:t>Input Format</w:t>
            </w:r>
          </w:p>
        </w:tc>
        <w:tc>
          <w:tcPr>
            <w:tcW w:w="4508" w:type="dxa"/>
          </w:tcPr>
          <w:p w14:paraId="7FD815AE" w14:textId="6A114FD2" w:rsidR="00F43ED3" w:rsidRDefault="00F43ED3" w:rsidP="00F43ED3">
            <w:r>
              <w:rPr>
                <w:rFonts w:ascii="Arial" w:hAnsi="Arial" w:cs="Arial"/>
                <w:color w:val="000000"/>
                <w:sz w:val="22"/>
                <w:szCs w:val="22"/>
              </w:rPr>
              <w:t>Table</w:t>
            </w:r>
          </w:p>
        </w:tc>
      </w:tr>
      <w:tr w:rsidR="00F43ED3" w14:paraId="7B115FFB" w14:textId="77777777" w:rsidTr="00284CB6">
        <w:tc>
          <w:tcPr>
            <w:tcW w:w="4508" w:type="dxa"/>
          </w:tcPr>
          <w:p w14:paraId="56C329D8" w14:textId="0FE541C8" w:rsidR="00F43ED3" w:rsidRDefault="00F43ED3" w:rsidP="00F43ED3">
            <w:r>
              <w:rPr>
                <w:rFonts w:ascii="Arial" w:hAnsi="Arial" w:cs="Arial"/>
                <w:b/>
                <w:bCs/>
                <w:color w:val="000000"/>
                <w:sz w:val="22"/>
                <w:szCs w:val="22"/>
              </w:rPr>
              <w:t>Valid Input</w:t>
            </w:r>
          </w:p>
        </w:tc>
        <w:tc>
          <w:tcPr>
            <w:tcW w:w="4508" w:type="dxa"/>
          </w:tcPr>
          <w:p w14:paraId="182914D8" w14:textId="0BD7DADA" w:rsidR="00F43ED3" w:rsidRDefault="00F43ED3" w:rsidP="00F43ED3">
            <w:r>
              <w:rPr>
                <w:rFonts w:ascii="Arial" w:hAnsi="Arial" w:cs="Arial"/>
                <w:color w:val="000000"/>
                <w:sz w:val="22"/>
                <w:szCs w:val="22"/>
              </w:rPr>
              <w:t>N/A</w:t>
            </w:r>
          </w:p>
        </w:tc>
      </w:tr>
      <w:tr w:rsidR="00F43ED3" w14:paraId="3110F480" w14:textId="77777777" w:rsidTr="00284CB6">
        <w:tc>
          <w:tcPr>
            <w:tcW w:w="4508" w:type="dxa"/>
          </w:tcPr>
          <w:p w14:paraId="649C2541" w14:textId="065518E6" w:rsidR="00F43ED3" w:rsidRDefault="00F43ED3" w:rsidP="00F43ED3">
            <w:r>
              <w:rPr>
                <w:rFonts w:ascii="Arial" w:hAnsi="Arial" w:cs="Arial"/>
                <w:b/>
                <w:bCs/>
                <w:color w:val="000000"/>
                <w:sz w:val="22"/>
                <w:szCs w:val="22"/>
              </w:rPr>
              <w:t>Related I/O</w:t>
            </w:r>
          </w:p>
        </w:tc>
        <w:tc>
          <w:tcPr>
            <w:tcW w:w="4508" w:type="dxa"/>
          </w:tcPr>
          <w:p w14:paraId="554E1F3B" w14:textId="30E666E3" w:rsidR="00F43ED3" w:rsidRDefault="00F43ED3" w:rsidP="00F43ED3">
            <w:r>
              <w:rPr>
                <w:rFonts w:ascii="Arial" w:hAnsi="Arial" w:cs="Arial"/>
                <w:color w:val="000000"/>
                <w:sz w:val="22"/>
                <w:szCs w:val="22"/>
              </w:rPr>
              <w:t>Exam Schedule Module</w:t>
            </w:r>
          </w:p>
        </w:tc>
      </w:tr>
      <w:tr w:rsidR="00F43ED3" w14:paraId="31EFA194" w14:textId="77777777" w:rsidTr="00284CB6">
        <w:tc>
          <w:tcPr>
            <w:tcW w:w="4508" w:type="dxa"/>
          </w:tcPr>
          <w:p w14:paraId="728092B6" w14:textId="07220B34" w:rsidR="00F43ED3" w:rsidRDefault="00F43ED3" w:rsidP="00F43ED3">
            <w:r>
              <w:rPr>
                <w:rFonts w:ascii="Arial" w:hAnsi="Arial" w:cs="Arial"/>
                <w:b/>
                <w:bCs/>
                <w:color w:val="000000"/>
                <w:sz w:val="22"/>
                <w:szCs w:val="22"/>
              </w:rPr>
              <w:t>Author</w:t>
            </w:r>
          </w:p>
        </w:tc>
        <w:tc>
          <w:tcPr>
            <w:tcW w:w="4508" w:type="dxa"/>
          </w:tcPr>
          <w:p w14:paraId="49894382" w14:textId="5CD6E8DF" w:rsidR="00F43ED3" w:rsidRDefault="00203877" w:rsidP="00F43ED3">
            <w:ins w:id="413" w:author="Teoh Xuan Xuan" w:date="2025-05-25T19:57:00Z" w16du:dateUtc="2025-05-25T11:57:00Z">
              <w:r>
                <w:rPr>
                  <w:rFonts w:ascii="Arial" w:hAnsi="Arial" w:cs="Arial"/>
                  <w:color w:val="000000"/>
                  <w:sz w:val="22"/>
                  <w:szCs w:val="22"/>
                </w:rPr>
                <w:t>Tey Jun Cheng</w:t>
              </w:r>
            </w:ins>
            <w:del w:id="414" w:author="Teoh Xuan Xuan" w:date="2025-05-25T19:57:00Z" w16du:dateUtc="2025-05-25T11:57:00Z">
              <w:r w:rsidR="00F43ED3" w:rsidDel="00203877">
                <w:rPr>
                  <w:rFonts w:ascii="Arial" w:hAnsi="Arial" w:cs="Arial"/>
                  <w:color w:val="000000"/>
                  <w:sz w:val="22"/>
                  <w:szCs w:val="22"/>
                </w:rPr>
                <w:delText>[Your Name Here]</w:delText>
              </w:r>
            </w:del>
          </w:p>
        </w:tc>
      </w:tr>
    </w:tbl>
    <w:p w14:paraId="44F68F3F" w14:textId="77777777" w:rsidR="00F43ED3" w:rsidRDefault="00F43ED3" w:rsidP="00A121A9">
      <w:pPr>
        <w:rPr>
          <w:ins w:id="415" w:author="Teoh Xuan Xuan" w:date="2025-05-25T19:54:00Z" w16du:dateUtc="2025-05-25T11:54:00Z"/>
        </w:rPr>
      </w:pPr>
    </w:p>
    <w:p w14:paraId="1F79B5C4" w14:textId="188F3E85" w:rsidR="0072500E" w:rsidRDefault="0072500E">
      <w:pPr>
        <w:pStyle w:val="Quote"/>
        <w:pPrChange w:id="416" w:author="Teoh Xuan Xuan" w:date="2025-05-25T19:54:00Z" w16du:dateUtc="2025-05-25T11:54:00Z">
          <w:pPr/>
        </w:pPrChange>
      </w:pPr>
      <w:ins w:id="417" w:author="Teoh Xuan Xuan" w:date="2025-05-25T19:54:00Z" w16du:dateUtc="2025-05-25T11:54:00Z">
        <w:r>
          <w:t>Table 3.5.</w:t>
        </w:r>
        <w:r>
          <w:rPr>
            <w:rFonts w:hint="eastAsia"/>
          </w:rPr>
          <w:t>2.</w:t>
        </w:r>
        <w:r>
          <w:t>3</w:t>
        </w:r>
        <w:r>
          <w:rPr>
            <w:rFonts w:hint="eastAsia"/>
          </w:rPr>
          <w:t xml:space="preserve">: </w:t>
        </w:r>
        <w:r>
          <w:t>Navigation Sidebar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B72C2A" w14:paraId="1A229875" w14:textId="77777777" w:rsidTr="00284CB6">
        <w:tc>
          <w:tcPr>
            <w:tcW w:w="4508" w:type="dxa"/>
          </w:tcPr>
          <w:p w14:paraId="5D0960FC" w14:textId="519CAB65" w:rsidR="00B72C2A" w:rsidRDefault="00B72C2A" w:rsidP="00B72C2A">
            <w:r>
              <w:rPr>
                <w:rFonts w:ascii="Arial" w:hAnsi="Arial" w:cs="Arial"/>
                <w:b/>
                <w:bCs/>
                <w:color w:val="000000"/>
                <w:sz w:val="22"/>
                <w:szCs w:val="22"/>
              </w:rPr>
              <w:t>Requirement ID</w:t>
            </w:r>
          </w:p>
        </w:tc>
        <w:tc>
          <w:tcPr>
            <w:tcW w:w="4508" w:type="dxa"/>
          </w:tcPr>
          <w:p w14:paraId="4BDA8B66" w14:textId="6EBB84A9" w:rsidR="00B72C2A" w:rsidRDefault="00B72C2A" w:rsidP="00B72C2A">
            <w:r>
              <w:rPr>
                <w:rFonts w:ascii="Arial" w:hAnsi="Arial" w:cs="Arial"/>
                <w:b/>
                <w:bCs/>
                <w:color w:val="000000"/>
                <w:sz w:val="22"/>
                <w:szCs w:val="22"/>
              </w:rPr>
              <w:t>REQ_IO0203</w:t>
            </w:r>
          </w:p>
        </w:tc>
      </w:tr>
      <w:tr w:rsidR="00B72C2A" w14:paraId="7384D385" w14:textId="77777777" w:rsidTr="00284CB6">
        <w:tc>
          <w:tcPr>
            <w:tcW w:w="4508" w:type="dxa"/>
          </w:tcPr>
          <w:p w14:paraId="3C3F7029" w14:textId="06D9D835" w:rsidR="00B72C2A" w:rsidRDefault="00B72C2A" w:rsidP="00B72C2A">
            <w:r>
              <w:rPr>
                <w:rFonts w:ascii="Arial" w:hAnsi="Arial" w:cs="Arial"/>
                <w:b/>
                <w:bCs/>
                <w:color w:val="000000"/>
                <w:sz w:val="22"/>
                <w:szCs w:val="22"/>
              </w:rPr>
              <w:t>Version</w:t>
            </w:r>
          </w:p>
        </w:tc>
        <w:tc>
          <w:tcPr>
            <w:tcW w:w="4508" w:type="dxa"/>
          </w:tcPr>
          <w:p w14:paraId="68BE9C73" w14:textId="60D91437" w:rsidR="00B72C2A" w:rsidRDefault="00B72C2A" w:rsidP="00B72C2A">
            <w:r>
              <w:rPr>
                <w:rFonts w:ascii="Arial" w:hAnsi="Arial" w:cs="Arial"/>
                <w:color w:val="000000"/>
                <w:sz w:val="22"/>
                <w:szCs w:val="22"/>
              </w:rPr>
              <w:t>1.0</w:t>
            </w:r>
          </w:p>
        </w:tc>
      </w:tr>
      <w:tr w:rsidR="00B72C2A" w14:paraId="60843404" w14:textId="77777777" w:rsidTr="00284CB6">
        <w:tc>
          <w:tcPr>
            <w:tcW w:w="4508" w:type="dxa"/>
          </w:tcPr>
          <w:p w14:paraId="49B39D29" w14:textId="4EA50B40" w:rsidR="00B72C2A" w:rsidRDefault="00B72C2A" w:rsidP="00B72C2A">
            <w:r>
              <w:rPr>
                <w:rFonts w:ascii="Arial" w:hAnsi="Arial" w:cs="Arial"/>
                <w:b/>
                <w:bCs/>
                <w:color w:val="000000"/>
                <w:sz w:val="22"/>
                <w:szCs w:val="22"/>
              </w:rPr>
              <w:t>Item</w:t>
            </w:r>
          </w:p>
        </w:tc>
        <w:tc>
          <w:tcPr>
            <w:tcW w:w="4508" w:type="dxa"/>
          </w:tcPr>
          <w:p w14:paraId="0AA113E0" w14:textId="18276333" w:rsidR="00B72C2A" w:rsidRDefault="00B72C2A" w:rsidP="00B72C2A">
            <w:r>
              <w:rPr>
                <w:rFonts w:ascii="Arial" w:hAnsi="Arial" w:cs="Arial"/>
                <w:color w:val="000000"/>
                <w:sz w:val="22"/>
                <w:szCs w:val="22"/>
              </w:rPr>
              <w:t>Navigation Sidebar (Input)</w:t>
            </w:r>
          </w:p>
        </w:tc>
      </w:tr>
      <w:tr w:rsidR="00B72C2A" w14:paraId="3F308CF6" w14:textId="77777777" w:rsidTr="00284CB6">
        <w:tc>
          <w:tcPr>
            <w:tcW w:w="4508" w:type="dxa"/>
          </w:tcPr>
          <w:p w14:paraId="4ACC6DC5" w14:textId="6258DEEF" w:rsidR="00B72C2A" w:rsidRDefault="00B72C2A" w:rsidP="00B72C2A">
            <w:r>
              <w:rPr>
                <w:rFonts w:ascii="Arial" w:hAnsi="Arial" w:cs="Arial"/>
                <w:b/>
                <w:bCs/>
                <w:color w:val="000000"/>
                <w:sz w:val="22"/>
                <w:szCs w:val="22"/>
              </w:rPr>
              <w:t>Item Description</w:t>
            </w:r>
          </w:p>
        </w:tc>
        <w:tc>
          <w:tcPr>
            <w:tcW w:w="4508" w:type="dxa"/>
          </w:tcPr>
          <w:p w14:paraId="1F9C031F" w14:textId="2CCA63C4" w:rsidR="00B72C2A" w:rsidRDefault="00B72C2A" w:rsidP="00B72C2A">
            <w:r>
              <w:rPr>
                <w:rFonts w:ascii="Arial" w:hAnsi="Arial" w:cs="Arial"/>
                <w:color w:val="000000"/>
                <w:sz w:val="22"/>
                <w:szCs w:val="22"/>
              </w:rPr>
              <w:t>List of clickable links: Main, Personal Information, University Subjects, Academic Records, Campus Finances, Campus Lifestyle, Announcements</w:t>
            </w:r>
          </w:p>
        </w:tc>
      </w:tr>
      <w:tr w:rsidR="00B72C2A" w14:paraId="6474415E" w14:textId="77777777" w:rsidTr="00284CB6">
        <w:tc>
          <w:tcPr>
            <w:tcW w:w="4508" w:type="dxa"/>
          </w:tcPr>
          <w:p w14:paraId="449C84E5" w14:textId="2CFFF407" w:rsidR="00B72C2A" w:rsidRDefault="00B72C2A" w:rsidP="00B72C2A">
            <w:r>
              <w:rPr>
                <w:rFonts w:ascii="Arial" w:hAnsi="Arial" w:cs="Arial"/>
                <w:b/>
                <w:bCs/>
                <w:color w:val="000000"/>
                <w:sz w:val="22"/>
                <w:szCs w:val="22"/>
              </w:rPr>
              <w:t>Item Purpose</w:t>
            </w:r>
          </w:p>
        </w:tc>
        <w:tc>
          <w:tcPr>
            <w:tcW w:w="4508" w:type="dxa"/>
          </w:tcPr>
          <w:p w14:paraId="43A322A1" w14:textId="56752E23" w:rsidR="00B72C2A" w:rsidRDefault="00B72C2A" w:rsidP="00B72C2A">
            <w:r>
              <w:rPr>
                <w:rFonts w:ascii="Arial" w:hAnsi="Arial" w:cs="Arial"/>
                <w:color w:val="000000"/>
                <w:sz w:val="22"/>
                <w:szCs w:val="22"/>
              </w:rPr>
              <w:t>To allow students to navigate between core sections of the portal</w:t>
            </w:r>
          </w:p>
        </w:tc>
      </w:tr>
      <w:tr w:rsidR="00B72C2A" w14:paraId="5D253DF0" w14:textId="77777777" w:rsidTr="00284CB6">
        <w:tc>
          <w:tcPr>
            <w:tcW w:w="4508" w:type="dxa"/>
          </w:tcPr>
          <w:p w14:paraId="5AFCACE8" w14:textId="5752EE39" w:rsidR="00B72C2A" w:rsidRDefault="00B72C2A" w:rsidP="00B72C2A">
            <w:r>
              <w:rPr>
                <w:rFonts w:ascii="Arial" w:hAnsi="Arial" w:cs="Arial"/>
                <w:b/>
                <w:bCs/>
                <w:color w:val="000000"/>
                <w:sz w:val="22"/>
                <w:szCs w:val="22"/>
              </w:rPr>
              <w:t>Input Format</w:t>
            </w:r>
          </w:p>
        </w:tc>
        <w:tc>
          <w:tcPr>
            <w:tcW w:w="4508" w:type="dxa"/>
          </w:tcPr>
          <w:p w14:paraId="2A82207E" w14:textId="7B4FB5FE" w:rsidR="00B72C2A" w:rsidRDefault="00B72C2A" w:rsidP="00B72C2A">
            <w:r>
              <w:rPr>
                <w:rFonts w:ascii="Arial" w:hAnsi="Arial" w:cs="Arial"/>
                <w:color w:val="000000"/>
                <w:sz w:val="22"/>
                <w:szCs w:val="22"/>
              </w:rPr>
              <w:t>Clickable Link</w:t>
            </w:r>
          </w:p>
        </w:tc>
      </w:tr>
      <w:tr w:rsidR="00B72C2A" w14:paraId="1BD59D73" w14:textId="77777777" w:rsidTr="00284CB6">
        <w:tc>
          <w:tcPr>
            <w:tcW w:w="4508" w:type="dxa"/>
          </w:tcPr>
          <w:p w14:paraId="78C61AEB" w14:textId="45AC8DCB" w:rsidR="00B72C2A" w:rsidRDefault="00B72C2A" w:rsidP="00B72C2A">
            <w:r>
              <w:rPr>
                <w:rFonts w:ascii="Arial" w:hAnsi="Arial" w:cs="Arial"/>
                <w:b/>
                <w:bCs/>
                <w:color w:val="000000"/>
                <w:sz w:val="22"/>
                <w:szCs w:val="22"/>
              </w:rPr>
              <w:t>Valid Input</w:t>
            </w:r>
          </w:p>
        </w:tc>
        <w:tc>
          <w:tcPr>
            <w:tcW w:w="4508" w:type="dxa"/>
          </w:tcPr>
          <w:p w14:paraId="63039770" w14:textId="3045C255" w:rsidR="00B72C2A" w:rsidRDefault="00B72C2A" w:rsidP="00B72C2A">
            <w:r>
              <w:rPr>
                <w:rFonts w:ascii="Arial" w:hAnsi="Arial" w:cs="Arial"/>
                <w:color w:val="000000"/>
                <w:sz w:val="22"/>
                <w:szCs w:val="22"/>
              </w:rPr>
              <w:t>Click events</w:t>
            </w:r>
          </w:p>
        </w:tc>
      </w:tr>
      <w:tr w:rsidR="00B72C2A" w14:paraId="72AC9DB0" w14:textId="77777777" w:rsidTr="00284CB6">
        <w:tc>
          <w:tcPr>
            <w:tcW w:w="4508" w:type="dxa"/>
          </w:tcPr>
          <w:p w14:paraId="6D05FE9F" w14:textId="615BBB2F" w:rsidR="00B72C2A" w:rsidRDefault="00B72C2A" w:rsidP="00B72C2A">
            <w:r>
              <w:rPr>
                <w:rFonts w:ascii="Arial" w:hAnsi="Arial" w:cs="Arial"/>
                <w:b/>
                <w:bCs/>
                <w:color w:val="000000"/>
                <w:sz w:val="22"/>
                <w:szCs w:val="22"/>
              </w:rPr>
              <w:t>Related I/O</w:t>
            </w:r>
          </w:p>
        </w:tc>
        <w:tc>
          <w:tcPr>
            <w:tcW w:w="4508" w:type="dxa"/>
          </w:tcPr>
          <w:p w14:paraId="1A05FC4C" w14:textId="14F78271" w:rsidR="00B72C2A" w:rsidRDefault="00B72C2A" w:rsidP="00B72C2A">
            <w:r>
              <w:rPr>
                <w:rFonts w:ascii="Arial" w:hAnsi="Arial" w:cs="Arial"/>
                <w:color w:val="000000"/>
                <w:sz w:val="22"/>
                <w:szCs w:val="22"/>
              </w:rPr>
              <w:t>All main page modules</w:t>
            </w:r>
          </w:p>
        </w:tc>
      </w:tr>
      <w:tr w:rsidR="00B72C2A" w14:paraId="78A6CC2B" w14:textId="77777777" w:rsidTr="00284CB6">
        <w:tc>
          <w:tcPr>
            <w:tcW w:w="4508" w:type="dxa"/>
          </w:tcPr>
          <w:p w14:paraId="632A5DF9" w14:textId="0A17BA87" w:rsidR="00B72C2A" w:rsidRDefault="00B72C2A" w:rsidP="00B72C2A">
            <w:r>
              <w:rPr>
                <w:rFonts w:ascii="Arial" w:hAnsi="Arial" w:cs="Arial"/>
                <w:b/>
                <w:bCs/>
                <w:color w:val="000000"/>
                <w:sz w:val="22"/>
                <w:szCs w:val="22"/>
              </w:rPr>
              <w:t>Author</w:t>
            </w:r>
          </w:p>
        </w:tc>
        <w:tc>
          <w:tcPr>
            <w:tcW w:w="4508" w:type="dxa"/>
          </w:tcPr>
          <w:p w14:paraId="6B640F2B" w14:textId="4951059C" w:rsidR="00B72C2A" w:rsidRDefault="00203877" w:rsidP="00B72C2A">
            <w:ins w:id="418" w:author="Teoh Xuan Xuan" w:date="2025-05-25T19:58:00Z" w16du:dateUtc="2025-05-25T11:58:00Z">
              <w:r>
                <w:rPr>
                  <w:rFonts w:ascii="Arial" w:hAnsi="Arial" w:cs="Arial"/>
                  <w:color w:val="000000"/>
                  <w:sz w:val="22"/>
                  <w:szCs w:val="22"/>
                </w:rPr>
                <w:t xml:space="preserve">Teoh Xuan </w:t>
              </w:r>
              <w:proofErr w:type="spellStart"/>
              <w:r>
                <w:rPr>
                  <w:rFonts w:ascii="Arial" w:hAnsi="Arial" w:cs="Arial"/>
                  <w:color w:val="000000"/>
                  <w:sz w:val="22"/>
                  <w:szCs w:val="22"/>
                </w:rPr>
                <w:t>Xuan</w:t>
              </w:r>
            </w:ins>
            <w:proofErr w:type="spellEnd"/>
            <w:del w:id="419" w:author="Teoh Xuan Xuan" w:date="2025-05-25T19:58:00Z" w16du:dateUtc="2025-05-25T11:58:00Z">
              <w:r w:rsidR="00B72C2A" w:rsidDel="00203877">
                <w:rPr>
                  <w:rFonts w:ascii="Arial" w:hAnsi="Arial" w:cs="Arial"/>
                  <w:color w:val="000000"/>
                  <w:sz w:val="22"/>
                  <w:szCs w:val="22"/>
                </w:rPr>
                <w:delText>[Your Name Here]</w:delText>
              </w:r>
            </w:del>
          </w:p>
        </w:tc>
      </w:tr>
    </w:tbl>
    <w:p w14:paraId="165BDBBB" w14:textId="35921D62" w:rsidR="00B72C2A" w:rsidRDefault="00B72C2A" w:rsidP="00A121A9"/>
    <w:p w14:paraId="786DE6D2" w14:textId="77777777" w:rsidR="0072500E" w:rsidRDefault="0072500E">
      <w:pPr>
        <w:rPr>
          <w:ins w:id="420" w:author="Teoh Xuan Xuan" w:date="2025-05-25T19:55:00Z" w16du:dateUtc="2025-05-25T11:55:00Z"/>
        </w:rPr>
      </w:pPr>
    </w:p>
    <w:p w14:paraId="0D7BA6C8" w14:textId="77777777" w:rsidR="0072500E" w:rsidRDefault="0072500E">
      <w:pPr>
        <w:rPr>
          <w:ins w:id="421" w:author="Teoh Xuan Xuan" w:date="2025-05-25T19:55:00Z" w16du:dateUtc="2025-05-25T11:55:00Z"/>
        </w:rPr>
      </w:pPr>
    </w:p>
    <w:tbl>
      <w:tblPr>
        <w:tblStyle w:val="TableGrid"/>
        <w:tblpPr w:leftFromText="180" w:rightFromText="180" w:vertAnchor="text" w:horzAnchor="margin" w:tblpY="692"/>
        <w:tblW w:w="0" w:type="auto"/>
        <w:tblLook w:val="04A0" w:firstRow="1" w:lastRow="0" w:firstColumn="1" w:lastColumn="0" w:noHBand="0" w:noVBand="1"/>
        <w:tblPrChange w:id="422" w:author="Teoh Xuan Xuan" w:date="2025-05-25T19:55:00Z" w16du:dateUtc="2025-05-25T11:55:00Z">
          <w:tblPr>
            <w:tblStyle w:val="TableGrid"/>
            <w:tblpPr w:leftFromText="180" w:rightFromText="180" w:vertAnchor="text" w:horzAnchor="margin" w:tblpY="12532"/>
            <w:tblW w:w="0" w:type="auto"/>
            <w:tblLook w:val="04A0" w:firstRow="1" w:lastRow="0" w:firstColumn="1" w:lastColumn="0" w:noHBand="0" w:noVBand="1"/>
          </w:tblPr>
        </w:tblPrChange>
      </w:tblPr>
      <w:tblGrid>
        <w:gridCol w:w="4508"/>
        <w:gridCol w:w="4508"/>
        <w:tblGridChange w:id="423">
          <w:tblGrid>
            <w:gridCol w:w="4508"/>
            <w:gridCol w:w="4508"/>
          </w:tblGrid>
        </w:tblGridChange>
      </w:tblGrid>
      <w:tr w:rsidR="003C2C4F" w14:paraId="5A00EEB2" w14:textId="77777777" w:rsidTr="003C2C4F">
        <w:tc>
          <w:tcPr>
            <w:tcW w:w="4508" w:type="dxa"/>
            <w:tcPrChange w:id="424" w:author="Teoh Xuan Xuan" w:date="2025-05-25T19:55:00Z" w16du:dateUtc="2025-05-25T11:55:00Z">
              <w:tcPr>
                <w:tcW w:w="4508" w:type="dxa"/>
              </w:tcPr>
            </w:tcPrChange>
          </w:tcPr>
          <w:p w14:paraId="3E88C879" w14:textId="77777777" w:rsidR="003C2C4F" w:rsidRDefault="003C2C4F" w:rsidP="003C2C4F">
            <w:pPr>
              <w:rPr>
                <w:moveTo w:id="425" w:author="Teoh Xuan Xuan" w:date="2025-05-25T19:55:00Z" w16du:dateUtc="2025-05-25T11:55:00Z"/>
              </w:rPr>
            </w:pPr>
            <w:moveToRangeStart w:id="426" w:author="Teoh Xuan Xuan" w:date="2025-05-25T19:55:00Z" w:name="move199095356"/>
            <w:moveTo w:id="427" w:author="Teoh Xuan Xuan" w:date="2025-05-25T19:55:00Z" w16du:dateUtc="2025-05-25T11:55:00Z">
              <w:r>
                <w:rPr>
                  <w:rFonts w:ascii="Arial" w:hAnsi="Arial" w:cs="Arial"/>
                  <w:b/>
                  <w:bCs/>
                  <w:color w:val="000000"/>
                  <w:sz w:val="22"/>
                  <w:szCs w:val="22"/>
                </w:rPr>
                <w:lastRenderedPageBreak/>
                <w:t>Requirement ID</w:t>
              </w:r>
            </w:moveTo>
          </w:p>
        </w:tc>
        <w:tc>
          <w:tcPr>
            <w:tcW w:w="4508" w:type="dxa"/>
            <w:tcPrChange w:id="428" w:author="Teoh Xuan Xuan" w:date="2025-05-25T19:55:00Z" w16du:dateUtc="2025-05-25T11:55:00Z">
              <w:tcPr>
                <w:tcW w:w="4508" w:type="dxa"/>
              </w:tcPr>
            </w:tcPrChange>
          </w:tcPr>
          <w:p w14:paraId="207F9842" w14:textId="77777777" w:rsidR="003C2C4F" w:rsidRDefault="003C2C4F" w:rsidP="003C2C4F">
            <w:pPr>
              <w:rPr>
                <w:moveTo w:id="429" w:author="Teoh Xuan Xuan" w:date="2025-05-25T19:55:00Z" w16du:dateUtc="2025-05-25T11:55:00Z"/>
              </w:rPr>
            </w:pPr>
            <w:moveTo w:id="430" w:author="Teoh Xuan Xuan" w:date="2025-05-25T19:55:00Z" w16du:dateUtc="2025-05-25T11:55:00Z">
              <w:r>
                <w:rPr>
                  <w:rFonts w:ascii="Arial" w:hAnsi="Arial" w:cs="Arial"/>
                  <w:b/>
                  <w:bCs/>
                  <w:color w:val="000000"/>
                  <w:sz w:val="22"/>
                  <w:szCs w:val="22"/>
                </w:rPr>
                <w:t>REQ_IO0204</w:t>
              </w:r>
            </w:moveTo>
          </w:p>
        </w:tc>
      </w:tr>
      <w:tr w:rsidR="003C2C4F" w14:paraId="062E8D93" w14:textId="77777777" w:rsidTr="003C2C4F">
        <w:tc>
          <w:tcPr>
            <w:tcW w:w="4508" w:type="dxa"/>
            <w:tcPrChange w:id="431" w:author="Teoh Xuan Xuan" w:date="2025-05-25T19:55:00Z" w16du:dateUtc="2025-05-25T11:55:00Z">
              <w:tcPr>
                <w:tcW w:w="4508" w:type="dxa"/>
              </w:tcPr>
            </w:tcPrChange>
          </w:tcPr>
          <w:p w14:paraId="70D210E2" w14:textId="77777777" w:rsidR="003C2C4F" w:rsidRDefault="003C2C4F" w:rsidP="003C2C4F">
            <w:pPr>
              <w:rPr>
                <w:moveTo w:id="432" w:author="Teoh Xuan Xuan" w:date="2025-05-25T19:55:00Z" w16du:dateUtc="2025-05-25T11:55:00Z"/>
              </w:rPr>
            </w:pPr>
            <w:moveTo w:id="433" w:author="Teoh Xuan Xuan" w:date="2025-05-25T19:55:00Z" w16du:dateUtc="2025-05-25T11:55:00Z">
              <w:r>
                <w:rPr>
                  <w:rFonts w:ascii="Arial" w:hAnsi="Arial" w:cs="Arial"/>
                  <w:b/>
                  <w:bCs/>
                  <w:color w:val="000000"/>
                  <w:sz w:val="22"/>
                  <w:szCs w:val="22"/>
                </w:rPr>
                <w:t>Version</w:t>
              </w:r>
            </w:moveTo>
          </w:p>
        </w:tc>
        <w:tc>
          <w:tcPr>
            <w:tcW w:w="4508" w:type="dxa"/>
            <w:tcPrChange w:id="434" w:author="Teoh Xuan Xuan" w:date="2025-05-25T19:55:00Z" w16du:dateUtc="2025-05-25T11:55:00Z">
              <w:tcPr>
                <w:tcW w:w="4508" w:type="dxa"/>
              </w:tcPr>
            </w:tcPrChange>
          </w:tcPr>
          <w:p w14:paraId="45DE8F5C" w14:textId="77777777" w:rsidR="003C2C4F" w:rsidRDefault="003C2C4F" w:rsidP="003C2C4F">
            <w:pPr>
              <w:rPr>
                <w:moveTo w:id="435" w:author="Teoh Xuan Xuan" w:date="2025-05-25T19:55:00Z" w16du:dateUtc="2025-05-25T11:55:00Z"/>
              </w:rPr>
            </w:pPr>
            <w:moveTo w:id="436" w:author="Teoh Xuan Xuan" w:date="2025-05-25T19:55:00Z" w16du:dateUtc="2025-05-25T11:55:00Z">
              <w:r>
                <w:rPr>
                  <w:rFonts w:ascii="Arial" w:hAnsi="Arial" w:cs="Arial"/>
                  <w:color w:val="000000"/>
                  <w:sz w:val="22"/>
                  <w:szCs w:val="22"/>
                </w:rPr>
                <w:t>1.0</w:t>
              </w:r>
            </w:moveTo>
          </w:p>
        </w:tc>
      </w:tr>
      <w:tr w:rsidR="003C2C4F" w14:paraId="591F2B63" w14:textId="77777777" w:rsidTr="003C2C4F">
        <w:tc>
          <w:tcPr>
            <w:tcW w:w="4508" w:type="dxa"/>
            <w:tcPrChange w:id="437" w:author="Teoh Xuan Xuan" w:date="2025-05-25T19:55:00Z" w16du:dateUtc="2025-05-25T11:55:00Z">
              <w:tcPr>
                <w:tcW w:w="4508" w:type="dxa"/>
              </w:tcPr>
            </w:tcPrChange>
          </w:tcPr>
          <w:p w14:paraId="42F9E903" w14:textId="77777777" w:rsidR="003C2C4F" w:rsidRDefault="003C2C4F" w:rsidP="003C2C4F">
            <w:pPr>
              <w:rPr>
                <w:moveTo w:id="438" w:author="Teoh Xuan Xuan" w:date="2025-05-25T19:55:00Z" w16du:dateUtc="2025-05-25T11:55:00Z"/>
              </w:rPr>
            </w:pPr>
            <w:moveTo w:id="439" w:author="Teoh Xuan Xuan" w:date="2025-05-25T19:55:00Z" w16du:dateUtc="2025-05-25T11:55:00Z">
              <w:r>
                <w:rPr>
                  <w:rFonts w:ascii="Arial" w:hAnsi="Arial" w:cs="Arial"/>
                  <w:b/>
                  <w:bCs/>
                  <w:color w:val="000000"/>
                  <w:sz w:val="22"/>
                  <w:szCs w:val="22"/>
                </w:rPr>
                <w:t>Item</w:t>
              </w:r>
            </w:moveTo>
          </w:p>
        </w:tc>
        <w:tc>
          <w:tcPr>
            <w:tcW w:w="4508" w:type="dxa"/>
            <w:tcPrChange w:id="440" w:author="Teoh Xuan Xuan" w:date="2025-05-25T19:55:00Z" w16du:dateUtc="2025-05-25T11:55:00Z">
              <w:tcPr>
                <w:tcW w:w="4508" w:type="dxa"/>
              </w:tcPr>
            </w:tcPrChange>
          </w:tcPr>
          <w:p w14:paraId="086D032B" w14:textId="77777777" w:rsidR="003C2C4F" w:rsidRDefault="003C2C4F" w:rsidP="003C2C4F">
            <w:pPr>
              <w:rPr>
                <w:moveTo w:id="441" w:author="Teoh Xuan Xuan" w:date="2025-05-25T19:55:00Z" w16du:dateUtc="2025-05-25T11:55:00Z"/>
              </w:rPr>
            </w:pPr>
            <w:moveTo w:id="442" w:author="Teoh Xuan Xuan" w:date="2025-05-25T19:55:00Z" w16du:dateUtc="2025-05-25T11:55:00Z">
              <w:r>
                <w:rPr>
                  <w:rFonts w:ascii="Arial" w:hAnsi="Arial" w:cs="Arial"/>
                  <w:color w:val="000000"/>
                  <w:sz w:val="22"/>
                  <w:szCs w:val="22"/>
                </w:rPr>
                <w:t>View All Button (Input)</w:t>
              </w:r>
            </w:moveTo>
          </w:p>
        </w:tc>
      </w:tr>
      <w:tr w:rsidR="003C2C4F" w14:paraId="4FDE12DF" w14:textId="77777777" w:rsidTr="003C2C4F">
        <w:tc>
          <w:tcPr>
            <w:tcW w:w="4508" w:type="dxa"/>
            <w:tcPrChange w:id="443" w:author="Teoh Xuan Xuan" w:date="2025-05-25T19:55:00Z" w16du:dateUtc="2025-05-25T11:55:00Z">
              <w:tcPr>
                <w:tcW w:w="4508" w:type="dxa"/>
              </w:tcPr>
            </w:tcPrChange>
          </w:tcPr>
          <w:p w14:paraId="1BD05999" w14:textId="77777777" w:rsidR="003C2C4F" w:rsidRDefault="003C2C4F" w:rsidP="003C2C4F">
            <w:pPr>
              <w:rPr>
                <w:moveTo w:id="444" w:author="Teoh Xuan Xuan" w:date="2025-05-25T19:55:00Z" w16du:dateUtc="2025-05-25T11:55:00Z"/>
              </w:rPr>
            </w:pPr>
            <w:moveTo w:id="445" w:author="Teoh Xuan Xuan" w:date="2025-05-25T19:55:00Z" w16du:dateUtc="2025-05-25T11:55:00Z">
              <w:r>
                <w:rPr>
                  <w:rFonts w:ascii="Arial" w:hAnsi="Arial" w:cs="Arial"/>
                  <w:b/>
                  <w:bCs/>
                  <w:color w:val="000000"/>
                  <w:sz w:val="22"/>
                  <w:szCs w:val="22"/>
                </w:rPr>
                <w:t>Item Description</w:t>
              </w:r>
            </w:moveTo>
          </w:p>
        </w:tc>
        <w:tc>
          <w:tcPr>
            <w:tcW w:w="4508" w:type="dxa"/>
            <w:tcPrChange w:id="446" w:author="Teoh Xuan Xuan" w:date="2025-05-25T19:55:00Z" w16du:dateUtc="2025-05-25T11:55:00Z">
              <w:tcPr>
                <w:tcW w:w="4508" w:type="dxa"/>
              </w:tcPr>
            </w:tcPrChange>
          </w:tcPr>
          <w:p w14:paraId="2309F3E3" w14:textId="77777777" w:rsidR="003C2C4F" w:rsidRDefault="003C2C4F" w:rsidP="003C2C4F">
            <w:pPr>
              <w:rPr>
                <w:moveTo w:id="447" w:author="Teoh Xuan Xuan" w:date="2025-05-25T19:55:00Z" w16du:dateUtc="2025-05-25T11:55:00Z"/>
              </w:rPr>
            </w:pPr>
            <w:moveTo w:id="448" w:author="Teoh Xuan Xuan" w:date="2025-05-25T19:55:00Z" w16du:dateUtc="2025-05-25T11:55:00Z">
              <w:r>
                <w:rPr>
                  <w:rFonts w:ascii="Arial" w:hAnsi="Arial" w:cs="Arial"/>
                  <w:color w:val="000000"/>
                  <w:sz w:val="22"/>
                  <w:szCs w:val="22"/>
                </w:rPr>
                <w:t xml:space="preserve">A small button/link </w:t>
              </w:r>
              <w:proofErr w:type="spellStart"/>
              <w:r>
                <w:rPr>
                  <w:rFonts w:ascii="Arial" w:hAnsi="Arial" w:cs="Arial"/>
                  <w:color w:val="000000"/>
                  <w:sz w:val="22"/>
                  <w:szCs w:val="22"/>
                </w:rPr>
                <w:t>labeled</w:t>
              </w:r>
              <w:proofErr w:type="spellEnd"/>
              <w:r>
                <w:rPr>
                  <w:rFonts w:ascii="Arial" w:hAnsi="Arial" w:cs="Arial"/>
                  <w:color w:val="000000"/>
                  <w:sz w:val="22"/>
                  <w:szCs w:val="22"/>
                </w:rPr>
                <w:t xml:space="preserve"> "View All" near Enrolled Courses and Exam Board</w:t>
              </w:r>
            </w:moveTo>
          </w:p>
        </w:tc>
      </w:tr>
      <w:tr w:rsidR="003C2C4F" w14:paraId="2E9DD43F" w14:textId="77777777" w:rsidTr="003C2C4F">
        <w:tc>
          <w:tcPr>
            <w:tcW w:w="4508" w:type="dxa"/>
            <w:tcPrChange w:id="449" w:author="Teoh Xuan Xuan" w:date="2025-05-25T19:55:00Z" w16du:dateUtc="2025-05-25T11:55:00Z">
              <w:tcPr>
                <w:tcW w:w="4508" w:type="dxa"/>
              </w:tcPr>
            </w:tcPrChange>
          </w:tcPr>
          <w:p w14:paraId="1586D2D3" w14:textId="77777777" w:rsidR="003C2C4F" w:rsidRDefault="003C2C4F" w:rsidP="003C2C4F">
            <w:pPr>
              <w:rPr>
                <w:moveTo w:id="450" w:author="Teoh Xuan Xuan" w:date="2025-05-25T19:55:00Z" w16du:dateUtc="2025-05-25T11:55:00Z"/>
              </w:rPr>
            </w:pPr>
            <w:moveTo w:id="451" w:author="Teoh Xuan Xuan" w:date="2025-05-25T19:55:00Z" w16du:dateUtc="2025-05-25T11:55:00Z">
              <w:r>
                <w:rPr>
                  <w:rFonts w:ascii="Arial" w:hAnsi="Arial" w:cs="Arial"/>
                  <w:b/>
                  <w:bCs/>
                  <w:color w:val="000000"/>
                  <w:sz w:val="22"/>
                  <w:szCs w:val="22"/>
                </w:rPr>
                <w:t>Item Purpose</w:t>
              </w:r>
            </w:moveTo>
          </w:p>
        </w:tc>
        <w:tc>
          <w:tcPr>
            <w:tcW w:w="4508" w:type="dxa"/>
            <w:tcPrChange w:id="452" w:author="Teoh Xuan Xuan" w:date="2025-05-25T19:55:00Z" w16du:dateUtc="2025-05-25T11:55:00Z">
              <w:tcPr>
                <w:tcW w:w="4508" w:type="dxa"/>
              </w:tcPr>
            </w:tcPrChange>
          </w:tcPr>
          <w:p w14:paraId="7052AC03" w14:textId="77777777" w:rsidR="003C2C4F" w:rsidRDefault="003C2C4F" w:rsidP="003C2C4F">
            <w:pPr>
              <w:rPr>
                <w:moveTo w:id="453" w:author="Teoh Xuan Xuan" w:date="2025-05-25T19:55:00Z" w16du:dateUtc="2025-05-25T11:55:00Z"/>
              </w:rPr>
            </w:pPr>
            <w:moveTo w:id="454" w:author="Teoh Xuan Xuan" w:date="2025-05-25T19:55:00Z" w16du:dateUtc="2025-05-25T11:55:00Z">
              <w:r>
                <w:rPr>
                  <w:rFonts w:ascii="Arial" w:hAnsi="Arial" w:cs="Arial"/>
                  <w:color w:val="000000"/>
                  <w:sz w:val="22"/>
                  <w:szCs w:val="22"/>
                </w:rPr>
                <w:t xml:space="preserve">To expand the section or redirect users to a </w:t>
              </w:r>
              <w:proofErr w:type="gramStart"/>
              <w:r>
                <w:rPr>
                  <w:rFonts w:ascii="Arial" w:hAnsi="Arial" w:cs="Arial"/>
                  <w:color w:val="000000"/>
                  <w:sz w:val="22"/>
                  <w:szCs w:val="22"/>
                </w:rPr>
                <w:t>full page</w:t>
              </w:r>
              <w:proofErr w:type="gramEnd"/>
              <w:r>
                <w:rPr>
                  <w:rFonts w:ascii="Arial" w:hAnsi="Arial" w:cs="Arial"/>
                  <w:color w:val="000000"/>
                  <w:sz w:val="22"/>
                  <w:szCs w:val="22"/>
                </w:rPr>
                <w:t xml:space="preserve"> view</w:t>
              </w:r>
            </w:moveTo>
          </w:p>
        </w:tc>
      </w:tr>
      <w:tr w:rsidR="003C2C4F" w14:paraId="16F63ACD" w14:textId="77777777" w:rsidTr="003C2C4F">
        <w:tc>
          <w:tcPr>
            <w:tcW w:w="4508" w:type="dxa"/>
            <w:tcPrChange w:id="455" w:author="Teoh Xuan Xuan" w:date="2025-05-25T19:55:00Z" w16du:dateUtc="2025-05-25T11:55:00Z">
              <w:tcPr>
                <w:tcW w:w="4508" w:type="dxa"/>
              </w:tcPr>
            </w:tcPrChange>
          </w:tcPr>
          <w:p w14:paraId="77E430C0" w14:textId="77777777" w:rsidR="003C2C4F" w:rsidRDefault="003C2C4F" w:rsidP="003C2C4F">
            <w:pPr>
              <w:rPr>
                <w:moveTo w:id="456" w:author="Teoh Xuan Xuan" w:date="2025-05-25T19:55:00Z" w16du:dateUtc="2025-05-25T11:55:00Z"/>
              </w:rPr>
            </w:pPr>
            <w:moveTo w:id="457" w:author="Teoh Xuan Xuan" w:date="2025-05-25T19:55:00Z" w16du:dateUtc="2025-05-25T11:55:00Z">
              <w:r>
                <w:rPr>
                  <w:rFonts w:ascii="Arial" w:hAnsi="Arial" w:cs="Arial"/>
                  <w:b/>
                  <w:bCs/>
                  <w:color w:val="000000"/>
                  <w:sz w:val="22"/>
                  <w:szCs w:val="22"/>
                </w:rPr>
                <w:t>Input Format</w:t>
              </w:r>
            </w:moveTo>
          </w:p>
        </w:tc>
        <w:tc>
          <w:tcPr>
            <w:tcW w:w="4508" w:type="dxa"/>
            <w:tcPrChange w:id="458" w:author="Teoh Xuan Xuan" w:date="2025-05-25T19:55:00Z" w16du:dateUtc="2025-05-25T11:55:00Z">
              <w:tcPr>
                <w:tcW w:w="4508" w:type="dxa"/>
              </w:tcPr>
            </w:tcPrChange>
          </w:tcPr>
          <w:p w14:paraId="082F3AFA" w14:textId="77777777" w:rsidR="003C2C4F" w:rsidRDefault="003C2C4F" w:rsidP="003C2C4F">
            <w:pPr>
              <w:rPr>
                <w:moveTo w:id="459" w:author="Teoh Xuan Xuan" w:date="2025-05-25T19:55:00Z" w16du:dateUtc="2025-05-25T11:55:00Z"/>
              </w:rPr>
            </w:pPr>
            <w:moveTo w:id="460" w:author="Teoh Xuan Xuan" w:date="2025-05-25T19:55:00Z" w16du:dateUtc="2025-05-25T11:55:00Z">
              <w:r>
                <w:rPr>
                  <w:rFonts w:ascii="Arial" w:hAnsi="Arial" w:cs="Arial"/>
                  <w:color w:val="000000"/>
                  <w:sz w:val="22"/>
                  <w:szCs w:val="22"/>
                </w:rPr>
                <w:t>Button/Link</w:t>
              </w:r>
            </w:moveTo>
          </w:p>
        </w:tc>
      </w:tr>
      <w:tr w:rsidR="003C2C4F" w14:paraId="28C5851B" w14:textId="77777777" w:rsidTr="003C2C4F">
        <w:tc>
          <w:tcPr>
            <w:tcW w:w="4508" w:type="dxa"/>
            <w:tcPrChange w:id="461" w:author="Teoh Xuan Xuan" w:date="2025-05-25T19:55:00Z" w16du:dateUtc="2025-05-25T11:55:00Z">
              <w:tcPr>
                <w:tcW w:w="4508" w:type="dxa"/>
              </w:tcPr>
            </w:tcPrChange>
          </w:tcPr>
          <w:p w14:paraId="7F3A83DD" w14:textId="77777777" w:rsidR="003C2C4F" w:rsidRDefault="003C2C4F" w:rsidP="003C2C4F">
            <w:pPr>
              <w:rPr>
                <w:moveTo w:id="462" w:author="Teoh Xuan Xuan" w:date="2025-05-25T19:55:00Z" w16du:dateUtc="2025-05-25T11:55:00Z"/>
              </w:rPr>
            </w:pPr>
            <w:moveTo w:id="463" w:author="Teoh Xuan Xuan" w:date="2025-05-25T19:55:00Z" w16du:dateUtc="2025-05-25T11:55:00Z">
              <w:r>
                <w:rPr>
                  <w:rFonts w:ascii="Arial" w:hAnsi="Arial" w:cs="Arial"/>
                  <w:b/>
                  <w:bCs/>
                  <w:color w:val="000000"/>
                  <w:sz w:val="22"/>
                  <w:szCs w:val="22"/>
                </w:rPr>
                <w:t>Valid Input</w:t>
              </w:r>
            </w:moveTo>
          </w:p>
        </w:tc>
        <w:tc>
          <w:tcPr>
            <w:tcW w:w="4508" w:type="dxa"/>
            <w:tcPrChange w:id="464" w:author="Teoh Xuan Xuan" w:date="2025-05-25T19:55:00Z" w16du:dateUtc="2025-05-25T11:55:00Z">
              <w:tcPr>
                <w:tcW w:w="4508" w:type="dxa"/>
              </w:tcPr>
            </w:tcPrChange>
          </w:tcPr>
          <w:p w14:paraId="02E1BABD" w14:textId="77777777" w:rsidR="003C2C4F" w:rsidRDefault="003C2C4F" w:rsidP="003C2C4F">
            <w:pPr>
              <w:rPr>
                <w:moveTo w:id="465" w:author="Teoh Xuan Xuan" w:date="2025-05-25T19:55:00Z" w16du:dateUtc="2025-05-25T11:55:00Z"/>
              </w:rPr>
            </w:pPr>
            <w:moveTo w:id="466" w:author="Teoh Xuan Xuan" w:date="2025-05-25T19:55:00Z" w16du:dateUtc="2025-05-25T11:55:00Z">
              <w:r>
                <w:rPr>
                  <w:rFonts w:ascii="Arial" w:hAnsi="Arial" w:cs="Arial"/>
                  <w:color w:val="000000"/>
                  <w:sz w:val="22"/>
                  <w:szCs w:val="22"/>
                </w:rPr>
                <w:t>Click event</w:t>
              </w:r>
            </w:moveTo>
          </w:p>
        </w:tc>
      </w:tr>
      <w:tr w:rsidR="003C2C4F" w14:paraId="47787114" w14:textId="77777777" w:rsidTr="003C2C4F">
        <w:tc>
          <w:tcPr>
            <w:tcW w:w="4508" w:type="dxa"/>
            <w:tcPrChange w:id="467" w:author="Teoh Xuan Xuan" w:date="2025-05-25T19:55:00Z" w16du:dateUtc="2025-05-25T11:55:00Z">
              <w:tcPr>
                <w:tcW w:w="4508" w:type="dxa"/>
              </w:tcPr>
            </w:tcPrChange>
          </w:tcPr>
          <w:p w14:paraId="3C90293D" w14:textId="77777777" w:rsidR="003C2C4F" w:rsidRDefault="003C2C4F" w:rsidP="003C2C4F">
            <w:pPr>
              <w:rPr>
                <w:moveTo w:id="468" w:author="Teoh Xuan Xuan" w:date="2025-05-25T19:55:00Z" w16du:dateUtc="2025-05-25T11:55:00Z"/>
              </w:rPr>
            </w:pPr>
            <w:moveTo w:id="469" w:author="Teoh Xuan Xuan" w:date="2025-05-25T19:55:00Z" w16du:dateUtc="2025-05-25T11:55:00Z">
              <w:r>
                <w:rPr>
                  <w:rFonts w:ascii="Arial" w:hAnsi="Arial" w:cs="Arial"/>
                  <w:b/>
                  <w:bCs/>
                  <w:color w:val="000000"/>
                  <w:sz w:val="22"/>
                  <w:szCs w:val="22"/>
                </w:rPr>
                <w:t>Related I/O</w:t>
              </w:r>
            </w:moveTo>
          </w:p>
        </w:tc>
        <w:tc>
          <w:tcPr>
            <w:tcW w:w="4508" w:type="dxa"/>
            <w:tcPrChange w:id="470" w:author="Teoh Xuan Xuan" w:date="2025-05-25T19:55:00Z" w16du:dateUtc="2025-05-25T11:55:00Z">
              <w:tcPr>
                <w:tcW w:w="4508" w:type="dxa"/>
              </w:tcPr>
            </w:tcPrChange>
          </w:tcPr>
          <w:p w14:paraId="018ADE22" w14:textId="77777777" w:rsidR="003C2C4F" w:rsidRDefault="003C2C4F" w:rsidP="003C2C4F">
            <w:pPr>
              <w:rPr>
                <w:moveTo w:id="471" w:author="Teoh Xuan Xuan" w:date="2025-05-25T19:55:00Z" w16du:dateUtc="2025-05-25T11:55:00Z"/>
              </w:rPr>
            </w:pPr>
            <w:moveTo w:id="472" w:author="Teoh Xuan Xuan" w:date="2025-05-25T19:55:00Z" w16du:dateUtc="2025-05-25T11:55:00Z">
              <w:r>
                <w:rPr>
                  <w:rFonts w:ascii="Arial" w:hAnsi="Arial" w:cs="Arial"/>
                  <w:color w:val="000000"/>
                  <w:sz w:val="22"/>
                  <w:szCs w:val="22"/>
                </w:rPr>
                <w:t>REQ_IO0201, REQ_IO0202</w:t>
              </w:r>
            </w:moveTo>
          </w:p>
        </w:tc>
      </w:tr>
      <w:tr w:rsidR="003C2C4F" w14:paraId="76EDBEEC" w14:textId="77777777" w:rsidTr="003C2C4F">
        <w:tc>
          <w:tcPr>
            <w:tcW w:w="4508" w:type="dxa"/>
            <w:tcPrChange w:id="473" w:author="Teoh Xuan Xuan" w:date="2025-05-25T19:55:00Z" w16du:dateUtc="2025-05-25T11:55:00Z">
              <w:tcPr>
                <w:tcW w:w="4508" w:type="dxa"/>
              </w:tcPr>
            </w:tcPrChange>
          </w:tcPr>
          <w:p w14:paraId="7296E4FB" w14:textId="77777777" w:rsidR="003C2C4F" w:rsidRDefault="003C2C4F" w:rsidP="003C2C4F">
            <w:pPr>
              <w:rPr>
                <w:moveTo w:id="474" w:author="Teoh Xuan Xuan" w:date="2025-05-25T19:55:00Z" w16du:dateUtc="2025-05-25T11:55:00Z"/>
              </w:rPr>
            </w:pPr>
            <w:moveTo w:id="475" w:author="Teoh Xuan Xuan" w:date="2025-05-25T19:55:00Z" w16du:dateUtc="2025-05-25T11:55:00Z">
              <w:r>
                <w:rPr>
                  <w:rFonts w:ascii="Arial" w:hAnsi="Arial" w:cs="Arial"/>
                  <w:b/>
                  <w:bCs/>
                  <w:color w:val="000000"/>
                  <w:sz w:val="22"/>
                  <w:szCs w:val="22"/>
                </w:rPr>
                <w:t>Author</w:t>
              </w:r>
            </w:moveTo>
          </w:p>
        </w:tc>
        <w:tc>
          <w:tcPr>
            <w:tcW w:w="4508" w:type="dxa"/>
            <w:tcPrChange w:id="476" w:author="Teoh Xuan Xuan" w:date="2025-05-25T19:55:00Z" w16du:dateUtc="2025-05-25T11:55:00Z">
              <w:tcPr>
                <w:tcW w:w="4508" w:type="dxa"/>
              </w:tcPr>
            </w:tcPrChange>
          </w:tcPr>
          <w:p w14:paraId="21DB58E3" w14:textId="3BADFD61" w:rsidR="003C2C4F" w:rsidRDefault="00203877" w:rsidP="003C2C4F">
            <w:pPr>
              <w:rPr>
                <w:moveTo w:id="477" w:author="Teoh Xuan Xuan" w:date="2025-05-25T19:55:00Z" w16du:dateUtc="2025-05-25T11:55:00Z"/>
              </w:rPr>
            </w:pPr>
            <w:ins w:id="478" w:author="Teoh Xuan Xuan" w:date="2025-05-25T19:58:00Z" w16du:dateUtc="2025-05-25T11:58:00Z">
              <w:r>
                <w:rPr>
                  <w:rFonts w:ascii="Arial" w:hAnsi="Arial" w:cs="Arial"/>
                  <w:color w:val="000000"/>
                  <w:sz w:val="22"/>
                  <w:szCs w:val="22"/>
                </w:rPr>
                <w:t>Yang Jia En</w:t>
              </w:r>
            </w:ins>
            <w:moveTo w:id="479" w:author="Teoh Xuan Xuan" w:date="2025-05-25T19:55:00Z" w16du:dateUtc="2025-05-25T11:55:00Z">
              <w:del w:id="480" w:author="Teoh Xuan Xuan" w:date="2025-05-25T19:58:00Z" w16du:dateUtc="2025-05-25T11:58:00Z">
                <w:r w:rsidR="003C2C4F" w:rsidDel="00203877">
                  <w:rPr>
                    <w:rFonts w:ascii="Arial" w:hAnsi="Arial" w:cs="Arial"/>
                    <w:color w:val="000000"/>
                    <w:sz w:val="22"/>
                    <w:szCs w:val="22"/>
                  </w:rPr>
                  <w:delText>[Your Name Here]</w:delText>
                </w:r>
              </w:del>
            </w:moveTo>
          </w:p>
        </w:tc>
      </w:tr>
    </w:tbl>
    <w:tbl>
      <w:tblPr>
        <w:tblStyle w:val="TableGrid"/>
        <w:tblpPr w:leftFromText="180" w:rightFromText="180" w:vertAnchor="text" w:horzAnchor="margin" w:tblpY="5093"/>
        <w:tblW w:w="0" w:type="auto"/>
        <w:tblLook w:val="04A0" w:firstRow="1" w:lastRow="0" w:firstColumn="1" w:lastColumn="0" w:noHBand="0" w:noVBand="1"/>
        <w:tblPrChange w:id="481" w:author="Teoh Xuan Xuan" w:date="2025-05-25T19:56:00Z" w16du:dateUtc="2025-05-25T11:56:00Z">
          <w:tblPr>
            <w:tblStyle w:val="TableGrid"/>
            <w:tblpPr w:leftFromText="180" w:rightFromText="180" w:vertAnchor="text" w:horzAnchor="margin" w:tblpY="12698"/>
            <w:tblW w:w="0" w:type="auto"/>
            <w:tblLook w:val="04A0" w:firstRow="1" w:lastRow="0" w:firstColumn="1" w:lastColumn="0" w:noHBand="0" w:noVBand="1"/>
          </w:tblPr>
        </w:tblPrChange>
      </w:tblPr>
      <w:tblGrid>
        <w:gridCol w:w="4508"/>
        <w:gridCol w:w="4508"/>
        <w:tblGridChange w:id="482">
          <w:tblGrid>
            <w:gridCol w:w="4508"/>
            <w:gridCol w:w="4508"/>
          </w:tblGrid>
        </w:tblGridChange>
      </w:tblGrid>
      <w:tr w:rsidR="003C2C4F" w14:paraId="35F23C6B" w14:textId="77777777" w:rsidTr="003C2C4F">
        <w:tc>
          <w:tcPr>
            <w:tcW w:w="4508" w:type="dxa"/>
            <w:tcPrChange w:id="483" w:author="Teoh Xuan Xuan" w:date="2025-05-25T19:56:00Z" w16du:dateUtc="2025-05-25T11:56:00Z">
              <w:tcPr>
                <w:tcW w:w="4508" w:type="dxa"/>
              </w:tcPr>
            </w:tcPrChange>
          </w:tcPr>
          <w:p w14:paraId="4179488F" w14:textId="77777777" w:rsidR="003C2C4F" w:rsidRDefault="003C2C4F" w:rsidP="003C2C4F">
            <w:pPr>
              <w:rPr>
                <w:moveTo w:id="484" w:author="Teoh Xuan Xuan" w:date="2025-05-25T19:55:00Z" w16du:dateUtc="2025-05-25T11:55:00Z"/>
              </w:rPr>
            </w:pPr>
            <w:moveToRangeStart w:id="485" w:author="Teoh Xuan Xuan" w:date="2025-05-25T19:55:00Z" w:name="move199095372"/>
            <w:moveToRangeEnd w:id="426"/>
            <w:moveTo w:id="486" w:author="Teoh Xuan Xuan" w:date="2025-05-25T19:55:00Z" w16du:dateUtc="2025-05-25T11:55:00Z">
              <w:r>
                <w:rPr>
                  <w:rFonts w:ascii="Arial" w:hAnsi="Arial" w:cs="Arial"/>
                  <w:b/>
                  <w:bCs/>
                  <w:color w:val="000000"/>
                  <w:sz w:val="22"/>
                  <w:szCs w:val="22"/>
                </w:rPr>
                <w:t>Requirement ID</w:t>
              </w:r>
            </w:moveTo>
          </w:p>
        </w:tc>
        <w:tc>
          <w:tcPr>
            <w:tcW w:w="4508" w:type="dxa"/>
            <w:tcPrChange w:id="487" w:author="Teoh Xuan Xuan" w:date="2025-05-25T19:56:00Z" w16du:dateUtc="2025-05-25T11:56:00Z">
              <w:tcPr>
                <w:tcW w:w="4508" w:type="dxa"/>
              </w:tcPr>
            </w:tcPrChange>
          </w:tcPr>
          <w:p w14:paraId="64E16526" w14:textId="77777777" w:rsidR="003C2C4F" w:rsidRDefault="003C2C4F" w:rsidP="003C2C4F">
            <w:pPr>
              <w:rPr>
                <w:moveTo w:id="488" w:author="Teoh Xuan Xuan" w:date="2025-05-25T19:55:00Z" w16du:dateUtc="2025-05-25T11:55:00Z"/>
              </w:rPr>
            </w:pPr>
            <w:moveTo w:id="489" w:author="Teoh Xuan Xuan" w:date="2025-05-25T19:55:00Z" w16du:dateUtc="2025-05-25T11:55:00Z">
              <w:r>
                <w:rPr>
                  <w:rFonts w:ascii="Arial" w:hAnsi="Arial" w:cs="Arial"/>
                  <w:b/>
                  <w:bCs/>
                  <w:color w:val="000000"/>
                  <w:sz w:val="22"/>
                  <w:szCs w:val="22"/>
                </w:rPr>
                <w:t>REQ_IO0205</w:t>
              </w:r>
            </w:moveTo>
          </w:p>
        </w:tc>
      </w:tr>
      <w:tr w:rsidR="003C2C4F" w14:paraId="51636237" w14:textId="77777777" w:rsidTr="003C2C4F">
        <w:tc>
          <w:tcPr>
            <w:tcW w:w="4508" w:type="dxa"/>
            <w:tcPrChange w:id="490" w:author="Teoh Xuan Xuan" w:date="2025-05-25T19:56:00Z" w16du:dateUtc="2025-05-25T11:56:00Z">
              <w:tcPr>
                <w:tcW w:w="4508" w:type="dxa"/>
              </w:tcPr>
            </w:tcPrChange>
          </w:tcPr>
          <w:p w14:paraId="2904B801" w14:textId="77777777" w:rsidR="003C2C4F" w:rsidRDefault="003C2C4F" w:rsidP="003C2C4F">
            <w:pPr>
              <w:rPr>
                <w:moveTo w:id="491" w:author="Teoh Xuan Xuan" w:date="2025-05-25T19:55:00Z" w16du:dateUtc="2025-05-25T11:55:00Z"/>
              </w:rPr>
            </w:pPr>
            <w:moveTo w:id="492" w:author="Teoh Xuan Xuan" w:date="2025-05-25T19:55:00Z" w16du:dateUtc="2025-05-25T11:55:00Z">
              <w:r>
                <w:rPr>
                  <w:rFonts w:ascii="Arial" w:hAnsi="Arial" w:cs="Arial"/>
                  <w:b/>
                  <w:bCs/>
                  <w:color w:val="000000"/>
                  <w:sz w:val="22"/>
                  <w:szCs w:val="22"/>
                </w:rPr>
                <w:t>Version</w:t>
              </w:r>
            </w:moveTo>
          </w:p>
        </w:tc>
        <w:tc>
          <w:tcPr>
            <w:tcW w:w="4508" w:type="dxa"/>
            <w:tcPrChange w:id="493" w:author="Teoh Xuan Xuan" w:date="2025-05-25T19:56:00Z" w16du:dateUtc="2025-05-25T11:56:00Z">
              <w:tcPr>
                <w:tcW w:w="4508" w:type="dxa"/>
              </w:tcPr>
            </w:tcPrChange>
          </w:tcPr>
          <w:p w14:paraId="3513BDC1" w14:textId="77777777" w:rsidR="003C2C4F" w:rsidRDefault="003C2C4F" w:rsidP="003C2C4F">
            <w:pPr>
              <w:rPr>
                <w:moveTo w:id="494" w:author="Teoh Xuan Xuan" w:date="2025-05-25T19:55:00Z" w16du:dateUtc="2025-05-25T11:55:00Z"/>
              </w:rPr>
            </w:pPr>
            <w:moveTo w:id="495" w:author="Teoh Xuan Xuan" w:date="2025-05-25T19:55:00Z" w16du:dateUtc="2025-05-25T11:55:00Z">
              <w:r>
                <w:rPr>
                  <w:rFonts w:ascii="Arial" w:hAnsi="Arial" w:cs="Arial"/>
                  <w:color w:val="000000"/>
                  <w:sz w:val="22"/>
                  <w:szCs w:val="22"/>
                </w:rPr>
                <w:t>1.0</w:t>
              </w:r>
            </w:moveTo>
          </w:p>
        </w:tc>
      </w:tr>
      <w:tr w:rsidR="003C2C4F" w14:paraId="4E3BC3F8" w14:textId="77777777" w:rsidTr="003C2C4F">
        <w:tc>
          <w:tcPr>
            <w:tcW w:w="4508" w:type="dxa"/>
            <w:tcPrChange w:id="496" w:author="Teoh Xuan Xuan" w:date="2025-05-25T19:56:00Z" w16du:dateUtc="2025-05-25T11:56:00Z">
              <w:tcPr>
                <w:tcW w:w="4508" w:type="dxa"/>
              </w:tcPr>
            </w:tcPrChange>
          </w:tcPr>
          <w:p w14:paraId="6CBBAE4C" w14:textId="77777777" w:rsidR="003C2C4F" w:rsidRDefault="003C2C4F" w:rsidP="003C2C4F">
            <w:pPr>
              <w:rPr>
                <w:moveTo w:id="497" w:author="Teoh Xuan Xuan" w:date="2025-05-25T19:55:00Z" w16du:dateUtc="2025-05-25T11:55:00Z"/>
              </w:rPr>
            </w:pPr>
            <w:moveTo w:id="498" w:author="Teoh Xuan Xuan" w:date="2025-05-25T19:55:00Z" w16du:dateUtc="2025-05-25T11:55:00Z">
              <w:r>
                <w:rPr>
                  <w:rFonts w:ascii="Arial" w:hAnsi="Arial" w:cs="Arial"/>
                  <w:b/>
                  <w:bCs/>
                  <w:color w:val="000000"/>
                  <w:sz w:val="22"/>
                  <w:szCs w:val="22"/>
                </w:rPr>
                <w:t>Item</w:t>
              </w:r>
            </w:moveTo>
          </w:p>
        </w:tc>
        <w:tc>
          <w:tcPr>
            <w:tcW w:w="4508" w:type="dxa"/>
            <w:tcPrChange w:id="499" w:author="Teoh Xuan Xuan" w:date="2025-05-25T19:56:00Z" w16du:dateUtc="2025-05-25T11:56:00Z">
              <w:tcPr>
                <w:tcW w:w="4508" w:type="dxa"/>
              </w:tcPr>
            </w:tcPrChange>
          </w:tcPr>
          <w:p w14:paraId="771A7D09" w14:textId="77777777" w:rsidR="003C2C4F" w:rsidRDefault="003C2C4F" w:rsidP="003C2C4F">
            <w:pPr>
              <w:rPr>
                <w:moveTo w:id="500" w:author="Teoh Xuan Xuan" w:date="2025-05-25T19:55:00Z" w16du:dateUtc="2025-05-25T11:55:00Z"/>
              </w:rPr>
            </w:pPr>
            <w:moveTo w:id="501" w:author="Teoh Xuan Xuan" w:date="2025-05-25T19:55:00Z" w16du:dateUtc="2025-05-25T11:55:00Z">
              <w:r>
                <w:rPr>
                  <w:rFonts w:ascii="Arial" w:hAnsi="Arial" w:cs="Arial"/>
                  <w:color w:val="000000"/>
                  <w:sz w:val="22"/>
                  <w:szCs w:val="22"/>
                </w:rPr>
                <w:t>Log Out Link (Input)</w:t>
              </w:r>
            </w:moveTo>
          </w:p>
        </w:tc>
      </w:tr>
      <w:tr w:rsidR="003C2C4F" w14:paraId="333E3DE9" w14:textId="77777777" w:rsidTr="003C2C4F">
        <w:tc>
          <w:tcPr>
            <w:tcW w:w="4508" w:type="dxa"/>
            <w:tcPrChange w:id="502" w:author="Teoh Xuan Xuan" w:date="2025-05-25T19:56:00Z" w16du:dateUtc="2025-05-25T11:56:00Z">
              <w:tcPr>
                <w:tcW w:w="4508" w:type="dxa"/>
              </w:tcPr>
            </w:tcPrChange>
          </w:tcPr>
          <w:p w14:paraId="65D9EB1E" w14:textId="77777777" w:rsidR="003C2C4F" w:rsidRDefault="003C2C4F" w:rsidP="003C2C4F">
            <w:pPr>
              <w:rPr>
                <w:moveTo w:id="503" w:author="Teoh Xuan Xuan" w:date="2025-05-25T19:55:00Z" w16du:dateUtc="2025-05-25T11:55:00Z"/>
              </w:rPr>
            </w:pPr>
            <w:moveTo w:id="504" w:author="Teoh Xuan Xuan" w:date="2025-05-25T19:55:00Z" w16du:dateUtc="2025-05-25T11:55:00Z">
              <w:r>
                <w:rPr>
                  <w:rFonts w:ascii="Arial" w:hAnsi="Arial" w:cs="Arial"/>
                  <w:b/>
                  <w:bCs/>
                  <w:color w:val="000000"/>
                  <w:sz w:val="22"/>
                  <w:szCs w:val="22"/>
                </w:rPr>
                <w:t>Item Description</w:t>
              </w:r>
            </w:moveTo>
          </w:p>
        </w:tc>
        <w:tc>
          <w:tcPr>
            <w:tcW w:w="4508" w:type="dxa"/>
            <w:tcPrChange w:id="505" w:author="Teoh Xuan Xuan" w:date="2025-05-25T19:56:00Z" w16du:dateUtc="2025-05-25T11:56:00Z">
              <w:tcPr>
                <w:tcW w:w="4508" w:type="dxa"/>
              </w:tcPr>
            </w:tcPrChange>
          </w:tcPr>
          <w:p w14:paraId="741DB88F" w14:textId="77777777" w:rsidR="003C2C4F" w:rsidRDefault="003C2C4F" w:rsidP="003C2C4F">
            <w:pPr>
              <w:rPr>
                <w:moveTo w:id="506" w:author="Teoh Xuan Xuan" w:date="2025-05-25T19:55:00Z" w16du:dateUtc="2025-05-25T11:55:00Z"/>
              </w:rPr>
            </w:pPr>
            <w:moveTo w:id="507" w:author="Teoh Xuan Xuan" w:date="2025-05-25T19:55:00Z" w16du:dateUtc="2025-05-25T11:55:00Z">
              <w:r>
                <w:rPr>
                  <w:rFonts w:ascii="Arial" w:hAnsi="Arial" w:cs="Arial"/>
                  <w:color w:val="000000"/>
                  <w:sz w:val="22"/>
                  <w:szCs w:val="22"/>
                </w:rPr>
                <w:t>A text-based button allowing the user to log out of the session</w:t>
              </w:r>
            </w:moveTo>
          </w:p>
        </w:tc>
      </w:tr>
      <w:tr w:rsidR="003C2C4F" w14:paraId="26D405F3" w14:textId="77777777" w:rsidTr="003C2C4F">
        <w:tc>
          <w:tcPr>
            <w:tcW w:w="4508" w:type="dxa"/>
            <w:tcPrChange w:id="508" w:author="Teoh Xuan Xuan" w:date="2025-05-25T19:56:00Z" w16du:dateUtc="2025-05-25T11:56:00Z">
              <w:tcPr>
                <w:tcW w:w="4508" w:type="dxa"/>
              </w:tcPr>
            </w:tcPrChange>
          </w:tcPr>
          <w:p w14:paraId="75D9E623" w14:textId="77777777" w:rsidR="003C2C4F" w:rsidRDefault="003C2C4F" w:rsidP="003C2C4F">
            <w:pPr>
              <w:rPr>
                <w:moveTo w:id="509" w:author="Teoh Xuan Xuan" w:date="2025-05-25T19:55:00Z" w16du:dateUtc="2025-05-25T11:55:00Z"/>
              </w:rPr>
            </w:pPr>
            <w:moveTo w:id="510" w:author="Teoh Xuan Xuan" w:date="2025-05-25T19:55:00Z" w16du:dateUtc="2025-05-25T11:55:00Z">
              <w:r>
                <w:rPr>
                  <w:rFonts w:ascii="Arial" w:hAnsi="Arial" w:cs="Arial"/>
                  <w:b/>
                  <w:bCs/>
                  <w:color w:val="000000"/>
                  <w:sz w:val="22"/>
                  <w:szCs w:val="22"/>
                </w:rPr>
                <w:t>Item Purpose</w:t>
              </w:r>
            </w:moveTo>
          </w:p>
        </w:tc>
        <w:tc>
          <w:tcPr>
            <w:tcW w:w="4508" w:type="dxa"/>
            <w:tcPrChange w:id="511" w:author="Teoh Xuan Xuan" w:date="2025-05-25T19:56:00Z" w16du:dateUtc="2025-05-25T11:56:00Z">
              <w:tcPr>
                <w:tcW w:w="4508" w:type="dxa"/>
              </w:tcPr>
            </w:tcPrChange>
          </w:tcPr>
          <w:p w14:paraId="435ECC65" w14:textId="77777777" w:rsidR="003C2C4F" w:rsidRDefault="003C2C4F" w:rsidP="003C2C4F">
            <w:pPr>
              <w:rPr>
                <w:moveTo w:id="512" w:author="Teoh Xuan Xuan" w:date="2025-05-25T19:55:00Z" w16du:dateUtc="2025-05-25T11:55:00Z"/>
              </w:rPr>
            </w:pPr>
            <w:moveTo w:id="513" w:author="Teoh Xuan Xuan" w:date="2025-05-25T19:55:00Z" w16du:dateUtc="2025-05-25T11:55:00Z">
              <w:r>
                <w:rPr>
                  <w:rFonts w:ascii="Arial" w:hAnsi="Arial" w:cs="Arial"/>
                  <w:color w:val="000000"/>
                  <w:sz w:val="22"/>
                  <w:szCs w:val="22"/>
                </w:rPr>
                <w:t>To end the user session and redirect to login page</w:t>
              </w:r>
            </w:moveTo>
          </w:p>
        </w:tc>
      </w:tr>
      <w:tr w:rsidR="003C2C4F" w14:paraId="31A643F9" w14:textId="77777777" w:rsidTr="003C2C4F">
        <w:tc>
          <w:tcPr>
            <w:tcW w:w="4508" w:type="dxa"/>
            <w:tcPrChange w:id="514" w:author="Teoh Xuan Xuan" w:date="2025-05-25T19:56:00Z" w16du:dateUtc="2025-05-25T11:56:00Z">
              <w:tcPr>
                <w:tcW w:w="4508" w:type="dxa"/>
              </w:tcPr>
            </w:tcPrChange>
          </w:tcPr>
          <w:p w14:paraId="2EF50B27" w14:textId="77777777" w:rsidR="003C2C4F" w:rsidRDefault="003C2C4F" w:rsidP="003C2C4F">
            <w:pPr>
              <w:rPr>
                <w:moveTo w:id="515" w:author="Teoh Xuan Xuan" w:date="2025-05-25T19:55:00Z" w16du:dateUtc="2025-05-25T11:55:00Z"/>
              </w:rPr>
            </w:pPr>
            <w:moveTo w:id="516" w:author="Teoh Xuan Xuan" w:date="2025-05-25T19:55:00Z" w16du:dateUtc="2025-05-25T11:55:00Z">
              <w:r>
                <w:rPr>
                  <w:rFonts w:ascii="Arial" w:hAnsi="Arial" w:cs="Arial"/>
                  <w:b/>
                  <w:bCs/>
                  <w:color w:val="000000"/>
                  <w:sz w:val="22"/>
                  <w:szCs w:val="22"/>
                </w:rPr>
                <w:t>Input Format</w:t>
              </w:r>
            </w:moveTo>
          </w:p>
        </w:tc>
        <w:tc>
          <w:tcPr>
            <w:tcW w:w="4508" w:type="dxa"/>
            <w:tcPrChange w:id="517" w:author="Teoh Xuan Xuan" w:date="2025-05-25T19:56:00Z" w16du:dateUtc="2025-05-25T11:56:00Z">
              <w:tcPr>
                <w:tcW w:w="4508" w:type="dxa"/>
              </w:tcPr>
            </w:tcPrChange>
          </w:tcPr>
          <w:p w14:paraId="09B9A2C6" w14:textId="77777777" w:rsidR="003C2C4F" w:rsidRDefault="003C2C4F" w:rsidP="003C2C4F">
            <w:pPr>
              <w:rPr>
                <w:moveTo w:id="518" w:author="Teoh Xuan Xuan" w:date="2025-05-25T19:55:00Z" w16du:dateUtc="2025-05-25T11:55:00Z"/>
              </w:rPr>
            </w:pPr>
            <w:moveTo w:id="519" w:author="Teoh Xuan Xuan" w:date="2025-05-25T19:55:00Z" w16du:dateUtc="2025-05-25T11:55:00Z">
              <w:r>
                <w:rPr>
                  <w:rFonts w:ascii="Arial" w:hAnsi="Arial" w:cs="Arial"/>
                  <w:color w:val="000000"/>
                  <w:sz w:val="22"/>
                  <w:szCs w:val="22"/>
                </w:rPr>
                <w:t>Link</w:t>
              </w:r>
            </w:moveTo>
          </w:p>
        </w:tc>
      </w:tr>
      <w:tr w:rsidR="003C2C4F" w14:paraId="2D05C739" w14:textId="77777777" w:rsidTr="003C2C4F">
        <w:tc>
          <w:tcPr>
            <w:tcW w:w="4508" w:type="dxa"/>
            <w:tcPrChange w:id="520" w:author="Teoh Xuan Xuan" w:date="2025-05-25T19:56:00Z" w16du:dateUtc="2025-05-25T11:56:00Z">
              <w:tcPr>
                <w:tcW w:w="4508" w:type="dxa"/>
              </w:tcPr>
            </w:tcPrChange>
          </w:tcPr>
          <w:p w14:paraId="528A6A38" w14:textId="77777777" w:rsidR="003C2C4F" w:rsidRDefault="003C2C4F" w:rsidP="003C2C4F">
            <w:pPr>
              <w:rPr>
                <w:moveTo w:id="521" w:author="Teoh Xuan Xuan" w:date="2025-05-25T19:55:00Z" w16du:dateUtc="2025-05-25T11:55:00Z"/>
              </w:rPr>
            </w:pPr>
            <w:moveTo w:id="522" w:author="Teoh Xuan Xuan" w:date="2025-05-25T19:55:00Z" w16du:dateUtc="2025-05-25T11:55:00Z">
              <w:r>
                <w:rPr>
                  <w:rFonts w:ascii="Arial" w:hAnsi="Arial" w:cs="Arial"/>
                  <w:b/>
                  <w:bCs/>
                  <w:color w:val="000000"/>
                  <w:sz w:val="22"/>
                  <w:szCs w:val="22"/>
                </w:rPr>
                <w:t>Valid Input</w:t>
              </w:r>
            </w:moveTo>
          </w:p>
        </w:tc>
        <w:tc>
          <w:tcPr>
            <w:tcW w:w="4508" w:type="dxa"/>
            <w:tcPrChange w:id="523" w:author="Teoh Xuan Xuan" w:date="2025-05-25T19:56:00Z" w16du:dateUtc="2025-05-25T11:56:00Z">
              <w:tcPr>
                <w:tcW w:w="4508" w:type="dxa"/>
              </w:tcPr>
            </w:tcPrChange>
          </w:tcPr>
          <w:p w14:paraId="2319BA1E" w14:textId="77777777" w:rsidR="003C2C4F" w:rsidRDefault="003C2C4F" w:rsidP="003C2C4F">
            <w:pPr>
              <w:rPr>
                <w:moveTo w:id="524" w:author="Teoh Xuan Xuan" w:date="2025-05-25T19:55:00Z" w16du:dateUtc="2025-05-25T11:55:00Z"/>
              </w:rPr>
            </w:pPr>
            <w:moveTo w:id="525" w:author="Teoh Xuan Xuan" w:date="2025-05-25T19:55:00Z" w16du:dateUtc="2025-05-25T11:55:00Z">
              <w:r>
                <w:rPr>
                  <w:rFonts w:ascii="Arial" w:hAnsi="Arial" w:cs="Arial"/>
                  <w:color w:val="000000"/>
                  <w:sz w:val="22"/>
                  <w:szCs w:val="22"/>
                </w:rPr>
                <w:t>Click event</w:t>
              </w:r>
            </w:moveTo>
          </w:p>
        </w:tc>
      </w:tr>
      <w:tr w:rsidR="003C2C4F" w14:paraId="1128F92F" w14:textId="77777777" w:rsidTr="003C2C4F">
        <w:tc>
          <w:tcPr>
            <w:tcW w:w="4508" w:type="dxa"/>
            <w:tcPrChange w:id="526" w:author="Teoh Xuan Xuan" w:date="2025-05-25T19:56:00Z" w16du:dateUtc="2025-05-25T11:56:00Z">
              <w:tcPr>
                <w:tcW w:w="4508" w:type="dxa"/>
              </w:tcPr>
            </w:tcPrChange>
          </w:tcPr>
          <w:p w14:paraId="51B8A3A2" w14:textId="77777777" w:rsidR="003C2C4F" w:rsidRDefault="003C2C4F" w:rsidP="003C2C4F">
            <w:pPr>
              <w:rPr>
                <w:moveTo w:id="527" w:author="Teoh Xuan Xuan" w:date="2025-05-25T19:55:00Z" w16du:dateUtc="2025-05-25T11:55:00Z"/>
              </w:rPr>
            </w:pPr>
            <w:moveTo w:id="528" w:author="Teoh Xuan Xuan" w:date="2025-05-25T19:55:00Z" w16du:dateUtc="2025-05-25T11:55:00Z">
              <w:r>
                <w:rPr>
                  <w:rFonts w:ascii="Arial" w:hAnsi="Arial" w:cs="Arial"/>
                  <w:b/>
                  <w:bCs/>
                  <w:color w:val="000000"/>
                  <w:sz w:val="22"/>
                  <w:szCs w:val="22"/>
                </w:rPr>
                <w:t>Related I/O</w:t>
              </w:r>
            </w:moveTo>
          </w:p>
        </w:tc>
        <w:tc>
          <w:tcPr>
            <w:tcW w:w="4508" w:type="dxa"/>
            <w:tcPrChange w:id="529" w:author="Teoh Xuan Xuan" w:date="2025-05-25T19:56:00Z" w16du:dateUtc="2025-05-25T11:56:00Z">
              <w:tcPr>
                <w:tcW w:w="4508" w:type="dxa"/>
              </w:tcPr>
            </w:tcPrChange>
          </w:tcPr>
          <w:p w14:paraId="336A5418" w14:textId="77777777" w:rsidR="003C2C4F" w:rsidRDefault="003C2C4F" w:rsidP="003C2C4F">
            <w:pPr>
              <w:rPr>
                <w:moveTo w:id="530" w:author="Teoh Xuan Xuan" w:date="2025-05-25T19:55:00Z" w16du:dateUtc="2025-05-25T11:55:00Z"/>
              </w:rPr>
            </w:pPr>
            <w:moveTo w:id="531" w:author="Teoh Xuan Xuan" w:date="2025-05-25T19:55:00Z" w16du:dateUtc="2025-05-25T11:55:00Z">
              <w:r>
                <w:rPr>
                  <w:rFonts w:ascii="Arial" w:hAnsi="Arial" w:cs="Arial"/>
                  <w:color w:val="000000"/>
                  <w:sz w:val="22"/>
                  <w:szCs w:val="22"/>
                </w:rPr>
                <w:t>Session Manager</w:t>
              </w:r>
            </w:moveTo>
          </w:p>
        </w:tc>
      </w:tr>
      <w:tr w:rsidR="003C2C4F" w14:paraId="0BE5BB7E" w14:textId="77777777" w:rsidTr="003C2C4F">
        <w:tc>
          <w:tcPr>
            <w:tcW w:w="4508" w:type="dxa"/>
            <w:tcPrChange w:id="532" w:author="Teoh Xuan Xuan" w:date="2025-05-25T19:56:00Z" w16du:dateUtc="2025-05-25T11:56:00Z">
              <w:tcPr>
                <w:tcW w:w="4508" w:type="dxa"/>
              </w:tcPr>
            </w:tcPrChange>
          </w:tcPr>
          <w:p w14:paraId="6BEC3918" w14:textId="77777777" w:rsidR="003C2C4F" w:rsidRDefault="003C2C4F" w:rsidP="003C2C4F">
            <w:pPr>
              <w:rPr>
                <w:moveTo w:id="533" w:author="Teoh Xuan Xuan" w:date="2025-05-25T19:55:00Z" w16du:dateUtc="2025-05-25T11:55:00Z"/>
              </w:rPr>
            </w:pPr>
            <w:moveTo w:id="534" w:author="Teoh Xuan Xuan" w:date="2025-05-25T19:55:00Z" w16du:dateUtc="2025-05-25T11:55:00Z">
              <w:r>
                <w:rPr>
                  <w:rFonts w:ascii="Arial" w:hAnsi="Arial" w:cs="Arial"/>
                  <w:b/>
                  <w:bCs/>
                  <w:color w:val="000000"/>
                  <w:sz w:val="22"/>
                  <w:szCs w:val="22"/>
                </w:rPr>
                <w:t>Author</w:t>
              </w:r>
            </w:moveTo>
          </w:p>
        </w:tc>
        <w:tc>
          <w:tcPr>
            <w:tcW w:w="4508" w:type="dxa"/>
            <w:tcPrChange w:id="535" w:author="Teoh Xuan Xuan" w:date="2025-05-25T19:56:00Z" w16du:dateUtc="2025-05-25T11:56:00Z">
              <w:tcPr>
                <w:tcW w:w="4508" w:type="dxa"/>
              </w:tcPr>
            </w:tcPrChange>
          </w:tcPr>
          <w:p w14:paraId="60573053" w14:textId="6B31C411" w:rsidR="003C2C4F" w:rsidRDefault="00203877" w:rsidP="003C2C4F">
            <w:pPr>
              <w:rPr>
                <w:moveTo w:id="536" w:author="Teoh Xuan Xuan" w:date="2025-05-25T19:55:00Z" w16du:dateUtc="2025-05-25T11:55:00Z"/>
              </w:rPr>
            </w:pPr>
            <w:ins w:id="537" w:author="Teoh Xuan Xuan" w:date="2025-05-25T19:59:00Z" w16du:dateUtc="2025-05-25T11:59:00Z">
              <w:r>
                <w:rPr>
                  <w:rFonts w:ascii="Arial" w:hAnsi="Arial" w:cs="Arial"/>
                  <w:color w:val="000000"/>
                  <w:sz w:val="22"/>
                  <w:szCs w:val="22"/>
                </w:rPr>
                <w:t>Tey Jun Cheng</w:t>
              </w:r>
            </w:ins>
            <w:moveTo w:id="538" w:author="Teoh Xuan Xuan" w:date="2025-05-25T19:55:00Z" w16du:dateUtc="2025-05-25T11:55:00Z">
              <w:del w:id="539" w:author="Teoh Xuan Xuan" w:date="2025-05-25T19:59:00Z" w16du:dateUtc="2025-05-25T11:59:00Z">
                <w:r w:rsidR="003C2C4F" w:rsidDel="00203877">
                  <w:rPr>
                    <w:rFonts w:ascii="Arial" w:hAnsi="Arial" w:cs="Arial"/>
                    <w:color w:val="000000"/>
                    <w:sz w:val="22"/>
                    <w:szCs w:val="22"/>
                  </w:rPr>
                  <w:delText>[Your Name Here]</w:delText>
                </w:r>
              </w:del>
            </w:moveTo>
          </w:p>
        </w:tc>
      </w:tr>
    </w:tbl>
    <w:moveToRangeEnd w:id="485"/>
    <w:p w14:paraId="6C8E986C" w14:textId="77777777" w:rsidR="00203877" w:rsidRDefault="0072500E">
      <w:pPr>
        <w:pStyle w:val="Quote"/>
        <w:rPr>
          <w:ins w:id="540" w:author="Teoh Xuan Xuan" w:date="2025-05-25T19:58:00Z" w16du:dateUtc="2025-05-25T11:58:00Z"/>
        </w:rPr>
      </w:pPr>
      <w:ins w:id="541" w:author="Teoh Xuan Xuan" w:date="2025-05-25T19:55:00Z" w16du:dateUtc="2025-05-25T11:55:00Z">
        <w:r>
          <w:t>Table 3.5.</w:t>
        </w:r>
        <w:r>
          <w:rPr>
            <w:rFonts w:hint="eastAsia"/>
          </w:rPr>
          <w:t>2</w:t>
        </w:r>
      </w:ins>
      <w:ins w:id="542" w:author="Teoh Xuan Xuan" w:date="2025-05-25T19:56:00Z" w16du:dateUtc="2025-05-25T11:56:00Z">
        <w:r w:rsidR="003C2C4F">
          <w:t>.4</w:t>
        </w:r>
      </w:ins>
      <w:ins w:id="543" w:author="Teoh Xuan Xuan" w:date="2025-05-25T19:55:00Z" w16du:dateUtc="2025-05-25T11:55:00Z">
        <w:r>
          <w:rPr>
            <w:rFonts w:hint="eastAsia"/>
          </w:rPr>
          <w:t xml:space="preserve">: </w:t>
        </w:r>
      </w:ins>
      <w:ins w:id="544" w:author="Teoh Xuan Xuan" w:date="2025-05-25T19:56:00Z" w16du:dateUtc="2025-05-25T11:56:00Z">
        <w:r w:rsidR="003C2C4F">
          <w:t>View All Button</w:t>
        </w:r>
      </w:ins>
      <w:ins w:id="545" w:author="Teoh Xuan Xuan" w:date="2025-05-25T19:55:00Z" w16du:dateUtc="2025-05-25T11:55:00Z">
        <w:r>
          <w:t xml:space="preserve"> requiremen</w:t>
        </w:r>
        <w:r>
          <w:rPr>
            <w:rFonts w:hint="eastAsia"/>
          </w:rPr>
          <w:t>t</w:t>
        </w:r>
      </w:ins>
    </w:p>
    <w:p w14:paraId="0049E823" w14:textId="77777777" w:rsidR="00203877" w:rsidRDefault="00203877">
      <w:pPr>
        <w:pStyle w:val="Quote"/>
        <w:rPr>
          <w:ins w:id="546" w:author="Teoh Xuan Xuan" w:date="2025-05-25T19:58:00Z" w16du:dateUtc="2025-05-25T11:58:00Z"/>
        </w:rPr>
      </w:pPr>
    </w:p>
    <w:p w14:paraId="2F75D406" w14:textId="77777777" w:rsidR="00203877" w:rsidRDefault="00203877" w:rsidP="00203877">
      <w:pPr>
        <w:pStyle w:val="Quote"/>
        <w:rPr>
          <w:ins w:id="547" w:author="Teoh Xuan Xuan" w:date="2025-05-25T19:58:00Z" w16du:dateUtc="2025-05-25T11:58:00Z"/>
        </w:rPr>
      </w:pPr>
    </w:p>
    <w:p w14:paraId="417E1297" w14:textId="405D68D8" w:rsidR="00B72C2A" w:rsidRDefault="00203877" w:rsidP="00203877">
      <w:pPr>
        <w:pStyle w:val="Quote"/>
        <w:pPrChange w:id="548" w:author="Teoh Xuan Xuan" w:date="2025-05-25T19:58:00Z" w16du:dateUtc="2025-05-25T11:58:00Z">
          <w:pPr/>
        </w:pPrChange>
      </w:pPr>
      <w:ins w:id="549" w:author="Teoh Xuan Xuan" w:date="2025-05-25T19:58:00Z" w16du:dateUtc="2025-05-25T11:58:00Z">
        <w:r>
          <w:t>Table 3.5.</w:t>
        </w:r>
        <w:r>
          <w:rPr>
            <w:rFonts w:hint="eastAsia"/>
          </w:rPr>
          <w:t>2.</w:t>
        </w:r>
        <w:r>
          <w:t>5</w:t>
        </w:r>
        <w:r>
          <w:rPr>
            <w:rFonts w:hint="eastAsia"/>
          </w:rPr>
          <w:t xml:space="preserve">: </w:t>
        </w:r>
        <w:r>
          <w:t>Log Out Link</w:t>
        </w:r>
        <w:r>
          <w:t xml:space="preserve"> requiremen</w:t>
        </w:r>
        <w:r>
          <w:rPr>
            <w:rFonts w:hint="eastAsia"/>
          </w:rPr>
          <w:t>t</w:t>
        </w:r>
      </w:ins>
      <w:r w:rsidR="00B72C2A">
        <w:br w:type="page"/>
      </w:r>
    </w:p>
    <w:tbl>
      <w:tblPr>
        <w:tblStyle w:val="TableGrid"/>
        <w:tblW w:w="0" w:type="auto"/>
        <w:tblLook w:val="04A0" w:firstRow="1" w:lastRow="0" w:firstColumn="1" w:lastColumn="0" w:noHBand="0" w:noVBand="1"/>
      </w:tblPr>
      <w:tblGrid>
        <w:gridCol w:w="4508"/>
        <w:gridCol w:w="4508"/>
      </w:tblGrid>
      <w:tr w:rsidR="00B72C2A" w:rsidDel="00203877" w14:paraId="21C78037" w14:textId="7C52C79F" w:rsidTr="00284CB6">
        <w:trPr>
          <w:del w:id="550" w:author="Teoh Xuan Xuan" w:date="2025-05-25T19:59:00Z" w16du:dateUtc="2025-05-25T11:59:00Z"/>
        </w:trPr>
        <w:tc>
          <w:tcPr>
            <w:tcW w:w="4508" w:type="dxa"/>
          </w:tcPr>
          <w:p w14:paraId="1C9C0A77" w14:textId="66A51EBD" w:rsidR="00B72C2A" w:rsidDel="00203877" w:rsidRDefault="00B72C2A" w:rsidP="00B72C2A">
            <w:pPr>
              <w:rPr>
                <w:del w:id="551" w:author="Teoh Xuan Xuan" w:date="2025-05-25T19:59:00Z" w16du:dateUtc="2025-05-25T11:59:00Z"/>
                <w:moveFrom w:id="552" w:author="Teoh Xuan Xuan" w:date="2025-05-25T19:55:00Z" w16du:dateUtc="2025-05-25T11:55:00Z"/>
              </w:rPr>
            </w:pPr>
            <w:moveFromRangeStart w:id="553" w:author="Teoh Xuan Xuan" w:date="2025-05-25T19:55:00Z" w:name="move199095356"/>
            <w:moveFrom w:id="554" w:author="Teoh Xuan Xuan" w:date="2025-05-25T19:55:00Z" w16du:dateUtc="2025-05-25T11:55:00Z">
              <w:del w:id="555" w:author="Teoh Xuan Xuan" w:date="2025-05-25T19:59:00Z" w16du:dateUtc="2025-05-25T11:59:00Z">
                <w:r w:rsidDel="00203877">
                  <w:rPr>
                    <w:rFonts w:ascii="Arial" w:hAnsi="Arial" w:cs="Arial"/>
                    <w:b/>
                    <w:bCs/>
                    <w:color w:val="000000"/>
                    <w:sz w:val="22"/>
                    <w:szCs w:val="22"/>
                  </w:rPr>
                  <w:delText>Requirement ID</w:delText>
                </w:r>
              </w:del>
            </w:moveFrom>
          </w:p>
        </w:tc>
        <w:tc>
          <w:tcPr>
            <w:tcW w:w="4508" w:type="dxa"/>
          </w:tcPr>
          <w:p w14:paraId="294A4861" w14:textId="7B836F53" w:rsidR="00B72C2A" w:rsidDel="00203877" w:rsidRDefault="00B72C2A" w:rsidP="00B72C2A">
            <w:pPr>
              <w:rPr>
                <w:del w:id="556" w:author="Teoh Xuan Xuan" w:date="2025-05-25T19:59:00Z" w16du:dateUtc="2025-05-25T11:59:00Z"/>
                <w:moveFrom w:id="557" w:author="Teoh Xuan Xuan" w:date="2025-05-25T19:55:00Z" w16du:dateUtc="2025-05-25T11:55:00Z"/>
              </w:rPr>
            </w:pPr>
            <w:moveFrom w:id="558" w:author="Teoh Xuan Xuan" w:date="2025-05-25T19:55:00Z" w16du:dateUtc="2025-05-25T11:55:00Z">
              <w:del w:id="559" w:author="Teoh Xuan Xuan" w:date="2025-05-25T19:59:00Z" w16du:dateUtc="2025-05-25T11:59:00Z">
                <w:r w:rsidDel="00203877">
                  <w:rPr>
                    <w:rFonts w:ascii="Arial" w:hAnsi="Arial" w:cs="Arial"/>
                    <w:b/>
                    <w:bCs/>
                    <w:color w:val="000000"/>
                    <w:sz w:val="22"/>
                    <w:szCs w:val="22"/>
                  </w:rPr>
                  <w:delText>REQ_IO0204</w:delText>
                </w:r>
              </w:del>
            </w:moveFrom>
          </w:p>
        </w:tc>
      </w:tr>
      <w:tr w:rsidR="00B72C2A" w:rsidDel="00203877" w14:paraId="16FD2598" w14:textId="425CDA32" w:rsidTr="00284CB6">
        <w:trPr>
          <w:del w:id="560" w:author="Teoh Xuan Xuan" w:date="2025-05-25T19:59:00Z" w16du:dateUtc="2025-05-25T11:59:00Z"/>
        </w:trPr>
        <w:tc>
          <w:tcPr>
            <w:tcW w:w="4508" w:type="dxa"/>
          </w:tcPr>
          <w:p w14:paraId="7D8E82B0" w14:textId="229CB22B" w:rsidR="00B72C2A" w:rsidDel="00203877" w:rsidRDefault="00B72C2A" w:rsidP="00B72C2A">
            <w:pPr>
              <w:rPr>
                <w:del w:id="561" w:author="Teoh Xuan Xuan" w:date="2025-05-25T19:59:00Z" w16du:dateUtc="2025-05-25T11:59:00Z"/>
                <w:moveFrom w:id="562" w:author="Teoh Xuan Xuan" w:date="2025-05-25T19:55:00Z" w16du:dateUtc="2025-05-25T11:55:00Z"/>
              </w:rPr>
            </w:pPr>
            <w:moveFrom w:id="563" w:author="Teoh Xuan Xuan" w:date="2025-05-25T19:55:00Z" w16du:dateUtc="2025-05-25T11:55:00Z">
              <w:del w:id="564" w:author="Teoh Xuan Xuan" w:date="2025-05-25T19:59:00Z" w16du:dateUtc="2025-05-25T11:59:00Z">
                <w:r w:rsidDel="00203877">
                  <w:rPr>
                    <w:rFonts w:ascii="Arial" w:hAnsi="Arial" w:cs="Arial"/>
                    <w:b/>
                    <w:bCs/>
                    <w:color w:val="000000"/>
                    <w:sz w:val="22"/>
                    <w:szCs w:val="22"/>
                  </w:rPr>
                  <w:delText>Version</w:delText>
                </w:r>
              </w:del>
            </w:moveFrom>
          </w:p>
        </w:tc>
        <w:tc>
          <w:tcPr>
            <w:tcW w:w="4508" w:type="dxa"/>
          </w:tcPr>
          <w:p w14:paraId="5F38896E" w14:textId="7575C6E9" w:rsidR="00B72C2A" w:rsidDel="00203877" w:rsidRDefault="00B72C2A" w:rsidP="00B72C2A">
            <w:pPr>
              <w:rPr>
                <w:del w:id="565" w:author="Teoh Xuan Xuan" w:date="2025-05-25T19:59:00Z" w16du:dateUtc="2025-05-25T11:59:00Z"/>
                <w:moveFrom w:id="566" w:author="Teoh Xuan Xuan" w:date="2025-05-25T19:55:00Z" w16du:dateUtc="2025-05-25T11:55:00Z"/>
              </w:rPr>
            </w:pPr>
            <w:moveFrom w:id="567" w:author="Teoh Xuan Xuan" w:date="2025-05-25T19:55:00Z" w16du:dateUtc="2025-05-25T11:55:00Z">
              <w:del w:id="568" w:author="Teoh Xuan Xuan" w:date="2025-05-25T19:59:00Z" w16du:dateUtc="2025-05-25T11:59:00Z">
                <w:r w:rsidDel="00203877">
                  <w:rPr>
                    <w:rFonts w:ascii="Arial" w:hAnsi="Arial" w:cs="Arial"/>
                    <w:color w:val="000000"/>
                    <w:sz w:val="22"/>
                    <w:szCs w:val="22"/>
                  </w:rPr>
                  <w:delText>1.0</w:delText>
                </w:r>
              </w:del>
            </w:moveFrom>
          </w:p>
        </w:tc>
      </w:tr>
      <w:tr w:rsidR="00B72C2A" w:rsidDel="00203877" w14:paraId="13F306CE" w14:textId="16DF9D96" w:rsidTr="00284CB6">
        <w:trPr>
          <w:del w:id="569" w:author="Teoh Xuan Xuan" w:date="2025-05-25T19:59:00Z" w16du:dateUtc="2025-05-25T11:59:00Z"/>
        </w:trPr>
        <w:tc>
          <w:tcPr>
            <w:tcW w:w="4508" w:type="dxa"/>
          </w:tcPr>
          <w:p w14:paraId="0897E986" w14:textId="44B05628" w:rsidR="00B72C2A" w:rsidDel="00203877" w:rsidRDefault="00B72C2A" w:rsidP="00B72C2A">
            <w:pPr>
              <w:rPr>
                <w:del w:id="570" w:author="Teoh Xuan Xuan" w:date="2025-05-25T19:59:00Z" w16du:dateUtc="2025-05-25T11:59:00Z"/>
                <w:moveFrom w:id="571" w:author="Teoh Xuan Xuan" w:date="2025-05-25T19:55:00Z" w16du:dateUtc="2025-05-25T11:55:00Z"/>
              </w:rPr>
            </w:pPr>
            <w:moveFrom w:id="572" w:author="Teoh Xuan Xuan" w:date="2025-05-25T19:55:00Z" w16du:dateUtc="2025-05-25T11:55:00Z">
              <w:del w:id="573" w:author="Teoh Xuan Xuan" w:date="2025-05-25T19:59:00Z" w16du:dateUtc="2025-05-25T11:59:00Z">
                <w:r w:rsidDel="00203877">
                  <w:rPr>
                    <w:rFonts w:ascii="Arial" w:hAnsi="Arial" w:cs="Arial"/>
                    <w:b/>
                    <w:bCs/>
                    <w:color w:val="000000"/>
                    <w:sz w:val="22"/>
                    <w:szCs w:val="22"/>
                  </w:rPr>
                  <w:delText>Item</w:delText>
                </w:r>
              </w:del>
            </w:moveFrom>
          </w:p>
        </w:tc>
        <w:tc>
          <w:tcPr>
            <w:tcW w:w="4508" w:type="dxa"/>
          </w:tcPr>
          <w:p w14:paraId="46E68116" w14:textId="039C1BB5" w:rsidR="00B72C2A" w:rsidDel="00203877" w:rsidRDefault="00B72C2A" w:rsidP="00B72C2A">
            <w:pPr>
              <w:rPr>
                <w:del w:id="574" w:author="Teoh Xuan Xuan" w:date="2025-05-25T19:59:00Z" w16du:dateUtc="2025-05-25T11:59:00Z"/>
                <w:moveFrom w:id="575" w:author="Teoh Xuan Xuan" w:date="2025-05-25T19:55:00Z" w16du:dateUtc="2025-05-25T11:55:00Z"/>
              </w:rPr>
            </w:pPr>
            <w:moveFrom w:id="576" w:author="Teoh Xuan Xuan" w:date="2025-05-25T19:55:00Z" w16du:dateUtc="2025-05-25T11:55:00Z">
              <w:del w:id="577" w:author="Teoh Xuan Xuan" w:date="2025-05-25T19:59:00Z" w16du:dateUtc="2025-05-25T11:59:00Z">
                <w:r w:rsidDel="00203877">
                  <w:rPr>
                    <w:rFonts w:ascii="Arial" w:hAnsi="Arial" w:cs="Arial"/>
                    <w:color w:val="000000"/>
                    <w:sz w:val="22"/>
                    <w:szCs w:val="22"/>
                  </w:rPr>
                  <w:delText>View All Button (Input)</w:delText>
                </w:r>
              </w:del>
            </w:moveFrom>
          </w:p>
        </w:tc>
      </w:tr>
      <w:tr w:rsidR="00B72C2A" w:rsidDel="00203877" w14:paraId="147E4CA9" w14:textId="7BDE456C" w:rsidTr="00284CB6">
        <w:trPr>
          <w:del w:id="578" w:author="Teoh Xuan Xuan" w:date="2025-05-25T19:59:00Z" w16du:dateUtc="2025-05-25T11:59:00Z"/>
        </w:trPr>
        <w:tc>
          <w:tcPr>
            <w:tcW w:w="4508" w:type="dxa"/>
          </w:tcPr>
          <w:p w14:paraId="6D58D032" w14:textId="6227D6FA" w:rsidR="00B72C2A" w:rsidDel="00203877" w:rsidRDefault="00B72C2A" w:rsidP="00B72C2A">
            <w:pPr>
              <w:rPr>
                <w:del w:id="579" w:author="Teoh Xuan Xuan" w:date="2025-05-25T19:59:00Z" w16du:dateUtc="2025-05-25T11:59:00Z"/>
                <w:moveFrom w:id="580" w:author="Teoh Xuan Xuan" w:date="2025-05-25T19:55:00Z" w16du:dateUtc="2025-05-25T11:55:00Z"/>
              </w:rPr>
            </w:pPr>
            <w:moveFrom w:id="581" w:author="Teoh Xuan Xuan" w:date="2025-05-25T19:55:00Z" w16du:dateUtc="2025-05-25T11:55:00Z">
              <w:del w:id="582" w:author="Teoh Xuan Xuan" w:date="2025-05-25T19:59:00Z" w16du:dateUtc="2025-05-25T11:59:00Z">
                <w:r w:rsidDel="00203877">
                  <w:rPr>
                    <w:rFonts w:ascii="Arial" w:hAnsi="Arial" w:cs="Arial"/>
                    <w:b/>
                    <w:bCs/>
                    <w:color w:val="000000"/>
                    <w:sz w:val="22"/>
                    <w:szCs w:val="22"/>
                  </w:rPr>
                  <w:delText>Item Description</w:delText>
                </w:r>
              </w:del>
            </w:moveFrom>
          </w:p>
        </w:tc>
        <w:tc>
          <w:tcPr>
            <w:tcW w:w="4508" w:type="dxa"/>
          </w:tcPr>
          <w:p w14:paraId="0337F352" w14:textId="191954FE" w:rsidR="00B72C2A" w:rsidDel="00203877" w:rsidRDefault="00B72C2A" w:rsidP="00B72C2A">
            <w:pPr>
              <w:rPr>
                <w:del w:id="583" w:author="Teoh Xuan Xuan" w:date="2025-05-25T19:59:00Z" w16du:dateUtc="2025-05-25T11:59:00Z"/>
                <w:moveFrom w:id="584" w:author="Teoh Xuan Xuan" w:date="2025-05-25T19:55:00Z" w16du:dateUtc="2025-05-25T11:55:00Z"/>
              </w:rPr>
            </w:pPr>
            <w:moveFrom w:id="585" w:author="Teoh Xuan Xuan" w:date="2025-05-25T19:55:00Z" w16du:dateUtc="2025-05-25T11:55:00Z">
              <w:del w:id="586" w:author="Teoh Xuan Xuan" w:date="2025-05-25T19:59:00Z" w16du:dateUtc="2025-05-25T11:59:00Z">
                <w:r w:rsidDel="00203877">
                  <w:rPr>
                    <w:rFonts w:ascii="Arial" w:hAnsi="Arial" w:cs="Arial"/>
                    <w:color w:val="000000"/>
                    <w:sz w:val="22"/>
                    <w:szCs w:val="22"/>
                  </w:rPr>
                  <w:delText>A small button/link labeled "View All" near Enrolled Courses and Exam Board</w:delText>
                </w:r>
              </w:del>
            </w:moveFrom>
          </w:p>
        </w:tc>
      </w:tr>
      <w:tr w:rsidR="00B72C2A" w:rsidDel="00203877" w14:paraId="4ADB3FEF" w14:textId="44B19C94" w:rsidTr="00284CB6">
        <w:trPr>
          <w:del w:id="587" w:author="Teoh Xuan Xuan" w:date="2025-05-25T19:59:00Z" w16du:dateUtc="2025-05-25T11:59:00Z"/>
        </w:trPr>
        <w:tc>
          <w:tcPr>
            <w:tcW w:w="4508" w:type="dxa"/>
          </w:tcPr>
          <w:p w14:paraId="4C4FA7E4" w14:textId="200CD017" w:rsidR="00B72C2A" w:rsidDel="00203877" w:rsidRDefault="00B72C2A" w:rsidP="00B72C2A">
            <w:pPr>
              <w:rPr>
                <w:del w:id="588" w:author="Teoh Xuan Xuan" w:date="2025-05-25T19:59:00Z" w16du:dateUtc="2025-05-25T11:59:00Z"/>
                <w:moveFrom w:id="589" w:author="Teoh Xuan Xuan" w:date="2025-05-25T19:55:00Z" w16du:dateUtc="2025-05-25T11:55:00Z"/>
              </w:rPr>
            </w:pPr>
            <w:moveFrom w:id="590" w:author="Teoh Xuan Xuan" w:date="2025-05-25T19:55:00Z" w16du:dateUtc="2025-05-25T11:55:00Z">
              <w:del w:id="591" w:author="Teoh Xuan Xuan" w:date="2025-05-25T19:59:00Z" w16du:dateUtc="2025-05-25T11:59:00Z">
                <w:r w:rsidDel="00203877">
                  <w:rPr>
                    <w:rFonts w:ascii="Arial" w:hAnsi="Arial" w:cs="Arial"/>
                    <w:b/>
                    <w:bCs/>
                    <w:color w:val="000000"/>
                    <w:sz w:val="22"/>
                    <w:szCs w:val="22"/>
                  </w:rPr>
                  <w:delText>Item Purpose</w:delText>
                </w:r>
              </w:del>
            </w:moveFrom>
          </w:p>
        </w:tc>
        <w:tc>
          <w:tcPr>
            <w:tcW w:w="4508" w:type="dxa"/>
          </w:tcPr>
          <w:p w14:paraId="26E8C506" w14:textId="0A3F97DD" w:rsidR="00B72C2A" w:rsidDel="00203877" w:rsidRDefault="00B72C2A" w:rsidP="00B72C2A">
            <w:pPr>
              <w:rPr>
                <w:del w:id="592" w:author="Teoh Xuan Xuan" w:date="2025-05-25T19:59:00Z" w16du:dateUtc="2025-05-25T11:59:00Z"/>
                <w:moveFrom w:id="593" w:author="Teoh Xuan Xuan" w:date="2025-05-25T19:55:00Z" w16du:dateUtc="2025-05-25T11:55:00Z"/>
              </w:rPr>
            </w:pPr>
            <w:moveFrom w:id="594" w:author="Teoh Xuan Xuan" w:date="2025-05-25T19:55:00Z" w16du:dateUtc="2025-05-25T11:55:00Z">
              <w:del w:id="595" w:author="Teoh Xuan Xuan" w:date="2025-05-25T19:59:00Z" w16du:dateUtc="2025-05-25T11:59:00Z">
                <w:r w:rsidDel="00203877">
                  <w:rPr>
                    <w:rFonts w:ascii="Arial" w:hAnsi="Arial" w:cs="Arial"/>
                    <w:color w:val="000000"/>
                    <w:sz w:val="22"/>
                    <w:szCs w:val="22"/>
                  </w:rPr>
                  <w:delText>To expand the section or redirect users to a full page view</w:delText>
                </w:r>
              </w:del>
            </w:moveFrom>
          </w:p>
        </w:tc>
      </w:tr>
      <w:tr w:rsidR="00B72C2A" w:rsidDel="00203877" w14:paraId="36E94A78" w14:textId="38400FA2" w:rsidTr="00284CB6">
        <w:trPr>
          <w:del w:id="596" w:author="Teoh Xuan Xuan" w:date="2025-05-25T19:59:00Z" w16du:dateUtc="2025-05-25T11:59:00Z"/>
        </w:trPr>
        <w:tc>
          <w:tcPr>
            <w:tcW w:w="4508" w:type="dxa"/>
          </w:tcPr>
          <w:p w14:paraId="58309BF9" w14:textId="1AF4D099" w:rsidR="00B72C2A" w:rsidDel="00203877" w:rsidRDefault="00B72C2A" w:rsidP="00B72C2A">
            <w:pPr>
              <w:rPr>
                <w:del w:id="597" w:author="Teoh Xuan Xuan" w:date="2025-05-25T19:59:00Z" w16du:dateUtc="2025-05-25T11:59:00Z"/>
                <w:moveFrom w:id="598" w:author="Teoh Xuan Xuan" w:date="2025-05-25T19:55:00Z" w16du:dateUtc="2025-05-25T11:55:00Z"/>
              </w:rPr>
            </w:pPr>
            <w:moveFrom w:id="599" w:author="Teoh Xuan Xuan" w:date="2025-05-25T19:55:00Z" w16du:dateUtc="2025-05-25T11:55:00Z">
              <w:del w:id="600" w:author="Teoh Xuan Xuan" w:date="2025-05-25T19:59:00Z" w16du:dateUtc="2025-05-25T11:59:00Z">
                <w:r w:rsidDel="00203877">
                  <w:rPr>
                    <w:rFonts w:ascii="Arial" w:hAnsi="Arial" w:cs="Arial"/>
                    <w:b/>
                    <w:bCs/>
                    <w:color w:val="000000"/>
                    <w:sz w:val="22"/>
                    <w:szCs w:val="22"/>
                  </w:rPr>
                  <w:delText>Input Format</w:delText>
                </w:r>
              </w:del>
            </w:moveFrom>
          </w:p>
        </w:tc>
        <w:tc>
          <w:tcPr>
            <w:tcW w:w="4508" w:type="dxa"/>
          </w:tcPr>
          <w:p w14:paraId="5BDC8BBA" w14:textId="5C11F710" w:rsidR="00B72C2A" w:rsidDel="00203877" w:rsidRDefault="00B72C2A" w:rsidP="00B72C2A">
            <w:pPr>
              <w:rPr>
                <w:del w:id="601" w:author="Teoh Xuan Xuan" w:date="2025-05-25T19:59:00Z" w16du:dateUtc="2025-05-25T11:59:00Z"/>
                <w:moveFrom w:id="602" w:author="Teoh Xuan Xuan" w:date="2025-05-25T19:55:00Z" w16du:dateUtc="2025-05-25T11:55:00Z"/>
              </w:rPr>
            </w:pPr>
            <w:moveFrom w:id="603" w:author="Teoh Xuan Xuan" w:date="2025-05-25T19:55:00Z" w16du:dateUtc="2025-05-25T11:55:00Z">
              <w:del w:id="604" w:author="Teoh Xuan Xuan" w:date="2025-05-25T19:59:00Z" w16du:dateUtc="2025-05-25T11:59:00Z">
                <w:r w:rsidDel="00203877">
                  <w:rPr>
                    <w:rFonts w:ascii="Arial" w:hAnsi="Arial" w:cs="Arial"/>
                    <w:color w:val="000000"/>
                    <w:sz w:val="22"/>
                    <w:szCs w:val="22"/>
                  </w:rPr>
                  <w:delText>Button/Link</w:delText>
                </w:r>
              </w:del>
            </w:moveFrom>
          </w:p>
        </w:tc>
      </w:tr>
      <w:tr w:rsidR="00B72C2A" w:rsidDel="00203877" w14:paraId="222FDE85" w14:textId="6104D37D" w:rsidTr="00284CB6">
        <w:trPr>
          <w:del w:id="605" w:author="Teoh Xuan Xuan" w:date="2025-05-25T19:59:00Z" w16du:dateUtc="2025-05-25T11:59:00Z"/>
        </w:trPr>
        <w:tc>
          <w:tcPr>
            <w:tcW w:w="4508" w:type="dxa"/>
          </w:tcPr>
          <w:p w14:paraId="2EDAA6A6" w14:textId="1EBA7662" w:rsidR="00B72C2A" w:rsidDel="00203877" w:rsidRDefault="00B72C2A" w:rsidP="00B72C2A">
            <w:pPr>
              <w:rPr>
                <w:del w:id="606" w:author="Teoh Xuan Xuan" w:date="2025-05-25T19:59:00Z" w16du:dateUtc="2025-05-25T11:59:00Z"/>
                <w:moveFrom w:id="607" w:author="Teoh Xuan Xuan" w:date="2025-05-25T19:55:00Z" w16du:dateUtc="2025-05-25T11:55:00Z"/>
              </w:rPr>
            </w:pPr>
            <w:moveFrom w:id="608" w:author="Teoh Xuan Xuan" w:date="2025-05-25T19:55:00Z" w16du:dateUtc="2025-05-25T11:55:00Z">
              <w:del w:id="609" w:author="Teoh Xuan Xuan" w:date="2025-05-25T19:59:00Z" w16du:dateUtc="2025-05-25T11:59:00Z">
                <w:r w:rsidDel="00203877">
                  <w:rPr>
                    <w:rFonts w:ascii="Arial" w:hAnsi="Arial" w:cs="Arial"/>
                    <w:b/>
                    <w:bCs/>
                    <w:color w:val="000000"/>
                    <w:sz w:val="22"/>
                    <w:szCs w:val="22"/>
                  </w:rPr>
                  <w:delText>Valid Input</w:delText>
                </w:r>
              </w:del>
            </w:moveFrom>
          </w:p>
        </w:tc>
        <w:tc>
          <w:tcPr>
            <w:tcW w:w="4508" w:type="dxa"/>
          </w:tcPr>
          <w:p w14:paraId="15380BF8" w14:textId="5AB4B15B" w:rsidR="00B72C2A" w:rsidDel="00203877" w:rsidRDefault="00B72C2A" w:rsidP="00B72C2A">
            <w:pPr>
              <w:rPr>
                <w:del w:id="610" w:author="Teoh Xuan Xuan" w:date="2025-05-25T19:59:00Z" w16du:dateUtc="2025-05-25T11:59:00Z"/>
                <w:moveFrom w:id="611" w:author="Teoh Xuan Xuan" w:date="2025-05-25T19:55:00Z" w16du:dateUtc="2025-05-25T11:55:00Z"/>
              </w:rPr>
            </w:pPr>
            <w:moveFrom w:id="612" w:author="Teoh Xuan Xuan" w:date="2025-05-25T19:55:00Z" w16du:dateUtc="2025-05-25T11:55:00Z">
              <w:del w:id="613" w:author="Teoh Xuan Xuan" w:date="2025-05-25T19:59:00Z" w16du:dateUtc="2025-05-25T11:59:00Z">
                <w:r w:rsidDel="00203877">
                  <w:rPr>
                    <w:rFonts w:ascii="Arial" w:hAnsi="Arial" w:cs="Arial"/>
                    <w:color w:val="000000"/>
                    <w:sz w:val="22"/>
                    <w:szCs w:val="22"/>
                  </w:rPr>
                  <w:delText>Click event</w:delText>
                </w:r>
              </w:del>
            </w:moveFrom>
          </w:p>
        </w:tc>
      </w:tr>
      <w:tr w:rsidR="00B72C2A" w:rsidDel="00203877" w14:paraId="5F84BFB9" w14:textId="06853AF6" w:rsidTr="00284CB6">
        <w:trPr>
          <w:del w:id="614" w:author="Teoh Xuan Xuan" w:date="2025-05-25T19:59:00Z" w16du:dateUtc="2025-05-25T11:59:00Z"/>
        </w:trPr>
        <w:tc>
          <w:tcPr>
            <w:tcW w:w="4508" w:type="dxa"/>
          </w:tcPr>
          <w:p w14:paraId="21785B5A" w14:textId="4F74D277" w:rsidR="00B72C2A" w:rsidDel="00203877" w:rsidRDefault="00B72C2A" w:rsidP="00B72C2A">
            <w:pPr>
              <w:rPr>
                <w:del w:id="615" w:author="Teoh Xuan Xuan" w:date="2025-05-25T19:59:00Z" w16du:dateUtc="2025-05-25T11:59:00Z"/>
                <w:moveFrom w:id="616" w:author="Teoh Xuan Xuan" w:date="2025-05-25T19:55:00Z" w16du:dateUtc="2025-05-25T11:55:00Z"/>
              </w:rPr>
            </w:pPr>
            <w:moveFrom w:id="617" w:author="Teoh Xuan Xuan" w:date="2025-05-25T19:55:00Z" w16du:dateUtc="2025-05-25T11:55:00Z">
              <w:del w:id="618" w:author="Teoh Xuan Xuan" w:date="2025-05-25T19:59:00Z" w16du:dateUtc="2025-05-25T11:59:00Z">
                <w:r w:rsidDel="00203877">
                  <w:rPr>
                    <w:rFonts w:ascii="Arial" w:hAnsi="Arial" w:cs="Arial"/>
                    <w:b/>
                    <w:bCs/>
                    <w:color w:val="000000"/>
                    <w:sz w:val="22"/>
                    <w:szCs w:val="22"/>
                  </w:rPr>
                  <w:delText>Related I/O</w:delText>
                </w:r>
              </w:del>
            </w:moveFrom>
          </w:p>
        </w:tc>
        <w:tc>
          <w:tcPr>
            <w:tcW w:w="4508" w:type="dxa"/>
          </w:tcPr>
          <w:p w14:paraId="215546AB" w14:textId="52A45CB4" w:rsidR="00B72C2A" w:rsidDel="00203877" w:rsidRDefault="00B72C2A" w:rsidP="00B72C2A">
            <w:pPr>
              <w:rPr>
                <w:del w:id="619" w:author="Teoh Xuan Xuan" w:date="2025-05-25T19:59:00Z" w16du:dateUtc="2025-05-25T11:59:00Z"/>
                <w:moveFrom w:id="620" w:author="Teoh Xuan Xuan" w:date="2025-05-25T19:55:00Z" w16du:dateUtc="2025-05-25T11:55:00Z"/>
              </w:rPr>
            </w:pPr>
            <w:moveFrom w:id="621" w:author="Teoh Xuan Xuan" w:date="2025-05-25T19:55:00Z" w16du:dateUtc="2025-05-25T11:55:00Z">
              <w:del w:id="622" w:author="Teoh Xuan Xuan" w:date="2025-05-25T19:59:00Z" w16du:dateUtc="2025-05-25T11:59:00Z">
                <w:r w:rsidDel="00203877">
                  <w:rPr>
                    <w:rFonts w:ascii="Arial" w:hAnsi="Arial" w:cs="Arial"/>
                    <w:color w:val="000000"/>
                    <w:sz w:val="22"/>
                    <w:szCs w:val="22"/>
                  </w:rPr>
                  <w:delText>REQ_IO0201, REQ_IO0202</w:delText>
                </w:r>
              </w:del>
            </w:moveFrom>
          </w:p>
        </w:tc>
      </w:tr>
      <w:tr w:rsidR="00B72C2A" w:rsidDel="00203877" w14:paraId="55ABB685" w14:textId="01E869B1" w:rsidTr="00284CB6">
        <w:trPr>
          <w:del w:id="623" w:author="Teoh Xuan Xuan" w:date="2025-05-25T19:59:00Z" w16du:dateUtc="2025-05-25T11:59:00Z"/>
        </w:trPr>
        <w:tc>
          <w:tcPr>
            <w:tcW w:w="4508" w:type="dxa"/>
          </w:tcPr>
          <w:p w14:paraId="02BBFF7E" w14:textId="1A792D6F" w:rsidR="00B72C2A" w:rsidDel="00203877" w:rsidRDefault="00B72C2A" w:rsidP="00B72C2A">
            <w:pPr>
              <w:rPr>
                <w:del w:id="624" w:author="Teoh Xuan Xuan" w:date="2025-05-25T19:59:00Z" w16du:dateUtc="2025-05-25T11:59:00Z"/>
                <w:moveFrom w:id="625" w:author="Teoh Xuan Xuan" w:date="2025-05-25T19:55:00Z" w16du:dateUtc="2025-05-25T11:55:00Z"/>
              </w:rPr>
            </w:pPr>
            <w:moveFrom w:id="626" w:author="Teoh Xuan Xuan" w:date="2025-05-25T19:55:00Z" w16du:dateUtc="2025-05-25T11:55:00Z">
              <w:del w:id="627" w:author="Teoh Xuan Xuan" w:date="2025-05-25T19:59:00Z" w16du:dateUtc="2025-05-25T11:59:00Z">
                <w:r w:rsidDel="00203877">
                  <w:rPr>
                    <w:rFonts w:ascii="Arial" w:hAnsi="Arial" w:cs="Arial"/>
                    <w:b/>
                    <w:bCs/>
                    <w:color w:val="000000"/>
                    <w:sz w:val="22"/>
                    <w:szCs w:val="22"/>
                  </w:rPr>
                  <w:delText>Author</w:delText>
                </w:r>
              </w:del>
            </w:moveFrom>
          </w:p>
        </w:tc>
        <w:tc>
          <w:tcPr>
            <w:tcW w:w="4508" w:type="dxa"/>
          </w:tcPr>
          <w:p w14:paraId="01452BBE" w14:textId="229DB6D6" w:rsidR="00B72C2A" w:rsidDel="00203877" w:rsidRDefault="00B72C2A" w:rsidP="00B72C2A">
            <w:pPr>
              <w:rPr>
                <w:del w:id="628" w:author="Teoh Xuan Xuan" w:date="2025-05-25T19:59:00Z" w16du:dateUtc="2025-05-25T11:59:00Z"/>
                <w:moveFrom w:id="629" w:author="Teoh Xuan Xuan" w:date="2025-05-25T19:55:00Z" w16du:dateUtc="2025-05-25T11:55:00Z"/>
              </w:rPr>
            </w:pPr>
            <w:moveFrom w:id="630" w:author="Teoh Xuan Xuan" w:date="2025-05-25T19:55:00Z" w16du:dateUtc="2025-05-25T11:55:00Z">
              <w:del w:id="631" w:author="Teoh Xuan Xuan" w:date="2025-05-25T19:59:00Z" w16du:dateUtc="2025-05-25T11:59:00Z">
                <w:r w:rsidDel="00203877">
                  <w:rPr>
                    <w:rFonts w:ascii="Arial" w:hAnsi="Arial" w:cs="Arial"/>
                    <w:color w:val="000000"/>
                    <w:sz w:val="22"/>
                    <w:szCs w:val="22"/>
                  </w:rPr>
                  <w:delText>[Your Name Here]</w:delText>
                </w:r>
              </w:del>
            </w:moveFrom>
          </w:p>
        </w:tc>
      </w:tr>
      <w:moveFromRangeEnd w:id="553"/>
    </w:tbl>
    <w:p w14:paraId="770929B6" w14:textId="2EE5D40A" w:rsidR="00F43ED3" w:rsidDel="00203877" w:rsidRDefault="00F43ED3" w:rsidP="00A121A9">
      <w:pPr>
        <w:rPr>
          <w:del w:id="632" w:author="Teoh Xuan Xuan" w:date="2025-05-25T19:59:00Z" w16du:dateUtc="2025-05-25T11:59:00Z"/>
        </w:rPr>
      </w:pPr>
    </w:p>
    <w:tbl>
      <w:tblPr>
        <w:tblStyle w:val="TableGrid"/>
        <w:tblW w:w="0" w:type="auto"/>
        <w:tblLook w:val="04A0" w:firstRow="1" w:lastRow="0" w:firstColumn="1" w:lastColumn="0" w:noHBand="0" w:noVBand="1"/>
      </w:tblPr>
      <w:tblGrid>
        <w:gridCol w:w="4508"/>
        <w:gridCol w:w="4508"/>
      </w:tblGrid>
      <w:tr w:rsidR="0005772B" w:rsidDel="00203877" w14:paraId="57376D56" w14:textId="7C1B7122" w:rsidTr="00284CB6">
        <w:trPr>
          <w:del w:id="633" w:author="Teoh Xuan Xuan" w:date="2025-05-25T19:59:00Z" w16du:dateUtc="2025-05-25T11:59:00Z"/>
        </w:trPr>
        <w:tc>
          <w:tcPr>
            <w:tcW w:w="4508" w:type="dxa"/>
          </w:tcPr>
          <w:p w14:paraId="0740A064" w14:textId="39E21AE4" w:rsidR="0005772B" w:rsidDel="00203877" w:rsidRDefault="0005772B" w:rsidP="0005772B">
            <w:pPr>
              <w:rPr>
                <w:del w:id="634" w:author="Teoh Xuan Xuan" w:date="2025-05-25T19:59:00Z" w16du:dateUtc="2025-05-25T11:59:00Z"/>
                <w:moveFrom w:id="635" w:author="Teoh Xuan Xuan" w:date="2025-05-25T19:55:00Z" w16du:dateUtc="2025-05-25T11:55:00Z"/>
              </w:rPr>
            </w:pPr>
            <w:moveFromRangeStart w:id="636" w:author="Teoh Xuan Xuan" w:date="2025-05-25T19:55:00Z" w:name="move199095372"/>
            <w:moveFrom w:id="637" w:author="Teoh Xuan Xuan" w:date="2025-05-25T19:55:00Z" w16du:dateUtc="2025-05-25T11:55:00Z">
              <w:del w:id="638" w:author="Teoh Xuan Xuan" w:date="2025-05-25T19:59:00Z" w16du:dateUtc="2025-05-25T11:59:00Z">
                <w:r w:rsidDel="00203877">
                  <w:rPr>
                    <w:rFonts w:ascii="Arial" w:hAnsi="Arial" w:cs="Arial"/>
                    <w:b/>
                    <w:bCs/>
                    <w:color w:val="000000"/>
                    <w:sz w:val="22"/>
                    <w:szCs w:val="22"/>
                  </w:rPr>
                  <w:delText>Requirement ID</w:delText>
                </w:r>
              </w:del>
            </w:moveFrom>
          </w:p>
        </w:tc>
        <w:tc>
          <w:tcPr>
            <w:tcW w:w="4508" w:type="dxa"/>
          </w:tcPr>
          <w:p w14:paraId="5555CA1C" w14:textId="3C434784" w:rsidR="0005772B" w:rsidDel="00203877" w:rsidRDefault="0005772B" w:rsidP="0005772B">
            <w:pPr>
              <w:rPr>
                <w:del w:id="639" w:author="Teoh Xuan Xuan" w:date="2025-05-25T19:59:00Z" w16du:dateUtc="2025-05-25T11:59:00Z"/>
                <w:moveFrom w:id="640" w:author="Teoh Xuan Xuan" w:date="2025-05-25T19:55:00Z" w16du:dateUtc="2025-05-25T11:55:00Z"/>
              </w:rPr>
            </w:pPr>
            <w:moveFrom w:id="641" w:author="Teoh Xuan Xuan" w:date="2025-05-25T19:55:00Z" w16du:dateUtc="2025-05-25T11:55:00Z">
              <w:del w:id="642" w:author="Teoh Xuan Xuan" w:date="2025-05-25T19:59:00Z" w16du:dateUtc="2025-05-25T11:59:00Z">
                <w:r w:rsidDel="00203877">
                  <w:rPr>
                    <w:rFonts w:ascii="Arial" w:hAnsi="Arial" w:cs="Arial"/>
                    <w:b/>
                    <w:bCs/>
                    <w:color w:val="000000"/>
                    <w:sz w:val="22"/>
                    <w:szCs w:val="22"/>
                  </w:rPr>
                  <w:delText>REQ_IO0205</w:delText>
                </w:r>
              </w:del>
            </w:moveFrom>
          </w:p>
        </w:tc>
      </w:tr>
      <w:tr w:rsidR="0005772B" w:rsidDel="00203877" w14:paraId="0AFEE7D6" w14:textId="4AC9E983" w:rsidTr="00284CB6">
        <w:trPr>
          <w:del w:id="643" w:author="Teoh Xuan Xuan" w:date="2025-05-25T19:59:00Z" w16du:dateUtc="2025-05-25T11:59:00Z"/>
        </w:trPr>
        <w:tc>
          <w:tcPr>
            <w:tcW w:w="4508" w:type="dxa"/>
          </w:tcPr>
          <w:p w14:paraId="046A5BEE" w14:textId="2517D4EC" w:rsidR="0005772B" w:rsidDel="00203877" w:rsidRDefault="0005772B" w:rsidP="0005772B">
            <w:pPr>
              <w:rPr>
                <w:del w:id="644" w:author="Teoh Xuan Xuan" w:date="2025-05-25T19:59:00Z" w16du:dateUtc="2025-05-25T11:59:00Z"/>
                <w:moveFrom w:id="645" w:author="Teoh Xuan Xuan" w:date="2025-05-25T19:55:00Z" w16du:dateUtc="2025-05-25T11:55:00Z"/>
              </w:rPr>
            </w:pPr>
            <w:moveFrom w:id="646" w:author="Teoh Xuan Xuan" w:date="2025-05-25T19:55:00Z" w16du:dateUtc="2025-05-25T11:55:00Z">
              <w:del w:id="647" w:author="Teoh Xuan Xuan" w:date="2025-05-25T19:59:00Z" w16du:dateUtc="2025-05-25T11:59:00Z">
                <w:r w:rsidDel="00203877">
                  <w:rPr>
                    <w:rFonts w:ascii="Arial" w:hAnsi="Arial" w:cs="Arial"/>
                    <w:b/>
                    <w:bCs/>
                    <w:color w:val="000000"/>
                    <w:sz w:val="22"/>
                    <w:szCs w:val="22"/>
                  </w:rPr>
                  <w:delText>Version</w:delText>
                </w:r>
              </w:del>
            </w:moveFrom>
          </w:p>
        </w:tc>
        <w:tc>
          <w:tcPr>
            <w:tcW w:w="4508" w:type="dxa"/>
          </w:tcPr>
          <w:p w14:paraId="7F556B36" w14:textId="02CE98D6" w:rsidR="0005772B" w:rsidDel="00203877" w:rsidRDefault="0005772B" w:rsidP="0005772B">
            <w:pPr>
              <w:rPr>
                <w:del w:id="648" w:author="Teoh Xuan Xuan" w:date="2025-05-25T19:59:00Z" w16du:dateUtc="2025-05-25T11:59:00Z"/>
                <w:moveFrom w:id="649" w:author="Teoh Xuan Xuan" w:date="2025-05-25T19:55:00Z" w16du:dateUtc="2025-05-25T11:55:00Z"/>
              </w:rPr>
            </w:pPr>
            <w:moveFrom w:id="650" w:author="Teoh Xuan Xuan" w:date="2025-05-25T19:55:00Z" w16du:dateUtc="2025-05-25T11:55:00Z">
              <w:del w:id="651" w:author="Teoh Xuan Xuan" w:date="2025-05-25T19:59:00Z" w16du:dateUtc="2025-05-25T11:59:00Z">
                <w:r w:rsidDel="00203877">
                  <w:rPr>
                    <w:rFonts w:ascii="Arial" w:hAnsi="Arial" w:cs="Arial"/>
                    <w:color w:val="000000"/>
                    <w:sz w:val="22"/>
                    <w:szCs w:val="22"/>
                  </w:rPr>
                  <w:delText>1.0</w:delText>
                </w:r>
              </w:del>
            </w:moveFrom>
          </w:p>
        </w:tc>
      </w:tr>
      <w:tr w:rsidR="0005772B" w:rsidDel="00203877" w14:paraId="5FB9DF30" w14:textId="57D5F3B4" w:rsidTr="00284CB6">
        <w:trPr>
          <w:del w:id="652" w:author="Teoh Xuan Xuan" w:date="2025-05-25T19:59:00Z" w16du:dateUtc="2025-05-25T11:59:00Z"/>
        </w:trPr>
        <w:tc>
          <w:tcPr>
            <w:tcW w:w="4508" w:type="dxa"/>
          </w:tcPr>
          <w:p w14:paraId="7010C1E6" w14:textId="68D00399" w:rsidR="0005772B" w:rsidDel="00203877" w:rsidRDefault="0005772B" w:rsidP="0005772B">
            <w:pPr>
              <w:rPr>
                <w:del w:id="653" w:author="Teoh Xuan Xuan" w:date="2025-05-25T19:59:00Z" w16du:dateUtc="2025-05-25T11:59:00Z"/>
                <w:moveFrom w:id="654" w:author="Teoh Xuan Xuan" w:date="2025-05-25T19:55:00Z" w16du:dateUtc="2025-05-25T11:55:00Z"/>
              </w:rPr>
            </w:pPr>
            <w:moveFrom w:id="655" w:author="Teoh Xuan Xuan" w:date="2025-05-25T19:55:00Z" w16du:dateUtc="2025-05-25T11:55:00Z">
              <w:del w:id="656" w:author="Teoh Xuan Xuan" w:date="2025-05-25T19:59:00Z" w16du:dateUtc="2025-05-25T11:59:00Z">
                <w:r w:rsidDel="00203877">
                  <w:rPr>
                    <w:rFonts w:ascii="Arial" w:hAnsi="Arial" w:cs="Arial"/>
                    <w:b/>
                    <w:bCs/>
                    <w:color w:val="000000"/>
                    <w:sz w:val="22"/>
                    <w:szCs w:val="22"/>
                  </w:rPr>
                  <w:delText>Item</w:delText>
                </w:r>
              </w:del>
            </w:moveFrom>
          </w:p>
        </w:tc>
        <w:tc>
          <w:tcPr>
            <w:tcW w:w="4508" w:type="dxa"/>
          </w:tcPr>
          <w:p w14:paraId="4DEB877F" w14:textId="66514BCD" w:rsidR="0005772B" w:rsidDel="00203877" w:rsidRDefault="0005772B" w:rsidP="0005772B">
            <w:pPr>
              <w:rPr>
                <w:del w:id="657" w:author="Teoh Xuan Xuan" w:date="2025-05-25T19:59:00Z" w16du:dateUtc="2025-05-25T11:59:00Z"/>
                <w:moveFrom w:id="658" w:author="Teoh Xuan Xuan" w:date="2025-05-25T19:55:00Z" w16du:dateUtc="2025-05-25T11:55:00Z"/>
              </w:rPr>
            </w:pPr>
            <w:moveFrom w:id="659" w:author="Teoh Xuan Xuan" w:date="2025-05-25T19:55:00Z" w16du:dateUtc="2025-05-25T11:55:00Z">
              <w:del w:id="660" w:author="Teoh Xuan Xuan" w:date="2025-05-25T19:59:00Z" w16du:dateUtc="2025-05-25T11:59:00Z">
                <w:r w:rsidDel="00203877">
                  <w:rPr>
                    <w:rFonts w:ascii="Arial" w:hAnsi="Arial" w:cs="Arial"/>
                    <w:color w:val="000000"/>
                    <w:sz w:val="22"/>
                    <w:szCs w:val="22"/>
                  </w:rPr>
                  <w:delText>Log Out Link (Input)</w:delText>
                </w:r>
              </w:del>
            </w:moveFrom>
          </w:p>
        </w:tc>
      </w:tr>
      <w:tr w:rsidR="0005772B" w:rsidDel="00203877" w14:paraId="21268740" w14:textId="2689FFF5" w:rsidTr="00284CB6">
        <w:trPr>
          <w:del w:id="661" w:author="Teoh Xuan Xuan" w:date="2025-05-25T19:59:00Z" w16du:dateUtc="2025-05-25T11:59:00Z"/>
        </w:trPr>
        <w:tc>
          <w:tcPr>
            <w:tcW w:w="4508" w:type="dxa"/>
          </w:tcPr>
          <w:p w14:paraId="78B41C49" w14:textId="1B2DD081" w:rsidR="0005772B" w:rsidDel="00203877" w:rsidRDefault="0005772B" w:rsidP="0005772B">
            <w:pPr>
              <w:rPr>
                <w:del w:id="662" w:author="Teoh Xuan Xuan" w:date="2025-05-25T19:59:00Z" w16du:dateUtc="2025-05-25T11:59:00Z"/>
                <w:moveFrom w:id="663" w:author="Teoh Xuan Xuan" w:date="2025-05-25T19:55:00Z" w16du:dateUtc="2025-05-25T11:55:00Z"/>
              </w:rPr>
            </w:pPr>
            <w:moveFrom w:id="664" w:author="Teoh Xuan Xuan" w:date="2025-05-25T19:55:00Z" w16du:dateUtc="2025-05-25T11:55:00Z">
              <w:del w:id="665" w:author="Teoh Xuan Xuan" w:date="2025-05-25T19:59:00Z" w16du:dateUtc="2025-05-25T11:59:00Z">
                <w:r w:rsidDel="00203877">
                  <w:rPr>
                    <w:rFonts w:ascii="Arial" w:hAnsi="Arial" w:cs="Arial"/>
                    <w:b/>
                    <w:bCs/>
                    <w:color w:val="000000"/>
                    <w:sz w:val="22"/>
                    <w:szCs w:val="22"/>
                  </w:rPr>
                  <w:delText>Item Description</w:delText>
                </w:r>
              </w:del>
            </w:moveFrom>
          </w:p>
        </w:tc>
        <w:tc>
          <w:tcPr>
            <w:tcW w:w="4508" w:type="dxa"/>
          </w:tcPr>
          <w:p w14:paraId="30AE1348" w14:textId="17BF7220" w:rsidR="0005772B" w:rsidDel="00203877" w:rsidRDefault="0005772B" w:rsidP="0005772B">
            <w:pPr>
              <w:rPr>
                <w:del w:id="666" w:author="Teoh Xuan Xuan" w:date="2025-05-25T19:59:00Z" w16du:dateUtc="2025-05-25T11:59:00Z"/>
                <w:moveFrom w:id="667" w:author="Teoh Xuan Xuan" w:date="2025-05-25T19:55:00Z" w16du:dateUtc="2025-05-25T11:55:00Z"/>
              </w:rPr>
            </w:pPr>
            <w:moveFrom w:id="668" w:author="Teoh Xuan Xuan" w:date="2025-05-25T19:55:00Z" w16du:dateUtc="2025-05-25T11:55:00Z">
              <w:del w:id="669" w:author="Teoh Xuan Xuan" w:date="2025-05-25T19:59:00Z" w16du:dateUtc="2025-05-25T11:59:00Z">
                <w:r w:rsidDel="00203877">
                  <w:rPr>
                    <w:rFonts w:ascii="Arial" w:hAnsi="Arial" w:cs="Arial"/>
                    <w:color w:val="000000"/>
                    <w:sz w:val="22"/>
                    <w:szCs w:val="22"/>
                  </w:rPr>
                  <w:delText>A text-based button allowing the user to log out of the session</w:delText>
                </w:r>
              </w:del>
            </w:moveFrom>
          </w:p>
        </w:tc>
      </w:tr>
      <w:tr w:rsidR="0005772B" w:rsidDel="00203877" w14:paraId="77CA8070" w14:textId="1DB9908B" w:rsidTr="00284CB6">
        <w:trPr>
          <w:del w:id="670" w:author="Teoh Xuan Xuan" w:date="2025-05-25T19:59:00Z" w16du:dateUtc="2025-05-25T11:59:00Z"/>
        </w:trPr>
        <w:tc>
          <w:tcPr>
            <w:tcW w:w="4508" w:type="dxa"/>
          </w:tcPr>
          <w:p w14:paraId="5E1F70C6" w14:textId="377EECF1" w:rsidR="0005772B" w:rsidDel="00203877" w:rsidRDefault="0005772B" w:rsidP="0005772B">
            <w:pPr>
              <w:rPr>
                <w:del w:id="671" w:author="Teoh Xuan Xuan" w:date="2025-05-25T19:59:00Z" w16du:dateUtc="2025-05-25T11:59:00Z"/>
                <w:moveFrom w:id="672" w:author="Teoh Xuan Xuan" w:date="2025-05-25T19:55:00Z" w16du:dateUtc="2025-05-25T11:55:00Z"/>
              </w:rPr>
            </w:pPr>
            <w:moveFrom w:id="673" w:author="Teoh Xuan Xuan" w:date="2025-05-25T19:55:00Z" w16du:dateUtc="2025-05-25T11:55:00Z">
              <w:del w:id="674" w:author="Teoh Xuan Xuan" w:date="2025-05-25T19:59:00Z" w16du:dateUtc="2025-05-25T11:59:00Z">
                <w:r w:rsidDel="00203877">
                  <w:rPr>
                    <w:rFonts w:ascii="Arial" w:hAnsi="Arial" w:cs="Arial"/>
                    <w:b/>
                    <w:bCs/>
                    <w:color w:val="000000"/>
                    <w:sz w:val="22"/>
                    <w:szCs w:val="22"/>
                  </w:rPr>
                  <w:delText>Item Purpose</w:delText>
                </w:r>
              </w:del>
            </w:moveFrom>
          </w:p>
        </w:tc>
        <w:tc>
          <w:tcPr>
            <w:tcW w:w="4508" w:type="dxa"/>
          </w:tcPr>
          <w:p w14:paraId="7736438D" w14:textId="1995AA79" w:rsidR="0005772B" w:rsidDel="00203877" w:rsidRDefault="0005772B" w:rsidP="0005772B">
            <w:pPr>
              <w:rPr>
                <w:del w:id="675" w:author="Teoh Xuan Xuan" w:date="2025-05-25T19:59:00Z" w16du:dateUtc="2025-05-25T11:59:00Z"/>
                <w:moveFrom w:id="676" w:author="Teoh Xuan Xuan" w:date="2025-05-25T19:55:00Z" w16du:dateUtc="2025-05-25T11:55:00Z"/>
              </w:rPr>
            </w:pPr>
            <w:moveFrom w:id="677" w:author="Teoh Xuan Xuan" w:date="2025-05-25T19:55:00Z" w16du:dateUtc="2025-05-25T11:55:00Z">
              <w:del w:id="678" w:author="Teoh Xuan Xuan" w:date="2025-05-25T19:59:00Z" w16du:dateUtc="2025-05-25T11:59:00Z">
                <w:r w:rsidDel="00203877">
                  <w:rPr>
                    <w:rFonts w:ascii="Arial" w:hAnsi="Arial" w:cs="Arial"/>
                    <w:color w:val="000000"/>
                    <w:sz w:val="22"/>
                    <w:szCs w:val="22"/>
                  </w:rPr>
                  <w:delText>To end the user session and redirect to login page</w:delText>
                </w:r>
              </w:del>
            </w:moveFrom>
          </w:p>
        </w:tc>
      </w:tr>
      <w:tr w:rsidR="0005772B" w:rsidDel="00203877" w14:paraId="7682F713" w14:textId="335B0944" w:rsidTr="00284CB6">
        <w:trPr>
          <w:del w:id="679" w:author="Teoh Xuan Xuan" w:date="2025-05-25T19:59:00Z" w16du:dateUtc="2025-05-25T11:59:00Z"/>
        </w:trPr>
        <w:tc>
          <w:tcPr>
            <w:tcW w:w="4508" w:type="dxa"/>
          </w:tcPr>
          <w:p w14:paraId="2EAE5195" w14:textId="36DC5816" w:rsidR="0005772B" w:rsidDel="00203877" w:rsidRDefault="0005772B" w:rsidP="0005772B">
            <w:pPr>
              <w:rPr>
                <w:del w:id="680" w:author="Teoh Xuan Xuan" w:date="2025-05-25T19:59:00Z" w16du:dateUtc="2025-05-25T11:59:00Z"/>
                <w:moveFrom w:id="681" w:author="Teoh Xuan Xuan" w:date="2025-05-25T19:55:00Z" w16du:dateUtc="2025-05-25T11:55:00Z"/>
              </w:rPr>
            </w:pPr>
            <w:moveFrom w:id="682" w:author="Teoh Xuan Xuan" w:date="2025-05-25T19:55:00Z" w16du:dateUtc="2025-05-25T11:55:00Z">
              <w:del w:id="683" w:author="Teoh Xuan Xuan" w:date="2025-05-25T19:59:00Z" w16du:dateUtc="2025-05-25T11:59:00Z">
                <w:r w:rsidDel="00203877">
                  <w:rPr>
                    <w:rFonts w:ascii="Arial" w:hAnsi="Arial" w:cs="Arial"/>
                    <w:b/>
                    <w:bCs/>
                    <w:color w:val="000000"/>
                    <w:sz w:val="22"/>
                    <w:szCs w:val="22"/>
                  </w:rPr>
                  <w:delText>Input Format</w:delText>
                </w:r>
              </w:del>
            </w:moveFrom>
          </w:p>
        </w:tc>
        <w:tc>
          <w:tcPr>
            <w:tcW w:w="4508" w:type="dxa"/>
          </w:tcPr>
          <w:p w14:paraId="707C9592" w14:textId="3C5C133E" w:rsidR="0005772B" w:rsidDel="00203877" w:rsidRDefault="0005772B" w:rsidP="0005772B">
            <w:pPr>
              <w:rPr>
                <w:del w:id="684" w:author="Teoh Xuan Xuan" w:date="2025-05-25T19:59:00Z" w16du:dateUtc="2025-05-25T11:59:00Z"/>
                <w:moveFrom w:id="685" w:author="Teoh Xuan Xuan" w:date="2025-05-25T19:55:00Z" w16du:dateUtc="2025-05-25T11:55:00Z"/>
              </w:rPr>
            </w:pPr>
            <w:moveFrom w:id="686" w:author="Teoh Xuan Xuan" w:date="2025-05-25T19:55:00Z" w16du:dateUtc="2025-05-25T11:55:00Z">
              <w:del w:id="687" w:author="Teoh Xuan Xuan" w:date="2025-05-25T19:59:00Z" w16du:dateUtc="2025-05-25T11:59:00Z">
                <w:r w:rsidDel="00203877">
                  <w:rPr>
                    <w:rFonts w:ascii="Arial" w:hAnsi="Arial" w:cs="Arial"/>
                    <w:color w:val="000000"/>
                    <w:sz w:val="22"/>
                    <w:szCs w:val="22"/>
                  </w:rPr>
                  <w:delText>Link</w:delText>
                </w:r>
              </w:del>
            </w:moveFrom>
          </w:p>
        </w:tc>
      </w:tr>
      <w:tr w:rsidR="0005772B" w:rsidDel="00203877" w14:paraId="32BBBC41" w14:textId="300474B9" w:rsidTr="00284CB6">
        <w:trPr>
          <w:del w:id="688" w:author="Teoh Xuan Xuan" w:date="2025-05-25T19:59:00Z" w16du:dateUtc="2025-05-25T11:59:00Z"/>
        </w:trPr>
        <w:tc>
          <w:tcPr>
            <w:tcW w:w="4508" w:type="dxa"/>
          </w:tcPr>
          <w:p w14:paraId="194D899E" w14:textId="1B638CF5" w:rsidR="0005772B" w:rsidDel="00203877" w:rsidRDefault="0005772B" w:rsidP="0005772B">
            <w:pPr>
              <w:rPr>
                <w:del w:id="689" w:author="Teoh Xuan Xuan" w:date="2025-05-25T19:59:00Z" w16du:dateUtc="2025-05-25T11:59:00Z"/>
                <w:moveFrom w:id="690" w:author="Teoh Xuan Xuan" w:date="2025-05-25T19:55:00Z" w16du:dateUtc="2025-05-25T11:55:00Z"/>
              </w:rPr>
            </w:pPr>
            <w:moveFrom w:id="691" w:author="Teoh Xuan Xuan" w:date="2025-05-25T19:55:00Z" w16du:dateUtc="2025-05-25T11:55:00Z">
              <w:del w:id="692" w:author="Teoh Xuan Xuan" w:date="2025-05-25T19:59:00Z" w16du:dateUtc="2025-05-25T11:59:00Z">
                <w:r w:rsidDel="00203877">
                  <w:rPr>
                    <w:rFonts w:ascii="Arial" w:hAnsi="Arial" w:cs="Arial"/>
                    <w:b/>
                    <w:bCs/>
                    <w:color w:val="000000"/>
                    <w:sz w:val="22"/>
                    <w:szCs w:val="22"/>
                  </w:rPr>
                  <w:delText>Valid Input</w:delText>
                </w:r>
              </w:del>
            </w:moveFrom>
          </w:p>
        </w:tc>
        <w:tc>
          <w:tcPr>
            <w:tcW w:w="4508" w:type="dxa"/>
          </w:tcPr>
          <w:p w14:paraId="4EA533A9" w14:textId="47C3724B" w:rsidR="0005772B" w:rsidDel="00203877" w:rsidRDefault="0005772B" w:rsidP="0005772B">
            <w:pPr>
              <w:rPr>
                <w:del w:id="693" w:author="Teoh Xuan Xuan" w:date="2025-05-25T19:59:00Z" w16du:dateUtc="2025-05-25T11:59:00Z"/>
                <w:moveFrom w:id="694" w:author="Teoh Xuan Xuan" w:date="2025-05-25T19:55:00Z" w16du:dateUtc="2025-05-25T11:55:00Z"/>
              </w:rPr>
            </w:pPr>
            <w:moveFrom w:id="695" w:author="Teoh Xuan Xuan" w:date="2025-05-25T19:55:00Z" w16du:dateUtc="2025-05-25T11:55:00Z">
              <w:del w:id="696" w:author="Teoh Xuan Xuan" w:date="2025-05-25T19:59:00Z" w16du:dateUtc="2025-05-25T11:59:00Z">
                <w:r w:rsidDel="00203877">
                  <w:rPr>
                    <w:rFonts w:ascii="Arial" w:hAnsi="Arial" w:cs="Arial"/>
                    <w:color w:val="000000"/>
                    <w:sz w:val="22"/>
                    <w:szCs w:val="22"/>
                  </w:rPr>
                  <w:delText>Click event</w:delText>
                </w:r>
              </w:del>
            </w:moveFrom>
          </w:p>
        </w:tc>
      </w:tr>
      <w:tr w:rsidR="0005772B" w:rsidDel="00203877" w14:paraId="37002678" w14:textId="495E7ECF" w:rsidTr="00284CB6">
        <w:trPr>
          <w:del w:id="697" w:author="Teoh Xuan Xuan" w:date="2025-05-25T19:59:00Z" w16du:dateUtc="2025-05-25T11:59:00Z"/>
        </w:trPr>
        <w:tc>
          <w:tcPr>
            <w:tcW w:w="4508" w:type="dxa"/>
          </w:tcPr>
          <w:p w14:paraId="6731C5A1" w14:textId="06B2E531" w:rsidR="0005772B" w:rsidDel="00203877" w:rsidRDefault="0005772B" w:rsidP="0005772B">
            <w:pPr>
              <w:rPr>
                <w:del w:id="698" w:author="Teoh Xuan Xuan" w:date="2025-05-25T19:59:00Z" w16du:dateUtc="2025-05-25T11:59:00Z"/>
                <w:moveFrom w:id="699" w:author="Teoh Xuan Xuan" w:date="2025-05-25T19:55:00Z" w16du:dateUtc="2025-05-25T11:55:00Z"/>
              </w:rPr>
            </w:pPr>
            <w:moveFrom w:id="700" w:author="Teoh Xuan Xuan" w:date="2025-05-25T19:55:00Z" w16du:dateUtc="2025-05-25T11:55:00Z">
              <w:del w:id="701" w:author="Teoh Xuan Xuan" w:date="2025-05-25T19:59:00Z" w16du:dateUtc="2025-05-25T11:59:00Z">
                <w:r w:rsidDel="00203877">
                  <w:rPr>
                    <w:rFonts w:ascii="Arial" w:hAnsi="Arial" w:cs="Arial"/>
                    <w:b/>
                    <w:bCs/>
                    <w:color w:val="000000"/>
                    <w:sz w:val="22"/>
                    <w:szCs w:val="22"/>
                  </w:rPr>
                  <w:delText>Related I/O</w:delText>
                </w:r>
              </w:del>
            </w:moveFrom>
          </w:p>
        </w:tc>
        <w:tc>
          <w:tcPr>
            <w:tcW w:w="4508" w:type="dxa"/>
          </w:tcPr>
          <w:p w14:paraId="7B779E48" w14:textId="1C06BBC7" w:rsidR="0005772B" w:rsidDel="00203877" w:rsidRDefault="0005772B" w:rsidP="0005772B">
            <w:pPr>
              <w:rPr>
                <w:del w:id="702" w:author="Teoh Xuan Xuan" w:date="2025-05-25T19:59:00Z" w16du:dateUtc="2025-05-25T11:59:00Z"/>
                <w:moveFrom w:id="703" w:author="Teoh Xuan Xuan" w:date="2025-05-25T19:55:00Z" w16du:dateUtc="2025-05-25T11:55:00Z"/>
              </w:rPr>
            </w:pPr>
            <w:moveFrom w:id="704" w:author="Teoh Xuan Xuan" w:date="2025-05-25T19:55:00Z" w16du:dateUtc="2025-05-25T11:55:00Z">
              <w:del w:id="705" w:author="Teoh Xuan Xuan" w:date="2025-05-25T19:59:00Z" w16du:dateUtc="2025-05-25T11:59:00Z">
                <w:r w:rsidDel="00203877">
                  <w:rPr>
                    <w:rFonts w:ascii="Arial" w:hAnsi="Arial" w:cs="Arial"/>
                    <w:color w:val="000000"/>
                    <w:sz w:val="22"/>
                    <w:szCs w:val="22"/>
                  </w:rPr>
                  <w:delText>Session Manager</w:delText>
                </w:r>
              </w:del>
            </w:moveFrom>
          </w:p>
        </w:tc>
      </w:tr>
      <w:tr w:rsidR="0005772B" w:rsidDel="00203877" w14:paraId="75B71C85" w14:textId="6FFBC0D8" w:rsidTr="00284CB6">
        <w:trPr>
          <w:del w:id="706" w:author="Teoh Xuan Xuan" w:date="2025-05-25T19:59:00Z" w16du:dateUtc="2025-05-25T11:59:00Z"/>
        </w:trPr>
        <w:tc>
          <w:tcPr>
            <w:tcW w:w="4508" w:type="dxa"/>
          </w:tcPr>
          <w:p w14:paraId="1BD09C3E" w14:textId="5E0A19E6" w:rsidR="0005772B" w:rsidDel="00203877" w:rsidRDefault="0005772B" w:rsidP="0005772B">
            <w:pPr>
              <w:rPr>
                <w:del w:id="707" w:author="Teoh Xuan Xuan" w:date="2025-05-25T19:59:00Z" w16du:dateUtc="2025-05-25T11:59:00Z"/>
                <w:moveFrom w:id="708" w:author="Teoh Xuan Xuan" w:date="2025-05-25T19:55:00Z" w16du:dateUtc="2025-05-25T11:55:00Z"/>
              </w:rPr>
            </w:pPr>
            <w:moveFrom w:id="709" w:author="Teoh Xuan Xuan" w:date="2025-05-25T19:55:00Z" w16du:dateUtc="2025-05-25T11:55:00Z">
              <w:del w:id="710" w:author="Teoh Xuan Xuan" w:date="2025-05-25T19:59:00Z" w16du:dateUtc="2025-05-25T11:59:00Z">
                <w:r w:rsidDel="00203877">
                  <w:rPr>
                    <w:rFonts w:ascii="Arial" w:hAnsi="Arial" w:cs="Arial"/>
                    <w:b/>
                    <w:bCs/>
                    <w:color w:val="000000"/>
                    <w:sz w:val="22"/>
                    <w:szCs w:val="22"/>
                  </w:rPr>
                  <w:delText>Author</w:delText>
                </w:r>
              </w:del>
            </w:moveFrom>
          </w:p>
        </w:tc>
        <w:tc>
          <w:tcPr>
            <w:tcW w:w="4508" w:type="dxa"/>
          </w:tcPr>
          <w:p w14:paraId="2D06B76A" w14:textId="72BDA1F9" w:rsidR="0005772B" w:rsidDel="00203877" w:rsidRDefault="0005772B" w:rsidP="0005772B">
            <w:pPr>
              <w:rPr>
                <w:del w:id="711" w:author="Teoh Xuan Xuan" w:date="2025-05-25T19:59:00Z" w16du:dateUtc="2025-05-25T11:59:00Z"/>
                <w:moveFrom w:id="712" w:author="Teoh Xuan Xuan" w:date="2025-05-25T19:55:00Z" w16du:dateUtc="2025-05-25T11:55:00Z"/>
              </w:rPr>
            </w:pPr>
            <w:moveFrom w:id="713" w:author="Teoh Xuan Xuan" w:date="2025-05-25T19:55:00Z" w16du:dateUtc="2025-05-25T11:55:00Z">
              <w:del w:id="714" w:author="Teoh Xuan Xuan" w:date="2025-05-25T19:59:00Z" w16du:dateUtc="2025-05-25T11:59:00Z">
                <w:r w:rsidDel="00203877">
                  <w:rPr>
                    <w:rFonts w:ascii="Arial" w:hAnsi="Arial" w:cs="Arial"/>
                    <w:color w:val="000000"/>
                    <w:sz w:val="22"/>
                    <w:szCs w:val="22"/>
                  </w:rPr>
                  <w:delText>[Your Name Here]</w:delText>
                </w:r>
              </w:del>
            </w:moveFrom>
          </w:p>
        </w:tc>
      </w:tr>
      <w:moveFromRangeEnd w:id="636"/>
    </w:tbl>
    <w:p w14:paraId="2A932831" w14:textId="4D5D15BD" w:rsidR="00B72C2A" w:rsidRPr="00A121A9" w:rsidDel="00203877" w:rsidRDefault="00B72C2A" w:rsidP="00A121A9">
      <w:pPr>
        <w:rPr>
          <w:del w:id="715" w:author="Teoh Xuan Xuan" w:date="2025-05-25T19:59:00Z" w16du:dateUtc="2025-05-25T11:59:00Z"/>
        </w:rPr>
      </w:pPr>
    </w:p>
    <w:p w14:paraId="15128FF9" w14:textId="36C35E37" w:rsidR="0005772B" w:rsidDel="00203877" w:rsidRDefault="0005772B">
      <w:pPr>
        <w:rPr>
          <w:del w:id="716" w:author="Teoh Xuan Xuan" w:date="2025-05-25T19:59:00Z" w16du:dateUtc="2025-05-25T11:59:00Z"/>
          <w:rFonts w:eastAsiaTheme="majorEastAsia" w:cstheme="majorBidi"/>
          <w:b/>
          <w:szCs w:val="28"/>
        </w:rPr>
      </w:pPr>
      <w:bookmarkStart w:id="717" w:name="_Toc199027668"/>
      <w:del w:id="718" w:author="Teoh Xuan Xuan" w:date="2025-05-25T19:59:00Z" w16du:dateUtc="2025-05-25T11:59:00Z">
        <w:r w:rsidDel="00203877">
          <w:br w:type="page"/>
        </w:r>
      </w:del>
    </w:p>
    <w:p w14:paraId="1F6DFF6C" w14:textId="30080BE9" w:rsidR="00DF6A52" w:rsidRDefault="00DF6A52" w:rsidP="004672A7">
      <w:pPr>
        <w:pStyle w:val="Heading3"/>
        <w:rPr>
          <w:ins w:id="719" w:author="Teoh Xuan Xuan" w:date="2025-05-25T19:59:00Z" w16du:dateUtc="2025-05-25T11:59:00Z"/>
        </w:rPr>
      </w:pPr>
      <w:del w:id="720" w:author="Teoh Xuan Xuan" w:date="2025-05-25T19:59:00Z" w16du:dateUtc="2025-05-25T11:59:00Z">
        <w:r w:rsidRPr="00DF6A52" w:rsidDel="00203877">
          <w:delText> </w:delText>
        </w:r>
        <w:r w:rsidRPr="00DF6A52" w:rsidDel="00203877">
          <w:delText> </w:delText>
        </w:r>
      </w:del>
      <w:r w:rsidRPr="00DF6A52">
        <w:t>3.</w:t>
      </w:r>
      <w:r w:rsidR="00FF256A">
        <w:rPr>
          <w:rFonts w:hint="eastAsia"/>
        </w:rPr>
        <w:t>5</w:t>
      </w:r>
      <w:r w:rsidRPr="00DF6A52">
        <w:t xml:space="preserve">.3 </w:t>
      </w:r>
      <w:bookmarkEnd w:id="717"/>
      <w:r w:rsidR="0005772B" w:rsidRPr="0005772B">
        <w:t>IO03 View Billing Page</w:t>
      </w:r>
    </w:p>
    <w:p w14:paraId="395FB72C" w14:textId="77777777" w:rsidR="00203877" w:rsidRPr="00203877" w:rsidRDefault="00203877" w:rsidP="00203877">
      <w:pPr>
        <w:rPr>
          <w:ins w:id="721" w:author="Teoh Xuan Xuan" w:date="2025-05-25T19:59:00Z" w16du:dateUtc="2025-05-25T11:59:00Z"/>
        </w:rPr>
        <w:pPrChange w:id="722" w:author="Teoh Xuan Xuan" w:date="2025-05-25T19:59:00Z" w16du:dateUtc="2025-05-25T11:59:00Z">
          <w:pPr>
            <w:pStyle w:val="Heading3"/>
          </w:pPr>
        </w:pPrChange>
      </w:pPr>
    </w:p>
    <w:p w14:paraId="64BD4EEA" w14:textId="0B8614BB" w:rsidR="00203877" w:rsidRPr="00203877" w:rsidRDefault="00203877" w:rsidP="00203877">
      <w:pPr>
        <w:pStyle w:val="Quote"/>
        <w:pPrChange w:id="723" w:author="Teoh Xuan Xuan" w:date="2025-05-25T19:59:00Z" w16du:dateUtc="2025-05-25T11:59:00Z">
          <w:pPr>
            <w:pStyle w:val="Heading3"/>
          </w:pPr>
        </w:pPrChange>
      </w:pPr>
      <w:ins w:id="724" w:author="Teoh Xuan Xuan" w:date="2025-05-25T19:59:00Z" w16du:dateUtc="2025-05-25T11:59:00Z">
        <w:r>
          <w:t>Table 3.5.</w:t>
        </w:r>
        <w:r>
          <w:t>3.1</w:t>
        </w:r>
        <w:r>
          <w:rPr>
            <w:rFonts w:hint="eastAsia"/>
          </w:rPr>
          <w:t xml:space="preserve">: </w:t>
        </w:r>
        <w:r>
          <w:t>Billing Summary Table</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884468" w14:paraId="645A1B1F" w14:textId="77777777" w:rsidTr="00284CB6">
        <w:tc>
          <w:tcPr>
            <w:tcW w:w="4508" w:type="dxa"/>
          </w:tcPr>
          <w:p w14:paraId="6223A9E2" w14:textId="73C9ABFA" w:rsidR="00884468" w:rsidRDefault="00884468" w:rsidP="00884468">
            <w:r>
              <w:rPr>
                <w:rFonts w:ascii="Arial" w:hAnsi="Arial" w:cs="Arial"/>
                <w:b/>
                <w:bCs/>
                <w:color w:val="000000"/>
                <w:sz w:val="22"/>
                <w:szCs w:val="22"/>
              </w:rPr>
              <w:t>Requirement ID</w:t>
            </w:r>
          </w:p>
        </w:tc>
        <w:tc>
          <w:tcPr>
            <w:tcW w:w="4508" w:type="dxa"/>
          </w:tcPr>
          <w:p w14:paraId="0D392556" w14:textId="5A950215" w:rsidR="00884468" w:rsidRDefault="00884468" w:rsidP="00884468">
            <w:r>
              <w:rPr>
                <w:rFonts w:ascii="Arial" w:hAnsi="Arial" w:cs="Arial"/>
                <w:b/>
                <w:bCs/>
                <w:color w:val="000000"/>
                <w:sz w:val="22"/>
                <w:szCs w:val="22"/>
              </w:rPr>
              <w:t>REQ_IO0301</w:t>
            </w:r>
          </w:p>
        </w:tc>
      </w:tr>
      <w:tr w:rsidR="00884468" w14:paraId="74D446B5" w14:textId="77777777" w:rsidTr="00284CB6">
        <w:tc>
          <w:tcPr>
            <w:tcW w:w="4508" w:type="dxa"/>
          </w:tcPr>
          <w:p w14:paraId="6FCF6E05" w14:textId="70CAD08C" w:rsidR="00884468" w:rsidRDefault="00884468" w:rsidP="00884468">
            <w:r>
              <w:rPr>
                <w:rFonts w:ascii="Arial" w:hAnsi="Arial" w:cs="Arial"/>
                <w:b/>
                <w:bCs/>
                <w:color w:val="000000"/>
                <w:sz w:val="22"/>
                <w:szCs w:val="22"/>
              </w:rPr>
              <w:t>Version</w:t>
            </w:r>
          </w:p>
        </w:tc>
        <w:tc>
          <w:tcPr>
            <w:tcW w:w="4508" w:type="dxa"/>
          </w:tcPr>
          <w:p w14:paraId="03BC9607" w14:textId="784686DF" w:rsidR="00884468" w:rsidRDefault="00884468" w:rsidP="00884468">
            <w:r>
              <w:rPr>
                <w:rFonts w:ascii="Arial" w:hAnsi="Arial" w:cs="Arial"/>
                <w:color w:val="000000"/>
                <w:sz w:val="22"/>
                <w:szCs w:val="22"/>
              </w:rPr>
              <w:t>1.0</w:t>
            </w:r>
          </w:p>
        </w:tc>
      </w:tr>
      <w:tr w:rsidR="00884468" w14:paraId="477F70F6" w14:textId="77777777" w:rsidTr="00284CB6">
        <w:tc>
          <w:tcPr>
            <w:tcW w:w="4508" w:type="dxa"/>
          </w:tcPr>
          <w:p w14:paraId="0EA9887D" w14:textId="55CB6B36" w:rsidR="00884468" w:rsidRDefault="00884468" w:rsidP="00884468">
            <w:r>
              <w:rPr>
                <w:rFonts w:ascii="Arial" w:hAnsi="Arial" w:cs="Arial"/>
                <w:b/>
                <w:bCs/>
                <w:color w:val="000000"/>
                <w:sz w:val="22"/>
                <w:szCs w:val="22"/>
              </w:rPr>
              <w:t>Item</w:t>
            </w:r>
          </w:p>
        </w:tc>
        <w:tc>
          <w:tcPr>
            <w:tcW w:w="4508" w:type="dxa"/>
          </w:tcPr>
          <w:p w14:paraId="18E5EB45" w14:textId="6EAE793B" w:rsidR="00884468" w:rsidRDefault="00884468" w:rsidP="00884468">
            <w:r>
              <w:rPr>
                <w:rFonts w:ascii="Arial" w:hAnsi="Arial" w:cs="Arial"/>
                <w:color w:val="000000"/>
                <w:sz w:val="22"/>
                <w:szCs w:val="22"/>
              </w:rPr>
              <w:t>Billing Summary Table (Output)</w:t>
            </w:r>
          </w:p>
        </w:tc>
      </w:tr>
      <w:tr w:rsidR="00884468" w14:paraId="0E32E764" w14:textId="77777777" w:rsidTr="00284CB6">
        <w:tc>
          <w:tcPr>
            <w:tcW w:w="4508" w:type="dxa"/>
          </w:tcPr>
          <w:p w14:paraId="7F1D5E5C" w14:textId="2CD7A065" w:rsidR="00884468" w:rsidRDefault="00884468" w:rsidP="00884468">
            <w:r>
              <w:rPr>
                <w:rFonts w:ascii="Arial" w:hAnsi="Arial" w:cs="Arial"/>
                <w:b/>
                <w:bCs/>
                <w:color w:val="000000"/>
                <w:sz w:val="22"/>
                <w:szCs w:val="22"/>
              </w:rPr>
              <w:t>Item Description</w:t>
            </w:r>
          </w:p>
        </w:tc>
        <w:tc>
          <w:tcPr>
            <w:tcW w:w="4508" w:type="dxa"/>
          </w:tcPr>
          <w:p w14:paraId="24B9FD30" w14:textId="604BD428" w:rsidR="00884468" w:rsidRDefault="00884468" w:rsidP="00884468">
            <w:r>
              <w:rPr>
                <w:rFonts w:ascii="Arial" w:hAnsi="Arial" w:cs="Arial"/>
                <w:color w:val="000000"/>
                <w:sz w:val="22"/>
                <w:szCs w:val="22"/>
              </w:rPr>
              <w:t>A table displaying billing details by trimester including date, term, transaction term, due date, and total fee</w:t>
            </w:r>
          </w:p>
        </w:tc>
      </w:tr>
      <w:tr w:rsidR="00884468" w14:paraId="5F42961C" w14:textId="77777777" w:rsidTr="00284CB6">
        <w:tc>
          <w:tcPr>
            <w:tcW w:w="4508" w:type="dxa"/>
          </w:tcPr>
          <w:p w14:paraId="51E3AFB5" w14:textId="02EDF936" w:rsidR="00884468" w:rsidRDefault="00884468" w:rsidP="00884468">
            <w:r>
              <w:rPr>
                <w:rFonts w:ascii="Arial" w:hAnsi="Arial" w:cs="Arial"/>
                <w:b/>
                <w:bCs/>
                <w:color w:val="000000"/>
                <w:sz w:val="22"/>
                <w:szCs w:val="22"/>
              </w:rPr>
              <w:t>Item Purpose</w:t>
            </w:r>
          </w:p>
        </w:tc>
        <w:tc>
          <w:tcPr>
            <w:tcW w:w="4508" w:type="dxa"/>
          </w:tcPr>
          <w:p w14:paraId="26D89E6D" w14:textId="4A1AA52A" w:rsidR="00884468" w:rsidRDefault="00884468" w:rsidP="00884468">
            <w:r>
              <w:rPr>
                <w:rFonts w:ascii="Arial" w:hAnsi="Arial" w:cs="Arial"/>
                <w:color w:val="000000"/>
                <w:sz w:val="22"/>
                <w:szCs w:val="22"/>
              </w:rPr>
              <w:t>To give users a quick overview of outstanding or past billing by term</w:t>
            </w:r>
          </w:p>
        </w:tc>
      </w:tr>
      <w:tr w:rsidR="00884468" w14:paraId="4038789D" w14:textId="77777777" w:rsidTr="00284CB6">
        <w:tc>
          <w:tcPr>
            <w:tcW w:w="4508" w:type="dxa"/>
          </w:tcPr>
          <w:p w14:paraId="18859A33" w14:textId="3D3CDA65" w:rsidR="00884468" w:rsidRDefault="00884468" w:rsidP="00884468">
            <w:r>
              <w:rPr>
                <w:rFonts w:ascii="Arial" w:hAnsi="Arial" w:cs="Arial"/>
                <w:b/>
                <w:bCs/>
                <w:color w:val="000000"/>
                <w:sz w:val="22"/>
                <w:szCs w:val="22"/>
              </w:rPr>
              <w:t>Input Format</w:t>
            </w:r>
          </w:p>
        </w:tc>
        <w:tc>
          <w:tcPr>
            <w:tcW w:w="4508" w:type="dxa"/>
          </w:tcPr>
          <w:p w14:paraId="58794AD3" w14:textId="4172FFD7" w:rsidR="00884468" w:rsidRDefault="00884468" w:rsidP="00884468">
            <w:r>
              <w:rPr>
                <w:rFonts w:ascii="Arial" w:hAnsi="Arial" w:cs="Arial"/>
                <w:color w:val="000000"/>
                <w:sz w:val="22"/>
                <w:szCs w:val="22"/>
              </w:rPr>
              <w:t>Table</w:t>
            </w:r>
          </w:p>
        </w:tc>
      </w:tr>
      <w:tr w:rsidR="00884468" w14:paraId="49A96193" w14:textId="77777777" w:rsidTr="00284CB6">
        <w:tc>
          <w:tcPr>
            <w:tcW w:w="4508" w:type="dxa"/>
          </w:tcPr>
          <w:p w14:paraId="5177F175" w14:textId="35084092" w:rsidR="00884468" w:rsidRDefault="00884468" w:rsidP="00884468">
            <w:r>
              <w:rPr>
                <w:rFonts w:ascii="Arial" w:hAnsi="Arial" w:cs="Arial"/>
                <w:b/>
                <w:bCs/>
                <w:color w:val="000000"/>
                <w:sz w:val="22"/>
                <w:szCs w:val="22"/>
              </w:rPr>
              <w:t>Valid Input</w:t>
            </w:r>
          </w:p>
        </w:tc>
        <w:tc>
          <w:tcPr>
            <w:tcW w:w="4508" w:type="dxa"/>
          </w:tcPr>
          <w:p w14:paraId="0176E7DB" w14:textId="17EBE961" w:rsidR="00884468" w:rsidRDefault="00884468" w:rsidP="00884468">
            <w:r>
              <w:rPr>
                <w:rFonts w:ascii="Arial" w:hAnsi="Arial" w:cs="Arial"/>
                <w:color w:val="000000"/>
                <w:sz w:val="22"/>
                <w:szCs w:val="22"/>
              </w:rPr>
              <w:t>N/A</w:t>
            </w:r>
          </w:p>
        </w:tc>
      </w:tr>
      <w:tr w:rsidR="00884468" w14:paraId="6E9DC8DB" w14:textId="77777777" w:rsidTr="00284CB6">
        <w:tc>
          <w:tcPr>
            <w:tcW w:w="4508" w:type="dxa"/>
          </w:tcPr>
          <w:p w14:paraId="021113E8" w14:textId="4C981418" w:rsidR="00884468" w:rsidRDefault="00884468" w:rsidP="00884468">
            <w:r>
              <w:rPr>
                <w:rFonts w:ascii="Arial" w:hAnsi="Arial" w:cs="Arial"/>
                <w:b/>
                <w:bCs/>
                <w:color w:val="000000"/>
                <w:sz w:val="22"/>
                <w:szCs w:val="22"/>
              </w:rPr>
              <w:t>Related I/O</w:t>
            </w:r>
          </w:p>
        </w:tc>
        <w:tc>
          <w:tcPr>
            <w:tcW w:w="4508" w:type="dxa"/>
          </w:tcPr>
          <w:p w14:paraId="64355F81" w14:textId="3A583969" w:rsidR="00884468" w:rsidRDefault="00884468" w:rsidP="00884468">
            <w:r>
              <w:rPr>
                <w:rFonts w:ascii="Arial" w:hAnsi="Arial" w:cs="Arial"/>
                <w:color w:val="000000"/>
                <w:sz w:val="22"/>
                <w:szCs w:val="22"/>
              </w:rPr>
              <w:t>REQ_IO0302</w:t>
            </w:r>
          </w:p>
        </w:tc>
      </w:tr>
      <w:tr w:rsidR="00884468" w14:paraId="5305DEF2" w14:textId="77777777" w:rsidTr="00284CB6">
        <w:tc>
          <w:tcPr>
            <w:tcW w:w="4508" w:type="dxa"/>
          </w:tcPr>
          <w:p w14:paraId="362F671B" w14:textId="2A8848A2" w:rsidR="00884468" w:rsidRDefault="00884468" w:rsidP="00884468">
            <w:r>
              <w:rPr>
                <w:rFonts w:ascii="Arial" w:hAnsi="Arial" w:cs="Arial"/>
                <w:b/>
                <w:bCs/>
                <w:color w:val="000000"/>
                <w:sz w:val="22"/>
                <w:szCs w:val="22"/>
              </w:rPr>
              <w:t>Author</w:t>
            </w:r>
          </w:p>
        </w:tc>
        <w:tc>
          <w:tcPr>
            <w:tcW w:w="4508" w:type="dxa"/>
          </w:tcPr>
          <w:p w14:paraId="53933FDD" w14:textId="7C61D5E6" w:rsidR="00884468" w:rsidRDefault="00203877" w:rsidP="00884468">
            <w:ins w:id="725" w:author="Teoh Xuan Xuan" w:date="2025-05-25T19:59:00Z" w16du:dateUtc="2025-05-25T11:59:00Z">
              <w:r>
                <w:rPr>
                  <w:rFonts w:ascii="Arial" w:hAnsi="Arial" w:cs="Arial"/>
                  <w:color w:val="000000"/>
                  <w:sz w:val="22"/>
                  <w:szCs w:val="22"/>
                </w:rPr>
                <w:t xml:space="preserve">Teoh Xuan </w:t>
              </w:r>
              <w:proofErr w:type="spellStart"/>
              <w:r>
                <w:rPr>
                  <w:rFonts w:ascii="Arial" w:hAnsi="Arial" w:cs="Arial"/>
                  <w:color w:val="000000"/>
                  <w:sz w:val="22"/>
                  <w:szCs w:val="22"/>
                </w:rPr>
                <w:t>Xuan</w:t>
              </w:r>
            </w:ins>
            <w:proofErr w:type="spellEnd"/>
            <w:del w:id="726" w:author="Teoh Xuan Xuan" w:date="2025-05-25T19:59:00Z" w16du:dateUtc="2025-05-25T11:59:00Z">
              <w:r w:rsidR="00884468" w:rsidDel="00203877">
                <w:rPr>
                  <w:rFonts w:ascii="Arial" w:hAnsi="Arial" w:cs="Arial"/>
                  <w:color w:val="000000"/>
                  <w:sz w:val="22"/>
                  <w:szCs w:val="22"/>
                </w:rPr>
                <w:delText>[Your Name Here]</w:delText>
              </w:r>
            </w:del>
          </w:p>
        </w:tc>
      </w:tr>
    </w:tbl>
    <w:p w14:paraId="50EDD85D" w14:textId="77777777" w:rsidR="0005772B" w:rsidRDefault="0005772B" w:rsidP="0005772B">
      <w:pPr>
        <w:rPr>
          <w:ins w:id="727" w:author="Teoh Xuan Xuan" w:date="2025-05-25T20:00:00Z" w16du:dateUtc="2025-05-25T12:00:00Z"/>
        </w:rPr>
      </w:pPr>
    </w:p>
    <w:p w14:paraId="76A04B2D" w14:textId="62C337C1" w:rsidR="00203877" w:rsidRDefault="00203877" w:rsidP="00203877">
      <w:pPr>
        <w:pStyle w:val="Quote"/>
        <w:pPrChange w:id="728" w:author="Teoh Xuan Xuan" w:date="2025-05-25T20:00:00Z" w16du:dateUtc="2025-05-25T12:00:00Z">
          <w:pPr/>
        </w:pPrChange>
      </w:pPr>
      <w:ins w:id="729" w:author="Teoh Xuan Xuan" w:date="2025-05-25T20:00:00Z" w16du:dateUtc="2025-05-25T12:00:00Z">
        <w:r>
          <w:t>Table 3.5.3.</w:t>
        </w:r>
        <w:r>
          <w:t>2</w:t>
        </w:r>
        <w:r>
          <w:rPr>
            <w:rFonts w:hint="eastAsia"/>
          </w:rPr>
          <w:t xml:space="preserve">: </w:t>
        </w:r>
        <w:r>
          <w:t>Search for Trimester</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884468" w14:paraId="68757A94" w14:textId="77777777" w:rsidTr="00284CB6">
        <w:tc>
          <w:tcPr>
            <w:tcW w:w="4508" w:type="dxa"/>
          </w:tcPr>
          <w:p w14:paraId="4DA4408A" w14:textId="1EEF822C" w:rsidR="00884468" w:rsidRDefault="00884468" w:rsidP="00884468">
            <w:r>
              <w:rPr>
                <w:rFonts w:ascii="Arial" w:hAnsi="Arial" w:cs="Arial"/>
                <w:b/>
                <w:bCs/>
                <w:color w:val="000000"/>
                <w:sz w:val="22"/>
                <w:szCs w:val="22"/>
              </w:rPr>
              <w:t>Requirement ID</w:t>
            </w:r>
          </w:p>
        </w:tc>
        <w:tc>
          <w:tcPr>
            <w:tcW w:w="4508" w:type="dxa"/>
          </w:tcPr>
          <w:p w14:paraId="314CC02E" w14:textId="6A7A83D4" w:rsidR="00884468" w:rsidRDefault="00884468" w:rsidP="00884468">
            <w:r>
              <w:rPr>
                <w:rFonts w:ascii="Arial" w:hAnsi="Arial" w:cs="Arial"/>
                <w:b/>
                <w:bCs/>
                <w:color w:val="000000"/>
                <w:sz w:val="22"/>
                <w:szCs w:val="22"/>
              </w:rPr>
              <w:t>REQ_IO0302</w:t>
            </w:r>
          </w:p>
        </w:tc>
      </w:tr>
      <w:tr w:rsidR="00884468" w14:paraId="66C1419B" w14:textId="77777777" w:rsidTr="00284CB6">
        <w:tc>
          <w:tcPr>
            <w:tcW w:w="4508" w:type="dxa"/>
          </w:tcPr>
          <w:p w14:paraId="7DEC5FBF" w14:textId="67343C65" w:rsidR="00884468" w:rsidRDefault="00884468" w:rsidP="00884468">
            <w:r>
              <w:rPr>
                <w:rFonts w:ascii="Arial" w:hAnsi="Arial" w:cs="Arial"/>
                <w:b/>
                <w:bCs/>
                <w:color w:val="000000"/>
                <w:sz w:val="22"/>
                <w:szCs w:val="22"/>
              </w:rPr>
              <w:t>Version</w:t>
            </w:r>
          </w:p>
        </w:tc>
        <w:tc>
          <w:tcPr>
            <w:tcW w:w="4508" w:type="dxa"/>
          </w:tcPr>
          <w:p w14:paraId="70221660" w14:textId="7D389F11" w:rsidR="00884468" w:rsidRDefault="00884468" w:rsidP="00884468">
            <w:r>
              <w:rPr>
                <w:rFonts w:ascii="Arial" w:hAnsi="Arial" w:cs="Arial"/>
                <w:color w:val="000000"/>
                <w:sz w:val="22"/>
                <w:szCs w:val="22"/>
              </w:rPr>
              <w:t>1.0</w:t>
            </w:r>
          </w:p>
        </w:tc>
      </w:tr>
      <w:tr w:rsidR="00884468" w14:paraId="645A95B8" w14:textId="77777777" w:rsidTr="00284CB6">
        <w:tc>
          <w:tcPr>
            <w:tcW w:w="4508" w:type="dxa"/>
          </w:tcPr>
          <w:p w14:paraId="1EFEC455" w14:textId="7F35C469" w:rsidR="00884468" w:rsidRDefault="00884468" w:rsidP="00884468">
            <w:r>
              <w:rPr>
                <w:rFonts w:ascii="Arial" w:hAnsi="Arial" w:cs="Arial"/>
                <w:b/>
                <w:bCs/>
                <w:color w:val="000000"/>
                <w:sz w:val="22"/>
                <w:szCs w:val="22"/>
              </w:rPr>
              <w:t>Item</w:t>
            </w:r>
          </w:p>
        </w:tc>
        <w:tc>
          <w:tcPr>
            <w:tcW w:w="4508" w:type="dxa"/>
          </w:tcPr>
          <w:p w14:paraId="2EBEAF5F" w14:textId="08A237C8" w:rsidR="00884468" w:rsidRDefault="00884468" w:rsidP="00884468">
            <w:r>
              <w:rPr>
                <w:rFonts w:ascii="Arial" w:hAnsi="Arial" w:cs="Arial"/>
                <w:color w:val="000000"/>
                <w:sz w:val="22"/>
                <w:szCs w:val="22"/>
              </w:rPr>
              <w:t>Search for Trimester Field (Input)</w:t>
            </w:r>
          </w:p>
        </w:tc>
      </w:tr>
      <w:tr w:rsidR="00884468" w14:paraId="0D54C53D" w14:textId="77777777" w:rsidTr="00284CB6">
        <w:tc>
          <w:tcPr>
            <w:tcW w:w="4508" w:type="dxa"/>
          </w:tcPr>
          <w:p w14:paraId="022E9541" w14:textId="607D4742" w:rsidR="00884468" w:rsidRDefault="00884468" w:rsidP="00884468">
            <w:r>
              <w:rPr>
                <w:rFonts w:ascii="Arial" w:hAnsi="Arial" w:cs="Arial"/>
                <w:b/>
                <w:bCs/>
                <w:color w:val="000000"/>
                <w:sz w:val="22"/>
                <w:szCs w:val="22"/>
              </w:rPr>
              <w:t>Item Description</w:t>
            </w:r>
          </w:p>
        </w:tc>
        <w:tc>
          <w:tcPr>
            <w:tcW w:w="4508" w:type="dxa"/>
          </w:tcPr>
          <w:p w14:paraId="5020972F" w14:textId="0C0AE2AD" w:rsidR="00884468" w:rsidRDefault="00884468" w:rsidP="00884468">
            <w:r>
              <w:rPr>
                <w:rFonts w:ascii="Arial" w:hAnsi="Arial" w:cs="Arial"/>
                <w:color w:val="000000"/>
                <w:sz w:val="22"/>
                <w:szCs w:val="22"/>
              </w:rPr>
              <w:t>A text search box to filter billing summary by trimester</w:t>
            </w:r>
          </w:p>
        </w:tc>
      </w:tr>
      <w:tr w:rsidR="00884468" w14:paraId="1D3D0601" w14:textId="77777777" w:rsidTr="00284CB6">
        <w:tc>
          <w:tcPr>
            <w:tcW w:w="4508" w:type="dxa"/>
          </w:tcPr>
          <w:p w14:paraId="081F7381" w14:textId="5296CDAC" w:rsidR="00884468" w:rsidRDefault="00884468" w:rsidP="00884468">
            <w:r>
              <w:rPr>
                <w:rFonts w:ascii="Arial" w:hAnsi="Arial" w:cs="Arial"/>
                <w:b/>
                <w:bCs/>
                <w:color w:val="000000"/>
                <w:sz w:val="22"/>
                <w:szCs w:val="22"/>
              </w:rPr>
              <w:t>Item Purpose</w:t>
            </w:r>
          </w:p>
        </w:tc>
        <w:tc>
          <w:tcPr>
            <w:tcW w:w="4508" w:type="dxa"/>
          </w:tcPr>
          <w:p w14:paraId="399ED423" w14:textId="56592309" w:rsidR="00884468" w:rsidRDefault="00884468" w:rsidP="00884468">
            <w:r>
              <w:rPr>
                <w:rFonts w:ascii="Arial" w:hAnsi="Arial" w:cs="Arial"/>
                <w:color w:val="000000"/>
                <w:sz w:val="22"/>
                <w:szCs w:val="22"/>
              </w:rPr>
              <w:t>To allow users to search for a specific term’s billing</w:t>
            </w:r>
          </w:p>
        </w:tc>
      </w:tr>
      <w:tr w:rsidR="00884468" w14:paraId="76FD6D56" w14:textId="77777777" w:rsidTr="00284CB6">
        <w:tc>
          <w:tcPr>
            <w:tcW w:w="4508" w:type="dxa"/>
          </w:tcPr>
          <w:p w14:paraId="491C0C2F" w14:textId="45CF611D" w:rsidR="00884468" w:rsidRDefault="00884468" w:rsidP="00884468">
            <w:r>
              <w:rPr>
                <w:rFonts w:ascii="Arial" w:hAnsi="Arial" w:cs="Arial"/>
                <w:b/>
                <w:bCs/>
                <w:color w:val="000000"/>
                <w:sz w:val="22"/>
                <w:szCs w:val="22"/>
              </w:rPr>
              <w:t>Input Format</w:t>
            </w:r>
          </w:p>
        </w:tc>
        <w:tc>
          <w:tcPr>
            <w:tcW w:w="4508" w:type="dxa"/>
          </w:tcPr>
          <w:p w14:paraId="540C4D47" w14:textId="49F9A7BB" w:rsidR="00884468" w:rsidRDefault="00884468" w:rsidP="00884468">
            <w:r>
              <w:rPr>
                <w:rFonts w:ascii="Arial" w:hAnsi="Arial" w:cs="Arial"/>
                <w:color w:val="000000"/>
                <w:sz w:val="22"/>
                <w:szCs w:val="22"/>
              </w:rPr>
              <w:t>Text field</w:t>
            </w:r>
          </w:p>
        </w:tc>
      </w:tr>
      <w:tr w:rsidR="00884468" w14:paraId="7464036F" w14:textId="77777777" w:rsidTr="00284CB6">
        <w:tc>
          <w:tcPr>
            <w:tcW w:w="4508" w:type="dxa"/>
          </w:tcPr>
          <w:p w14:paraId="7358868F" w14:textId="0BA87A5C" w:rsidR="00884468" w:rsidRDefault="00884468" w:rsidP="00884468">
            <w:r>
              <w:rPr>
                <w:rFonts w:ascii="Arial" w:hAnsi="Arial" w:cs="Arial"/>
                <w:b/>
                <w:bCs/>
                <w:color w:val="000000"/>
                <w:sz w:val="22"/>
                <w:szCs w:val="22"/>
              </w:rPr>
              <w:t>Valid Input</w:t>
            </w:r>
          </w:p>
        </w:tc>
        <w:tc>
          <w:tcPr>
            <w:tcW w:w="4508" w:type="dxa"/>
          </w:tcPr>
          <w:p w14:paraId="262F01C7" w14:textId="71DADBDD" w:rsidR="00884468" w:rsidRDefault="00884468" w:rsidP="00884468">
            <w:r>
              <w:rPr>
                <w:rFonts w:ascii="Arial" w:hAnsi="Arial" w:cs="Arial"/>
                <w:color w:val="000000"/>
                <w:sz w:val="22"/>
                <w:szCs w:val="22"/>
              </w:rPr>
              <w:t>Alphanumeric (e.g. “March/April 2025”)</w:t>
            </w:r>
          </w:p>
        </w:tc>
      </w:tr>
      <w:tr w:rsidR="00884468" w14:paraId="67A7E998" w14:textId="77777777" w:rsidTr="00284CB6">
        <w:tc>
          <w:tcPr>
            <w:tcW w:w="4508" w:type="dxa"/>
          </w:tcPr>
          <w:p w14:paraId="3BE4B8DA" w14:textId="2C391B71" w:rsidR="00884468" w:rsidRDefault="00884468" w:rsidP="00884468">
            <w:r>
              <w:rPr>
                <w:rFonts w:ascii="Arial" w:hAnsi="Arial" w:cs="Arial"/>
                <w:b/>
                <w:bCs/>
                <w:color w:val="000000"/>
                <w:sz w:val="22"/>
                <w:szCs w:val="22"/>
              </w:rPr>
              <w:t>Related I/O</w:t>
            </w:r>
          </w:p>
        </w:tc>
        <w:tc>
          <w:tcPr>
            <w:tcW w:w="4508" w:type="dxa"/>
          </w:tcPr>
          <w:p w14:paraId="50946307" w14:textId="642E7D43" w:rsidR="00884468" w:rsidRDefault="00884468" w:rsidP="00884468">
            <w:r>
              <w:rPr>
                <w:rFonts w:ascii="Arial" w:hAnsi="Arial" w:cs="Arial"/>
                <w:color w:val="000000"/>
                <w:sz w:val="22"/>
                <w:szCs w:val="22"/>
              </w:rPr>
              <w:t>REQ_IO0301</w:t>
            </w:r>
          </w:p>
        </w:tc>
      </w:tr>
      <w:tr w:rsidR="00884468" w14:paraId="2AC62F91" w14:textId="77777777" w:rsidTr="00284CB6">
        <w:tc>
          <w:tcPr>
            <w:tcW w:w="4508" w:type="dxa"/>
          </w:tcPr>
          <w:p w14:paraId="2FB95532" w14:textId="1810D7D9" w:rsidR="00884468" w:rsidRDefault="00884468" w:rsidP="00884468">
            <w:r>
              <w:rPr>
                <w:rFonts w:ascii="Arial" w:hAnsi="Arial" w:cs="Arial"/>
                <w:b/>
                <w:bCs/>
                <w:color w:val="000000"/>
                <w:sz w:val="22"/>
                <w:szCs w:val="22"/>
              </w:rPr>
              <w:t>Author</w:t>
            </w:r>
          </w:p>
        </w:tc>
        <w:tc>
          <w:tcPr>
            <w:tcW w:w="4508" w:type="dxa"/>
          </w:tcPr>
          <w:p w14:paraId="740624FF" w14:textId="4D6EFD4C" w:rsidR="00884468" w:rsidRDefault="00203877" w:rsidP="00884468">
            <w:ins w:id="730" w:author="Teoh Xuan Xuan" w:date="2025-05-25T20:00:00Z" w16du:dateUtc="2025-05-25T12:00:00Z">
              <w:r>
                <w:rPr>
                  <w:rFonts w:ascii="Arial" w:hAnsi="Arial" w:cs="Arial"/>
                  <w:color w:val="000000"/>
                  <w:sz w:val="22"/>
                  <w:szCs w:val="22"/>
                </w:rPr>
                <w:t>Yang Jia En</w:t>
              </w:r>
            </w:ins>
            <w:del w:id="731" w:author="Teoh Xuan Xuan" w:date="2025-05-25T20:00:00Z" w16du:dateUtc="2025-05-25T12:00:00Z">
              <w:r w:rsidR="00884468" w:rsidDel="00203877">
                <w:rPr>
                  <w:rFonts w:ascii="Arial" w:hAnsi="Arial" w:cs="Arial"/>
                  <w:color w:val="000000"/>
                  <w:sz w:val="22"/>
                  <w:szCs w:val="22"/>
                </w:rPr>
                <w:delText>[Your Name Here]</w:delText>
              </w:r>
            </w:del>
          </w:p>
        </w:tc>
      </w:tr>
    </w:tbl>
    <w:p w14:paraId="25C187B4" w14:textId="11E859B4" w:rsidR="00884468" w:rsidRDefault="00884468" w:rsidP="0005772B"/>
    <w:p w14:paraId="19C601B8" w14:textId="59520254" w:rsidR="00884468" w:rsidRDefault="00203877" w:rsidP="00203877">
      <w:pPr>
        <w:pStyle w:val="Quote"/>
        <w:pPrChange w:id="732" w:author="Teoh Xuan Xuan" w:date="2025-05-25T20:00:00Z" w16du:dateUtc="2025-05-25T12:00:00Z">
          <w:pPr/>
        </w:pPrChange>
      </w:pPr>
      <w:ins w:id="733" w:author="Teoh Xuan Xuan" w:date="2025-05-25T20:00:00Z" w16du:dateUtc="2025-05-25T12:00:00Z">
        <w:r>
          <w:t>Table 3.5.3.</w:t>
        </w:r>
      </w:ins>
      <w:ins w:id="734" w:author="Teoh Xuan Xuan" w:date="2025-05-25T20:01:00Z" w16du:dateUtc="2025-05-25T12:01:00Z">
        <w:r>
          <w:t>3</w:t>
        </w:r>
      </w:ins>
      <w:ins w:id="735" w:author="Teoh Xuan Xuan" w:date="2025-05-25T20:00:00Z" w16du:dateUtc="2025-05-25T12:00:00Z">
        <w:r>
          <w:rPr>
            <w:rFonts w:hint="eastAsia"/>
          </w:rPr>
          <w:t xml:space="preserve">: </w:t>
        </w:r>
        <w:r>
          <w:t>Make Payment Button</w:t>
        </w:r>
        <w:r>
          <w:t xml:space="preserve"> requiremen</w:t>
        </w:r>
        <w:r>
          <w:rPr>
            <w:rFonts w:hint="eastAsia"/>
          </w:rPr>
          <w:t>t</w:t>
        </w:r>
      </w:ins>
      <w:del w:id="736" w:author="Teoh Xuan Xuan" w:date="2025-05-25T20:00:00Z" w16du:dateUtc="2025-05-25T12:00:00Z">
        <w:r w:rsidR="00884468" w:rsidDel="00203877">
          <w:br w:type="page"/>
        </w:r>
      </w:del>
    </w:p>
    <w:tbl>
      <w:tblPr>
        <w:tblStyle w:val="TableGrid"/>
        <w:tblW w:w="0" w:type="auto"/>
        <w:tblLook w:val="04A0" w:firstRow="1" w:lastRow="0" w:firstColumn="1" w:lastColumn="0" w:noHBand="0" w:noVBand="1"/>
      </w:tblPr>
      <w:tblGrid>
        <w:gridCol w:w="4508"/>
        <w:gridCol w:w="4508"/>
      </w:tblGrid>
      <w:tr w:rsidR="00CC31FF" w14:paraId="73E21487" w14:textId="77777777" w:rsidTr="00284CB6">
        <w:tc>
          <w:tcPr>
            <w:tcW w:w="4508" w:type="dxa"/>
          </w:tcPr>
          <w:p w14:paraId="5C3CB394" w14:textId="54A80AA5" w:rsidR="00CC31FF" w:rsidRDefault="00CC31FF" w:rsidP="00CC31FF">
            <w:r>
              <w:rPr>
                <w:rFonts w:ascii="Arial" w:hAnsi="Arial" w:cs="Arial"/>
                <w:b/>
                <w:bCs/>
                <w:color w:val="000000"/>
                <w:sz w:val="22"/>
                <w:szCs w:val="22"/>
              </w:rPr>
              <w:t>Requirement ID</w:t>
            </w:r>
          </w:p>
        </w:tc>
        <w:tc>
          <w:tcPr>
            <w:tcW w:w="4508" w:type="dxa"/>
          </w:tcPr>
          <w:p w14:paraId="1FC21666" w14:textId="0BD20A5A" w:rsidR="00CC31FF" w:rsidRDefault="00CC31FF" w:rsidP="00CC31FF">
            <w:r>
              <w:rPr>
                <w:rFonts w:ascii="Arial" w:hAnsi="Arial" w:cs="Arial"/>
                <w:b/>
                <w:bCs/>
                <w:color w:val="000000"/>
                <w:sz w:val="22"/>
                <w:szCs w:val="22"/>
              </w:rPr>
              <w:t>REQ_IO0303</w:t>
            </w:r>
          </w:p>
        </w:tc>
      </w:tr>
      <w:tr w:rsidR="00CC31FF" w14:paraId="7BDCF67C" w14:textId="77777777" w:rsidTr="00284CB6">
        <w:tc>
          <w:tcPr>
            <w:tcW w:w="4508" w:type="dxa"/>
          </w:tcPr>
          <w:p w14:paraId="433A7834" w14:textId="296F6C37" w:rsidR="00CC31FF" w:rsidRDefault="00CC31FF" w:rsidP="00CC31FF">
            <w:r>
              <w:rPr>
                <w:rFonts w:ascii="Arial" w:hAnsi="Arial" w:cs="Arial"/>
                <w:b/>
                <w:bCs/>
                <w:color w:val="000000"/>
                <w:sz w:val="22"/>
                <w:szCs w:val="22"/>
              </w:rPr>
              <w:t>Version</w:t>
            </w:r>
          </w:p>
        </w:tc>
        <w:tc>
          <w:tcPr>
            <w:tcW w:w="4508" w:type="dxa"/>
          </w:tcPr>
          <w:p w14:paraId="352231CB" w14:textId="6E02444D" w:rsidR="00CC31FF" w:rsidRDefault="00CC31FF" w:rsidP="00CC31FF">
            <w:r>
              <w:rPr>
                <w:rFonts w:ascii="Arial" w:hAnsi="Arial" w:cs="Arial"/>
                <w:color w:val="000000"/>
                <w:sz w:val="22"/>
                <w:szCs w:val="22"/>
              </w:rPr>
              <w:t>1.0</w:t>
            </w:r>
          </w:p>
        </w:tc>
      </w:tr>
      <w:tr w:rsidR="00CC31FF" w14:paraId="7CDF2C5C" w14:textId="77777777" w:rsidTr="00284CB6">
        <w:tc>
          <w:tcPr>
            <w:tcW w:w="4508" w:type="dxa"/>
          </w:tcPr>
          <w:p w14:paraId="66E8E6A9" w14:textId="5D5B8E34" w:rsidR="00CC31FF" w:rsidRDefault="00CC31FF" w:rsidP="00CC31FF">
            <w:r>
              <w:rPr>
                <w:rFonts w:ascii="Arial" w:hAnsi="Arial" w:cs="Arial"/>
                <w:b/>
                <w:bCs/>
                <w:color w:val="000000"/>
                <w:sz w:val="22"/>
                <w:szCs w:val="22"/>
              </w:rPr>
              <w:t>Item</w:t>
            </w:r>
          </w:p>
        </w:tc>
        <w:tc>
          <w:tcPr>
            <w:tcW w:w="4508" w:type="dxa"/>
          </w:tcPr>
          <w:p w14:paraId="0FE5C5BA" w14:textId="5929048F" w:rsidR="00CC31FF" w:rsidRDefault="00CC31FF" w:rsidP="00CC31FF">
            <w:r>
              <w:rPr>
                <w:rFonts w:ascii="Arial" w:hAnsi="Arial" w:cs="Arial"/>
                <w:color w:val="000000"/>
                <w:sz w:val="22"/>
                <w:szCs w:val="22"/>
              </w:rPr>
              <w:t>Make Payment Button (Input)</w:t>
            </w:r>
          </w:p>
        </w:tc>
      </w:tr>
      <w:tr w:rsidR="00CC31FF" w14:paraId="4EAFF636" w14:textId="77777777" w:rsidTr="00284CB6">
        <w:tc>
          <w:tcPr>
            <w:tcW w:w="4508" w:type="dxa"/>
          </w:tcPr>
          <w:p w14:paraId="18B5C3AE" w14:textId="56E8B129" w:rsidR="00CC31FF" w:rsidRDefault="00CC31FF" w:rsidP="00CC31FF">
            <w:r>
              <w:rPr>
                <w:rFonts w:ascii="Arial" w:hAnsi="Arial" w:cs="Arial"/>
                <w:b/>
                <w:bCs/>
                <w:color w:val="000000"/>
                <w:sz w:val="22"/>
                <w:szCs w:val="22"/>
              </w:rPr>
              <w:t>Item Description</w:t>
            </w:r>
          </w:p>
        </w:tc>
        <w:tc>
          <w:tcPr>
            <w:tcW w:w="4508" w:type="dxa"/>
          </w:tcPr>
          <w:p w14:paraId="1020A03D" w14:textId="5970D97A" w:rsidR="00CC31FF" w:rsidRDefault="00CC31FF" w:rsidP="00CC31FF">
            <w:r>
              <w:rPr>
                <w:rFonts w:ascii="Arial" w:hAnsi="Arial" w:cs="Arial"/>
                <w:color w:val="000000"/>
                <w:sz w:val="22"/>
                <w:szCs w:val="22"/>
              </w:rPr>
              <w:t>A button that redirects to an external payment or billing system</w:t>
            </w:r>
          </w:p>
        </w:tc>
      </w:tr>
      <w:tr w:rsidR="00CC31FF" w14:paraId="59C375EE" w14:textId="77777777" w:rsidTr="00284CB6">
        <w:tc>
          <w:tcPr>
            <w:tcW w:w="4508" w:type="dxa"/>
          </w:tcPr>
          <w:p w14:paraId="4F855C58" w14:textId="05BF0BC0" w:rsidR="00CC31FF" w:rsidRDefault="00CC31FF" w:rsidP="00CC31FF">
            <w:r>
              <w:rPr>
                <w:rFonts w:ascii="Arial" w:hAnsi="Arial" w:cs="Arial"/>
                <w:b/>
                <w:bCs/>
                <w:color w:val="000000"/>
                <w:sz w:val="22"/>
                <w:szCs w:val="22"/>
              </w:rPr>
              <w:t>Item Purpose</w:t>
            </w:r>
          </w:p>
        </w:tc>
        <w:tc>
          <w:tcPr>
            <w:tcW w:w="4508" w:type="dxa"/>
          </w:tcPr>
          <w:p w14:paraId="4A3476EE" w14:textId="651E3086" w:rsidR="00CC31FF" w:rsidRDefault="00CC31FF" w:rsidP="00CC31FF">
            <w:r>
              <w:rPr>
                <w:rFonts w:ascii="Arial" w:hAnsi="Arial" w:cs="Arial"/>
                <w:color w:val="000000"/>
                <w:sz w:val="22"/>
                <w:szCs w:val="22"/>
              </w:rPr>
              <w:t>To initiate the fee payment process</w:t>
            </w:r>
          </w:p>
        </w:tc>
      </w:tr>
      <w:tr w:rsidR="00CC31FF" w14:paraId="3D5B643B" w14:textId="77777777" w:rsidTr="00284CB6">
        <w:tc>
          <w:tcPr>
            <w:tcW w:w="4508" w:type="dxa"/>
          </w:tcPr>
          <w:p w14:paraId="3A9013C3" w14:textId="5A71A4C0" w:rsidR="00CC31FF" w:rsidRDefault="00CC31FF" w:rsidP="00CC31FF">
            <w:r>
              <w:rPr>
                <w:rFonts w:ascii="Arial" w:hAnsi="Arial" w:cs="Arial"/>
                <w:b/>
                <w:bCs/>
                <w:color w:val="000000"/>
                <w:sz w:val="22"/>
                <w:szCs w:val="22"/>
              </w:rPr>
              <w:t>Input Format</w:t>
            </w:r>
          </w:p>
        </w:tc>
        <w:tc>
          <w:tcPr>
            <w:tcW w:w="4508" w:type="dxa"/>
          </w:tcPr>
          <w:p w14:paraId="4452F3AF" w14:textId="6E5A804E" w:rsidR="00CC31FF" w:rsidRDefault="00CC31FF" w:rsidP="00CC31FF">
            <w:r>
              <w:rPr>
                <w:rFonts w:ascii="Arial" w:hAnsi="Arial" w:cs="Arial"/>
                <w:color w:val="000000"/>
                <w:sz w:val="22"/>
                <w:szCs w:val="22"/>
              </w:rPr>
              <w:t>Button</w:t>
            </w:r>
          </w:p>
        </w:tc>
      </w:tr>
      <w:tr w:rsidR="00CC31FF" w14:paraId="1503DA3C" w14:textId="77777777" w:rsidTr="00284CB6">
        <w:tc>
          <w:tcPr>
            <w:tcW w:w="4508" w:type="dxa"/>
          </w:tcPr>
          <w:p w14:paraId="7620F53C" w14:textId="13044D18" w:rsidR="00CC31FF" w:rsidRDefault="00CC31FF" w:rsidP="00CC31FF">
            <w:r>
              <w:rPr>
                <w:rFonts w:ascii="Arial" w:hAnsi="Arial" w:cs="Arial"/>
                <w:b/>
                <w:bCs/>
                <w:color w:val="000000"/>
                <w:sz w:val="22"/>
                <w:szCs w:val="22"/>
              </w:rPr>
              <w:t>Valid Input</w:t>
            </w:r>
          </w:p>
        </w:tc>
        <w:tc>
          <w:tcPr>
            <w:tcW w:w="4508" w:type="dxa"/>
          </w:tcPr>
          <w:p w14:paraId="696CFBC6" w14:textId="67F7928D" w:rsidR="00CC31FF" w:rsidRDefault="00CC31FF" w:rsidP="00CC31FF">
            <w:r>
              <w:rPr>
                <w:rFonts w:ascii="Arial" w:hAnsi="Arial" w:cs="Arial"/>
                <w:color w:val="000000"/>
                <w:sz w:val="22"/>
                <w:szCs w:val="22"/>
              </w:rPr>
              <w:t>Click event</w:t>
            </w:r>
          </w:p>
        </w:tc>
      </w:tr>
      <w:tr w:rsidR="00CC31FF" w14:paraId="4FE550D5" w14:textId="77777777" w:rsidTr="00284CB6">
        <w:tc>
          <w:tcPr>
            <w:tcW w:w="4508" w:type="dxa"/>
          </w:tcPr>
          <w:p w14:paraId="4FD7FA93" w14:textId="5BE2B9CC" w:rsidR="00CC31FF" w:rsidRDefault="00CC31FF" w:rsidP="00CC31FF">
            <w:r>
              <w:rPr>
                <w:rFonts w:ascii="Arial" w:hAnsi="Arial" w:cs="Arial"/>
                <w:b/>
                <w:bCs/>
                <w:color w:val="000000"/>
                <w:sz w:val="22"/>
                <w:szCs w:val="22"/>
              </w:rPr>
              <w:t>Related I/O</w:t>
            </w:r>
          </w:p>
        </w:tc>
        <w:tc>
          <w:tcPr>
            <w:tcW w:w="4508" w:type="dxa"/>
          </w:tcPr>
          <w:p w14:paraId="2BB4BDE2" w14:textId="7BA4EE1C" w:rsidR="00CC31FF" w:rsidRDefault="00CC31FF" w:rsidP="00CC31FF">
            <w:r>
              <w:rPr>
                <w:rFonts w:ascii="Arial" w:hAnsi="Arial" w:cs="Arial"/>
                <w:color w:val="000000"/>
                <w:sz w:val="22"/>
                <w:szCs w:val="22"/>
              </w:rPr>
              <w:t>External billing system</w:t>
            </w:r>
          </w:p>
        </w:tc>
      </w:tr>
      <w:tr w:rsidR="00CC31FF" w14:paraId="06F00CB7" w14:textId="77777777" w:rsidTr="00284CB6">
        <w:tc>
          <w:tcPr>
            <w:tcW w:w="4508" w:type="dxa"/>
          </w:tcPr>
          <w:p w14:paraId="2B5ACB07" w14:textId="6512BE0A" w:rsidR="00CC31FF" w:rsidRDefault="00CC31FF" w:rsidP="00CC31FF">
            <w:r>
              <w:rPr>
                <w:rFonts w:ascii="Arial" w:hAnsi="Arial" w:cs="Arial"/>
                <w:b/>
                <w:bCs/>
                <w:color w:val="000000"/>
                <w:sz w:val="22"/>
                <w:szCs w:val="22"/>
              </w:rPr>
              <w:t>Author</w:t>
            </w:r>
          </w:p>
        </w:tc>
        <w:tc>
          <w:tcPr>
            <w:tcW w:w="4508" w:type="dxa"/>
          </w:tcPr>
          <w:p w14:paraId="552BA89A" w14:textId="046FC5F6" w:rsidR="00CC31FF" w:rsidRDefault="00203877" w:rsidP="00CC31FF">
            <w:ins w:id="737" w:author="Teoh Xuan Xuan" w:date="2025-05-25T20:01:00Z" w16du:dateUtc="2025-05-25T12:01:00Z">
              <w:r>
                <w:rPr>
                  <w:rFonts w:ascii="Arial" w:hAnsi="Arial" w:cs="Arial"/>
                  <w:color w:val="000000"/>
                  <w:sz w:val="22"/>
                  <w:szCs w:val="22"/>
                </w:rPr>
                <w:t>Tey Jun Cheng</w:t>
              </w:r>
            </w:ins>
            <w:del w:id="738" w:author="Teoh Xuan Xuan" w:date="2025-05-25T20:01:00Z" w16du:dateUtc="2025-05-25T12:01:00Z">
              <w:r w:rsidR="00CC31FF" w:rsidDel="00203877">
                <w:rPr>
                  <w:rFonts w:ascii="Arial" w:hAnsi="Arial" w:cs="Arial"/>
                  <w:color w:val="000000"/>
                  <w:sz w:val="22"/>
                  <w:szCs w:val="22"/>
                </w:rPr>
                <w:delText>[Your Name Here]</w:delText>
              </w:r>
            </w:del>
          </w:p>
        </w:tc>
      </w:tr>
    </w:tbl>
    <w:p w14:paraId="2455FD6F" w14:textId="77777777" w:rsidR="00884468" w:rsidRDefault="00884468" w:rsidP="0005772B">
      <w:pPr>
        <w:rPr>
          <w:ins w:id="739" w:author="Teoh Xuan Xuan" w:date="2025-05-25T20:00:00Z" w16du:dateUtc="2025-05-25T12:00:00Z"/>
        </w:rPr>
      </w:pPr>
    </w:p>
    <w:p w14:paraId="5DFA4B78" w14:textId="77777777" w:rsidR="00203877" w:rsidRDefault="00203877">
      <w:pPr>
        <w:rPr>
          <w:ins w:id="740" w:author="Teoh Xuan Xuan" w:date="2025-05-25T20:01:00Z" w16du:dateUtc="2025-05-25T12:01:00Z"/>
          <w:i/>
          <w:iCs/>
          <w:color w:val="262626" w:themeColor="text1" w:themeTint="D9"/>
          <w:sz w:val="22"/>
        </w:rPr>
      </w:pPr>
      <w:ins w:id="741" w:author="Teoh Xuan Xuan" w:date="2025-05-25T20:01:00Z" w16du:dateUtc="2025-05-25T12:01:00Z">
        <w:r>
          <w:br w:type="page"/>
        </w:r>
      </w:ins>
    </w:p>
    <w:p w14:paraId="6F706795" w14:textId="58A8C77F" w:rsidR="00203877" w:rsidRDefault="00203877" w:rsidP="00203877">
      <w:pPr>
        <w:pStyle w:val="Quote"/>
        <w:pPrChange w:id="742" w:author="Teoh Xuan Xuan" w:date="2025-05-25T20:01:00Z" w16du:dateUtc="2025-05-25T12:01:00Z">
          <w:pPr/>
        </w:pPrChange>
      </w:pPr>
      <w:ins w:id="743" w:author="Teoh Xuan Xuan" w:date="2025-05-25T20:00:00Z" w16du:dateUtc="2025-05-25T12:00:00Z">
        <w:r>
          <w:lastRenderedPageBreak/>
          <w:t>Table 3.5.3.</w:t>
        </w:r>
      </w:ins>
      <w:ins w:id="744" w:author="Teoh Xuan Xuan" w:date="2025-05-25T20:01:00Z" w16du:dateUtc="2025-05-25T12:01:00Z">
        <w:r>
          <w:t>4</w:t>
        </w:r>
      </w:ins>
      <w:ins w:id="745" w:author="Teoh Xuan Xuan" w:date="2025-05-25T20:00:00Z" w16du:dateUtc="2025-05-25T12:00:00Z">
        <w:r>
          <w:rPr>
            <w:rFonts w:hint="eastAsia"/>
          </w:rPr>
          <w:t xml:space="preserve">: </w:t>
        </w:r>
      </w:ins>
      <w:ins w:id="746" w:author="Teoh Xuan Xuan" w:date="2025-05-25T20:01:00Z" w16du:dateUtc="2025-05-25T12:01:00Z">
        <w:r>
          <w:t>Detailed Billing Table</w:t>
        </w:r>
      </w:ins>
      <w:ins w:id="747" w:author="Teoh Xuan Xuan" w:date="2025-05-25T20:00:00Z" w16du:dateUtc="2025-05-25T12:00:00Z">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CC31FF" w14:paraId="50720A35" w14:textId="77777777" w:rsidTr="00284CB6">
        <w:tc>
          <w:tcPr>
            <w:tcW w:w="4508" w:type="dxa"/>
          </w:tcPr>
          <w:p w14:paraId="65AABA7E" w14:textId="7E2DEBBB" w:rsidR="00CC31FF" w:rsidRDefault="00CC31FF" w:rsidP="00CC31FF">
            <w:r>
              <w:rPr>
                <w:rFonts w:ascii="Arial" w:hAnsi="Arial" w:cs="Arial"/>
                <w:b/>
                <w:bCs/>
                <w:color w:val="000000"/>
                <w:sz w:val="22"/>
                <w:szCs w:val="22"/>
              </w:rPr>
              <w:t>Requirement ID</w:t>
            </w:r>
          </w:p>
        </w:tc>
        <w:tc>
          <w:tcPr>
            <w:tcW w:w="4508" w:type="dxa"/>
          </w:tcPr>
          <w:p w14:paraId="61C151F5" w14:textId="5C8F4B4A" w:rsidR="00CC31FF" w:rsidRDefault="00CC31FF" w:rsidP="00CC31FF">
            <w:r>
              <w:rPr>
                <w:rFonts w:ascii="Arial" w:hAnsi="Arial" w:cs="Arial"/>
                <w:b/>
                <w:bCs/>
                <w:color w:val="000000"/>
                <w:sz w:val="22"/>
                <w:szCs w:val="22"/>
              </w:rPr>
              <w:t>REQ_IO0304</w:t>
            </w:r>
          </w:p>
        </w:tc>
      </w:tr>
      <w:tr w:rsidR="00CC31FF" w14:paraId="6FEFA246" w14:textId="77777777" w:rsidTr="00284CB6">
        <w:tc>
          <w:tcPr>
            <w:tcW w:w="4508" w:type="dxa"/>
          </w:tcPr>
          <w:p w14:paraId="41FE63CD" w14:textId="6E4727C3" w:rsidR="00CC31FF" w:rsidRDefault="00CC31FF" w:rsidP="00CC31FF">
            <w:r>
              <w:rPr>
                <w:rFonts w:ascii="Arial" w:hAnsi="Arial" w:cs="Arial"/>
                <w:b/>
                <w:bCs/>
                <w:color w:val="000000"/>
                <w:sz w:val="22"/>
                <w:szCs w:val="22"/>
              </w:rPr>
              <w:t>Version</w:t>
            </w:r>
          </w:p>
        </w:tc>
        <w:tc>
          <w:tcPr>
            <w:tcW w:w="4508" w:type="dxa"/>
          </w:tcPr>
          <w:p w14:paraId="5747936D" w14:textId="72535345" w:rsidR="00CC31FF" w:rsidRDefault="00CC31FF" w:rsidP="00CC31FF">
            <w:r>
              <w:rPr>
                <w:rFonts w:ascii="Arial" w:hAnsi="Arial" w:cs="Arial"/>
                <w:color w:val="000000"/>
                <w:sz w:val="22"/>
                <w:szCs w:val="22"/>
              </w:rPr>
              <w:t>1.0</w:t>
            </w:r>
          </w:p>
        </w:tc>
      </w:tr>
      <w:tr w:rsidR="00CC31FF" w14:paraId="7ACC2BD2" w14:textId="77777777" w:rsidTr="00284CB6">
        <w:tc>
          <w:tcPr>
            <w:tcW w:w="4508" w:type="dxa"/>
          </w:tcPr>
          <w:p w14:paraId="573143ED" w14:textId="1D181B6F" w:rsidR="00CC31FF" w:rsidRDefault="00CC31FF" w:rsidP="00CC31FF">
            <w:r>
              <w:rPr>
                <w:rFonts w:ascii="Arial" w:hAnsi="Arial" w:cs="Arial"/>
                <w:b/>
                <w:bCs/>
                <w:color w:val="000000"/>
                <w:sz w:val="22"/>
                <w:szCs w:val="22"/>
              </w:rPr>
              <w:t>Item</w:t>
            </w:r>
          </w:p>
        </w:tc>
        <w:tc>
          <w:tcPr>
            <w:tcW w:w="4508" w:type="dxa"/>
          </w:tcPr>
          <w:p w14:paraId="1807B58A" w14:textId="1CBD2211" w:rsidR="00CC31FF" w:rsidRDefault="00CC31FF" w:rsidP="00CC31FF">
            <w:r>
              <w:rPr>
                <w:rFonts w:ascii="Arial" w:hAnsi="Arial" w:cs="Arial"/>
                <w:color w:val="000000"/>
                <w:sz w:val="22"/>
                <w:szCs w:val="22"/>
              </w:rPr>
              <w:t>Detailed Billing Table (Output)</w:t>
            </w:r>
          </w:p>
        </w:tc>
      </w:tr>
      <w:tr w:rsidR="00CC31FF" w14:paraId="23753176" w14:textId="77777777" w:rsidTr="00284CB6">
        <w:tc>
          <w:tcPr>
            <w:tcW w:w="4508" w:type="dxa"/>
          </w:tcPr>
          <w:p w14:paraId="05BA1C71" w14:textId="457AD821" w:rsidR="00CC31FF" w:rsidRDefault="00CC31FF" w:rsidP="00CC31FF">
            <w:r>
              <w:rPr>
                <w:rFonts w:ascii="Arial" w:hAnsi="Arial" w:cs="Arial"/>
                <w:b/>
                <w:bCs/>
                <w:color w:val="000000"/>
                <w:sz w:val="22"/>
                <w:szCs w:val="22"/>
              </w:rPr>
              <w:t>Item Description</w:t>
            </w:r>
          </w:p>
        </w:tc>
        <w:tc>
          <w:tcPr>
            <w:tcW w:w="4508" w:type="dxa"/>
          </w:tcPr>
          <w:p w14:paraId="4FE1C5FC" w14:textId="7DD3151D" w:rsidR="00CC31FF" w:rsidRDefault="00CC31FF" w:rsidP="00CC31FF">
            <w:r>
              <w:rPr>
                <w:rFonts w:ascii="Arial" w:hAnsi="Arial" w:cs="Arial"/>
                <w:color w:val="000000"/>
                <w:sz w:val="22"/>
                <w:szCs w:val="22"/>
              </w:rPr>
              <w:t>A table showing all individual charges for a selected trimester: date, invoice number, item, subject, due date, charge, and status</w:t>
            </w:r>
          </w:p>
        </w:tc>
      </w:tr>
      <w:tr w:rsidR="00CC31FF" w14:paraId="7A8653D8" w14:textId="77777777" w:rsidTr="00284CB6">
        <w:tc>
          <w:tcPr>
            <w:tcW w:w="4508" w:type="dxa"/>
          </w:tcPr>
          <w:p w14:paraId="61F73855" w14:textId="4D55B557" w:rsidR="00CC31FF" w:rsidRDefault="00CC31FF" w:rsidP="00CC31FF">
            <w:r>
              <w:rPr>
                <w:rFonts w:ascii="Arial" w:hAnsi="Arial" w:cs="Arial"/>
                <w:b/>
                <w:bCs/>
                <w:color w:val="000000"/>
                <w:sz w:val="22"/>
                <w:szCs w:val="22"/>
              </w:rPr>
              <w:t>Item Purpose</w:t>
            </w:r>
          </w:p>
        </w:tc>
        <w:tc>
          <w:tcPr>
            <w:tcW w:w="4508" w:type="dxa"/>
          </w:tcPr>
          <w:p w14:paraId="6439051F" w14:textId="57488262" w:rsidR="00CC31FF" w:rsidRDefault="00CC31FF" w:rsidP="00CC31FF">
            <w:r>
              <w:rPr>
                <w:rFonts w:ascii="Arial" w:hAnsi="Arial" w:cs="Arial"/>
                <w:color w:val="000000"/>
                <w:sz w:val="22"/>
                <w:szCs w:val="22"/>
              </w:rPr>
              <w:t>To allow users to understand specific charges and their status</w:t>
            </w:r>
          </w:p>
        </w:tc>
      </w:tr>
      <w:tr w:rsidR="00CC31FF" w14:paraId="0BB6C640" w14:textId="77777777" w:rsidTr="00284CB6">
        <w:tc>
          <w:tcPr>
            <w:tcW w:w="4508" w:type="dxa"/>
          </w:tcPr>
          <w:p w14:paraId="0E4B80A7" w14:textId="1B14386E" w:rsidR="00CC31FF" w:rsidRDefault="00CC31FF" w:rsidP="00CC31FF">
            <w:r>
              <w:rPr>
                <w:rFonts w:ascii="Arial" w:hAnsi="Arial" w:cs="Arial"/>
                <w:b/>
                <w:bCs/>
                <w:color w:val="000000"/>
                <w:sz w:val="22"/>
                <w:szCs w:val="22"/>
              </w:rPr>
              <w:t>Input Format</w:t>
            </w:r>
          </w:p>
        </w:tc>
        <w:tc>
          <w:tcPr>
            <w:tcW w:w="4508" w:type="dxa"/>
          </w:tcPr>
          <w:p w14:paraId="019351D3" w14:textId="41DE25E0" w:rsidR="00CC31FF" w:rsidRDefault="00CC31FF" w:rsidP="00CC31FF">
            <w:r>
              <w:rPr>
                <w:rFonts w:ascii="Arial" w:hAnsi="Arial" w:cs="Arial"/>
                <w:color w:val="000000"/>
                <w:sz w:val="22"/>
                <w:szCs w:val="22"/>
              </w:rPr>
              <w:t>Table</w:t>
            </w:r>
          </w:p>
        </w:tc>
      </w:tr>
      <w:tr w:rsidR="00CC31FF" w14:paraId="254EBEB2" w14:textId="77777777" w:rsidTr="00284CB6">
        <w:tc>
          <w:tcPr>
            <w:tcW w:w="4508" w:type="dxa"/>
          </w:tcPr>
          <w:p w14:paraId="7DE03A5F" w14:textId="34FCDFB8" w:rsidR="00CC31FF" w:rsidRDefault="00CC31FF" w:rsidP="00CC31FF">
            <w:r>
              <w:rPr>
                <w:rFonts w:ascii="Arial" w:hAnsi="Arial" w:cs="Arial"/>
                <w:b/>
                <w:bCs/>
                <w:color w:val="000000"/>
                <w:sz w:val="22"/>
                <w:szCs w:val="22"/>
              </w:rPr>
              <w:t>Valid Input</w:t>
            </w:r>
          </w:p>
        </w:tc>
        <w:tc>
          <w:tcPr>
            <w:tcW w:w="4508" w:type="dxa"/>
          </w:tcPr>
          <w:p w14:paraId="1E2C51E7" w14:textId="23D0437A" w:rsidR="00CC31FF" w:rsidRDefault="00CC31FF" w:rsidP="00CC31FF">
            <w:r>
              <w:rPr>
                <w:rFonts w:ascii="Arial" w:hAnsi="Arial" w:cs="Arial"/>
                <w:color w:val="000000"/>
                <w:sz w:val="22"/>
                <w:szCs w:val="22"/>
              </w:rPr>
              <w:t>N/A</w:t>
            </w:r>
          </w:p>
        </w:tc>
      </w:tr>
      <w:tr w:rsidR="00CC31FF" w14:paraId="4BE61C62" w14:textId="77777777" w:rsidTr="00284CB6">
        <w:tc>
          <w:tcPr>
            <w:tcW w:w="4508" w:type="dxa"/>
          </w:tcPr>
          <w:p w14:paraId="58F679D8" w14:textId="6EEEA825" w:rsidR="00CC31FF" w:rsidRDefault="00CC31FF" w:rsidP="00CC31FF">
            <w:r>
              <w:rPr>
                <w:rFonts w:ascii="Arial" w:hAnsi="Arial" w:cs="Arial"/>
                <w:b/>
                <w:bCs/>
                <w:color w:val="000000"/>
                <w:sz w:val="22"/>
                <w:szCs w:val="22"/>
              </w:rPr>
              <w:t>Related I/O</w:t>
            </w:r>
          </w:p>
        </w:tc>
        <w:tc>
          <w:tcPr>
            <w:tcW w:w="4508" w:type="dxa"/>
          </w:tcPr>
          <w:p w14:paraId="02AD42BE" w14:textId="535E6497" w:rsidR="00CC31FF" w:rsidRDefault="00CC31FF" w:rsidP="00CC31FF">
            <w:r>
              <w:rPr>
                <w:rFonts w:ascii="Arial" w:hAnsi="Arial" w:cs="Arial"/>
                <w:color w:val="000000"/>
                <w:sz w:val="22"/>
                <w:szCs w:val="22"/>
              </w:rPr>
              <w:t>REQ_IO0301</w:t>
            </w:r>
          </w:p>
        </w:tc>
      </w:tr>
      <w:tr w:rsidR="00CC31FF" w14:paraId="21742907" w14:textId="77777777" w:rsidTr="00284CB6">
        <w:tc>
          <w:tcPr>
            <w:tcW w:w="4508" w:type="dxa"/>
          </w:tcPr>
          <w:p w14:paraId="55DBBFA2" w14:textId="7BA179A3" w:rsidR="00CC31FF" w:rsidRDefault="00CC31FF" w:rsidP="00CC31FF">
            <w:r>
              <w:rPr>
                <w:rFonts w:ascii="Arial" w:hAnsi="Arial" w:cs="Arial"/>
                <w:b/>
                <w:bCs/>
                <w:color w:val="000000"/>
                <w:sz w:val="22"/>
                <w:szCs w:val="22"/>
              </w:rPr>
              <w:t>Author</w:t>
            </w:r>
          </w:p>
        </w:tc>
        <w:tc>
          <w:tcPr>
            <w:tcW w:w="4508" w:type="dxa"/>
          </w:tcPr>
          <w:p w14:paraId="6A538723" w14:textId="211F5DD3" w:rsidR="00CC31FF" w:rsidRDefault="00203877" w:rsidP="00CC31FF">
            <w:ins w:id="748" w:author="Teoh Xuan Xuan" w:date="2025-05-25T20:01:00Z" w16du:dateUtc="2025-05-25T12:01:00Z">
              <w:r>
                <w:rPr>
                  <w:rFonts w:ascii="Arial" w:hAnsi="Arial" w:cs="Arial"/>
                  <w:color w:val="000000"/>
                  <w:sz w:val="22"/>
                  <w:szCs w:val="22"/>
                </w:rPr>
                <w:t>Yang Jia En</w:t>
              </w:r>
            </w:ins>
            <w:del w:id="749" w:author="Teoh Xuan Xuan" w:date="2025-05-25T20:01:00Z" w16du:dateUtc="2025-05-25T12:01:00Z">
              <w:r w:rsidR="00CC31FF" w:rsidDel="00203877">
                <w:rPr>
                  <w:rFonts w:ascii="Arial" w:hAnsi="Arial" w:cs="Arial"/>
                  <w:color w:val="000000"/>
                  <w:sz w:val="22"/>
                  <w:szCs w:val="22"/>
                </w:rPr>
                <w:delText>[Your Name Here]</w:delText>
              </w:r>
            </w:del>
          </w:p>
        </w:tc>
      </w:tr>
    </w:tbl>
    <w:p w14:paraId="3C2B56B9" w14:textId="77777777" w:rsidR="00CC31FF" w:rsidRDefault="00CC31FF" w:rsidP="0005772B">
      <w:pPr>
        <w:rPr>
          <w:ins w:id="750" w:author="Teoh Xuan Xuan" w:date="2025-05-25T20:04:00Z" w16du:dateUtc="2025-05-25T12:04:00Z"/>
        </w:rPr>
      </w:pPr>
    </w:p>
    <w:p w14:paraId="53437139" w14:textId="4CD34697" w:rsidR="00CB2ABB" w:rsidRPr="0005772B" w:rsidRDefault="00CB2ABB" w:rsidP="00CB2ABB">
      <w:pPr>
        <w:pStyle w:val="Quote"/>
        <w:pPrChange w:id="751" w:author="Teoh Xuan Xuan" w:date="2025-05-25T20:04:00Z" w16du:dateUtc="2025-05-25T12:04:00Z">
          <w:pPr/>
        </w:pPrChange>
      </w:pPr>
      <w:ins w:id="752" w:author="Teoh Xuan Xuan" w:date="2025-05-25T20:04:00Z" w16du:dateUtc="2025-05-25T12:04:00Z">
        <w:r>
          <w:t>Table 3.5.3.</w:t>
        </w:r>
        <w:r>
          <w:rPr>
            <w:rFonts w:hint="eastAsia"/>
          </w:rPr>
          <w:t>5</w:t>
        </w:r>
        <w:r>
          <w:rPr>
            <w:rFonts w:hint="eastAsia"/>
          </w:rPr>
          <w:t xml:space="preserve">: </w:t>
        </w:r>
        <w:r>
          <w:t xml:space="preserve">Print Bill Button </w:t>
        </w:r>
        <w:r>
          <w:t>requiremen</w:t>
        </w:r>
        <w:r>
          <w:rPr>
            <w:rFonts w:hint="eastAsia"/>
          </w:rPr>
          <w:t>t</w:t>
        </w:r>
      </w:ins>
    </w:p>
    <w:tbl>
      <w:tblPr>
        <w:tblStyle w:val="TableGrid"/>
        <w:tblW w:w="0" w:type="auto"/>
        <w:tblLook w:val="04A0" w:firstRow="1" w:lastRow="0" w:firstColumn="1" w:lastColumn="0" w:noHBand="0" w:noVBand="1"/>
      </w:tblPr>
      <w:tblGrid>
        <w:gridCol w:w="4508"/>
        <w:gridCol w:w="4508"/>
      </w:tblGrid>
      <w:tr w:rsidR="00CC31FF" w14:paraId="7E5CD46F" w14:textId="77777777" w:rsidTr="00284CB6">
        <w:tc>
          <w:tcPr>
            <w:tcW w:w="4508" w:type="dxa"/>
          </w:tcPr>
          <w:p w14:paraId="307418C8" w14:textId="2E2868AD" w:rsidR="00CC31FF" w:rsidRDefault="00CC31FF" w:rsidP="00CC31FF">
            <w:bookmarkStart w:id="753" w:name="_Toc199027669"/>
            <w:r>
              <w:rPr>
                <w:rFonts w:ascii="Arial" w:hAnsi="Arial" w:cs="Arial"/>
                <w:b/>
                <w:bCs/>
                <w:color w:val="000000"/>
                <w:sz w:val="22"/>
                <w:szCs w:val="22"/>
              </w:rPr>
              <w:t>Requirement ID</w:t>
            </w:r>
          </w:p>
        </w:tc>
        <w:tc>
          <w:tcPr>
            <w:tcW w:w="4508" w:type="dxa"/>
          </w:tcPr>
          <w:p w14:paraId="70E78EC3" w14:textId="61E1019A" w:rsidR="00CC31FF" w:rsidRDefault="00CC31FF" w:rsidP="00CC31FF">
            <w:r>
              <w:rPr>
                <w:rFonts w:ascii="Arial" w:hAnsi="Arial" w:cs="Arial"/>
                <w:b/>
                <w:bCs/>
                <w:color w:val="000000"/>
                <w:sz w:val="22"/>
                <w:szCs w:val="22"/>
              </w:rPr>
              <w:t>REQ_IO0305</w:t>
            </w:r>
          </w:p>
        </w:tc>
      </w:tr>
      <w:tr w:rsidR="00CC31FF" w14:paraId="558EB72D" w14:textId="77777777" w:rsidTr="00284CB6">
        <w:tc>
          <w:tcPr>
            <w:tcW w:w="4508" w:type="dxa"/>
          </w:tcPr>
          <w:p w14:paraId="4A4EA16E" w14:textId="06228C49" w:rsidR="00CC31FF" w:rsidRDefault="00CC31FF" w:rsidP="00CC31FF">
            <w:r>
              <w:rPr>
                <w:rFonts w:ascii="Arial" w:hAnsi="Arial" w:cs="Arial"/>
                <w:b/>
                <w:bCs/>
                <w:color w:val="000000"/>
                <w:sz w:val="22"/>
                <w:szCs w:val="22"/>
              </w:rPr>
              <w:t>Version</w:t>
            </w:r>
          </w:p>
        </w:tc>
        <w:tc>
          <w:tcPr>
            <w:tcW w:w="4508" w:type="dxa"/>
          </w:tcPr>
          <w:p w14:paraId="4593E395" w14:textId="3BF2C5C0" w:rsidR="00CC31FF" w:rsidRDefault="00CC31FF" w:rsidP="00CC31FF">
            <w:r>
              <w:rPr>
                <w:rFonts w:ascii="Arial" w:hAnsi="Arial" w:cs="Arial"/>
                <w:color w:val="000000"/>
                <w:sz w:val="22"/>
                <w:szCs w:val="22"/>
              </w:rPr>
              <w:t>1.0</w:t>
            </w:r>
          </w:p>
        </w:tc>
      </w:tr>
      <w:tr w:rsidR="00CC31FF" w14:paraId="2CB055B8" w14:textId="77777777" w:rsidTr="00284CB6">
        <w:tc>
          <w:tcPr>
            <w:tcW w:w="4508" w:type="dxa"/>
          </w:tcPr>
          <w:p w14:paraId="5F161056" w14:textId="6B4C4C2B" w:rsidR="00CC31FF" w:rsidRDefault="00CC31FF" w:rsidP="00CC31FF">
            <w:r>
              <w:rPr>
                <w:rFonts w:ascii="Arial" w:hAnsi="Arial" w:cs="Arial"/>
                <w:b/>
                <w:bCs/>
                <w:color w:val="000000"/>
                <w:sz w:val="22"/>
                <w:szCs w:val="22"/>
              </w:rPr>
              <w:t>Item</w:t>
            </w:r>
          </w:p>
        </w:tc>
        <w:tc>
          <w:tcPr>
            <w:tcW w:w="4508" w:type="dxa"/>
          </w:tcPr>
          <w:p w14:paraId="6C7DAF05" w14:textId="18994556" w:rsidR="00CC31FF" w:rsidRDefault="00CC31FF" w:rsidP="00CC31FF">
            <w:r>
              <w:rPr>
                <w:rFonts w:ascii="Arial" w:hAnsi="Arial" w:cs="Arial"/>
                <w:color w:val="000000"/>
                <w:sz w:val="22"/>
                <w:szCs w:val="22"/>
              </w:rPr>
              <w:t>Print Bill Button (Input)</w:t>
            </w:r>
          </w:p>
        </w:tc>
      </w:tr>
      <w:tr w:rsidR="00CC31FF" w14:paraId="049B73E4" w14:textId="77777777" w:rsidTr="00284CB6">
        <w:tc>
          <w:tcPr>
            <w:tcW w:w="4508" w:type="dxa"/>
          </w:tcPr>
          <w:p w14:paraId="03D533E9" w14:textId="352516D1" w:rsidR="00CC31FF" w:rsidRDefault="00CC31FF" w:rsidP="00CC31FF">
            <w:r>
              <w:rPr>
                <w:rFonts w:ascii="Arial" w:hAnsi="Arial" w:cs="Arial"/>
                <w:b/>
                <w:bCs/>
                <w:color w:val="000000"/>
                <w:sz w:val="22"/>
                <w:szCs w:val="22"/>
              </w:rPr>
              <w:t>Item Description</w:t>
            </w:r>
          </w:p>
        </w:tc>
        <w:tc>
          <w:tcPr>
            <w:tcW w:w="4508" w:type="dxa"/>
          </w:tcPr>
          <w:p w14:paraId="253530BC" w14:textId="0AE918ED" w:rsidR="00CC31FF" w:rsidRDefault="00CC31FF" w:rsidP="00CC31FF">
            <w:r>
              <w:rPr>
                <w:rFonts w:ascii="Arial" w:hAnsi="Arial" w:cs="Arial"/>
                <w:color w:val="000000"/>
                <w:sz w:val="22"/>
                <w:szCs w:val="22"/>
              </w:rPr>
              <w:t xml:space="preserve">A button </w:t>
            </w:r>
            <w:proofErr w:type="spellStart"/>
            <w:r>
              <w:rPr>
                <w:rFonts w:ascii="Arial" w:hAnsi="Arial" w:cs="Arial"/>
                <w:color w:val="000000"/>
                <w:sz w:val="22"/>
                <w:szCs w:val="22"/>
              </w:rPr>
              <w:t>labeled</w:t>
            </w:r>
            <w:proofErr w:type="spellEnd"/>
            <w:r>
              <w:rPr>
                <w:rFonts w:ascii="Arial" w:hAnsi="Arial" w:cs="Arial"/>
                <w:color w:val="000000"/>
                <w:sz w:val="22"/>
                <w:szCs w:val="22"/>
              </w:rPr>
              <w:t xml:space="preserve"> "Print Bill" that generates a printable version of the detailed bill</w:t>
            </w:r>
          </w:p>
        </w:tc>
      </w:tr>
      <w:tr w:rsidR="00CC31FF" w14:paraId="01697C34" w14:textId="77777777" w:rsidTr="00284CB6">
        <w:tc>
          <w:tcPr>
            <w:tcW w:w="4508" w:type="dxa"/>
          </w:tcPr>
          <w:p w14:paraId="5AB9B244" w14:textId="3422255A" w:rsidR="00CC31FF" w:rsidRDefault="00CC31FF" w:rsidP="00CC31FF">
            <w:r>
              <w:rPr>
                <w:rFonts w:ascii="Arial" w:hAnsi="Arial" w:cs="Arial"/>
                <w:b/>
                <w:bCs/>
                <w:color w:val="000000"/>
                <w:sz w:val="22"/>
                <w:szCs w:val="22"/>
              </w:rPr>
              <w:t>Item Purpose</w:t>
            </w:r>
          </w:p>
        </w:tc>
        <w:tc>
          <w:tcPr>
            <w:tcW w:w="4508" w:type="dxa"/>
          </w:tcPr>
          <w:p w14:paraId="20F8BCA3" w14:textId="18270C05" w:rsidR="00CC31FF" w:rsidRDefault="00CC31FF" w:rsidP="00CC31FF">
            <w:r>
              <w:rPr>
                <w:rFonts w:ascii="Arial" w:hAnsi="Arial" w:cs="Arial"/>
                <w:color w:val="000000"/>
                <w:sz w:val="22"/>
                <w:szCs w:val="22"/>
              </w:rPr>
              <w:t>To allow students or parents to print the fee breakdown</w:t>
            </w:r>
          </w:p>
        </w:tc>
      </w:tr>
      <w:tr w:rsidR="00CC31FF" w14:paraId="46BE887E" w14:textId="77777777" w:rsidTr="00284CB6">
        <w:tc>
          <w:tcPr>
            <w:tcW w:w="4508" w:type="dxa"/>
          </w:tcPr>
          <w:p w14:paraId="46CE9934" w14:textId="2BC24B3B" w:rsidR="00CC31FF" w:rsidRDefault="00CC31FF" w:rsidP="00CC31FF">
            <w:r>
              <w:rPr>
                <w:rFonts w:ascii="Arial" w:hAnsi="Arial" w:cs="Arial"/>
                <w:b/>
                <w:bCs/>
                <w:color w:val="000000"/>
                <w:sz w:val="22"/>
                <w:szCs w:val="22"/>
              </w:rPr>
              <w:t>Input Format</w:t>
            </w:r>
          </w:p>
        </w:tc>
        <w:tc>
          <w:tcPr>
            <w:tcW w:w="4508" w:type="dxa"/>
          </w:tcPr>
          <w:p w14:paraId="7ED83036" w14:textId="6A925177" w:rsidR="00CC31FF" w:rsidRDefault="00CC31FF" w:rsidP="00CC31FF">
            <w:r>
              <w:rPr>
                <w:rFonts w:ascii="Arial" w:hAnsi="Arial" w:cs="Arial"/>
                <w:color w:val="000000"/>
                <w:sz w:val="22"/>
                <w:szCs w:val="22"/>
              </w:rPr>
              <w:t>Button</w:t>
            </w:r>
          </w:p>
        </w:tc>
      </w:tr>
      <w:tr w:rsidR="00CC31FF" w14:paraId="79C6C486" w14:textId="77777777" w:rsidTr="00284CB6">
        <w:tc>
          <w:tcPr>
            <w:tcW w:w="4508" w:type="dxa"/>
          </w:tcPr>
          <w:p w14:paraId="168733CD" w14:textId="2642202D" w:rsidR="00CC31FF" w:rsidRDefault="00CC31FF" w:rsidP="00CC31FF">
            <w:r>
              <w:rPr>
                <w:rFonts w:ascii="Arial" w:hAnsi="Arial" w:cs="Arial"/>
                <w:b/>
                <w:bCs/>
                <w:color w:val="000000"/>
                <w:sz w:val="22"/>
                <w:szCs w:val="22"/>
              </w:rPr>
              <w:t>Valid Input</w:t>
            </w:r>
          </w:p>
        </w:tc>
        <w:tc>
          <w:tcPr>
            <w:tcW w:w="4508" w:type="dxa"/>
          </w:tcPr>
          <w:p w14:paraId="5BDAF3C5" w14:textId="1364B119" w:rsidR="00CC31FF" w:rsidRDefault="00CC31FF" w:rsidP="00CC31FF">
            <w:r>
              <w:rPr>
                <w:rFonts w:ascii="Arial" w:hAnsi="Arial" w:cs="Arial"/>
                <w:color w:val="000000"/>
                <w:sz w:val="22"/>
                <w:szCs w:val="22"/>
              </w:rPr>
              <w:t>Click event</w:t>
            </w:r>
          </w:p>
        </w:tc>
      </w:tr>
      <w:tr w:rsidR="00CC31FF" w14:paraId="1E9DAD25" w14:textId="77777777" w:rsidTr="00284CB6">
        <w:tc>
          <w:tcPr>
            <w:tcW w:w="4508" w:type="dxa"/>
          </w:tcPr>
          <w:p w14:paraId="596E4176" w14:textId="02339212" w:rsidR="00CC31FF" w:rsidRDefault="00CC31FF" w:rsidP="00CC31FF">
            <w:r>
              <w:rPr>
                <w:rFonts w:ascii="Arial" w:hAnsi="Arial" w:cs="Arial"/>
                <w:b/>
                <w:bCs/>
                <w:color w:val="000000"/>
                <w:sz w:val="22"/>
                <w:szCs w:val="22"/>
              </w:rPr>
              <w:t>Related I/O</w:t>
            </w:r>
          </w:p>
        </w:tc>
        <w:tc>
          <w:tcPr>
            <w:tcW w:w="4508" w:type="dxa"/>
          </w:tcPr>
          <w:p w14:paraId="75D24493" w14:textId="756FCB59" w:rsidR="00CC31FF" w:rsidRDefault="00CC31FF" w:rsidP="00CC31FF">
            <w:r>
              <w:rPr>
                <w:rFonts w:ascii="Arial" w:hAnsi="Arial" w:cs="Arial"/>
                <w:color w:val="000000"/>
                <w:sz w:val="22"/>
                <w:szCs w:val="22"/>
              </w:rPr>
              <w:t>REQ_IO0304</w:t>
            </w:r>
          </w:p>
        </w:tc>
      </w:tr>
      <w:tr w:rsidR="00CC31FF" w14:paraId="6E985A46" w14:textId="77777777" w:rsidTr="00284CB6">
        <w:tc>
          <w:tcPr>
            <w:tcW w:w="4508" w:type="dxa"/>
          </w:tcPr>
          <w:p w14:paraId="22083418" w14:textId="0C223CDE" w:rsidR="00CC31FF" w:rsidRDefault="00CC31FF" w:rsidP="00CC31FF">
            <w:r>
              <w:rPr>
                <w:rFonts w:ascii="Arial" w:hAnsi="Arial" w:cs="Arial"/>
                <w:b/>
                <w:bCs/>
                <w:color w:val="000000"/>
                <w:sz w:val="22"/>
                <w:szCs w:val="22"/>
              </w:rPr>
              <w:t>Author</w:t>
            </w:r>
          </w:p>
        </w:tc>
        <w:tc>
          <w:tcPr>
            <w:tcW w:w="4508" w:type="dxa"/>
          </w:tcPr>
          <w:p w14:paraId="2FC3336B" w14:textId="49E6FD49" w:rsidR="00CC31FF" w:rsidRDefault="00CC31FF" w:rsidP="00CC31FF">
            <w:del w:id="754" w:author="Teoh Xuan Xuan" w:date="2025-05-25T20:05:00Z" w16du:dateUtc="2025-05-25T12:05:00Z">
              <w:r w:rsidDel="00CB2ABB">
                <w:rPr>
                  <w:rFonts w:ascii="Arial" w:hAnsi="Arial" w:cs="Arial"/>
                  <w:color w:val="000000"/>
                  <w:sz w:val="22"/>
                  <w:szCs w:val="22"/>
                </w:rPr>
                <w:delText>[Your Name Here]</w:delText>
              </w:r>
            </w:del>
            <w:ins w:id="755" w:author="Teoh Xuan Xuan" w:date="2025-05-25T20:05:00Z" w16du:dateUtc="2025-05-25T12:05:00Z">
              <w:r w:rsidR="00CB2ABB">
                <w:rPr>
                  <w:rFonts w:ascii="Arial" w:hAnsi="Arial" w:cs="Arial"/>
                  <w:color w:val="000000"/>
                  <w:sz w:val="22"/>
                  <w:szCs w:val="22"/>
                </w:rPr>
                <w:t xml:space="preserve">Teoh Xuan </w:t>
              </w:r>
              <w:proofErr w:type="spellStart"/>
              <w:r w:rsidR="00CB2ABB">
                <w:rPr>
                  <w:rFonts w:ascii="Arial" w:hAnsi="Arial" w:cs="Arial"/>
                  <w:color w:val="000000"/>
                  <w:sz w:val="22"/>
                  <w:szCs w:val="22"/>
                </w:rPr>
                <w:t>Xuan</w:t>
              </w:r>
            </w:ins>
            <w:proofErr w:type="spellEnd"/>
          </w:p>
        </w:tc>
      </w:tr>
    </w:tbl>
    <w:p w14:paraId="6930A301" w14:textId="77777777" w:rsidR="00884468" w:rsidRDefault="00884468" w:rsidP="004672A7">
      <w:pPr>
        <w:pStyle w:val="Heading3"/>
      </w:pPr>
    </w:p>
    <w:p w14:paraId="01CEFBCA" w14:textId="77777777" w:rsidR="00CC31FF" w:rsidRDefault="00CC31FF">
      <w:pPr>
        <w:rPr>
          <w:rFonts w:eastAsiaTheme="majorEastAsia" w:cstheme="majorBidi"/>
          <w:b/>
          <w:szCs w:val="28"/>
        </w:rPr>
      </w:pPr>
      <w:r>
        <w:br w:type="page"/>
      </w:r>
    </w:p>
    <w:p w14:paraId="5B84EC7F" w14:textId="15BE6E7F" w:rsidR="005F6A70" w:rsidRDefault="00DF6A52" w:rsidP="004672A7">
      <w:pPr>
        <w:pStyle w:val="Heading3"/>
        <w:rPr>
          <w:ins w:id="756" w:author="Teoh Xuan Xuan" w:date="2025-05-25T20:05:00Z" w16du:dateUtc="2025-05-25T12:05:00Z"/>
        </w:rPr>
      </w:pPr>
      <w:r w:rsidRPr="00DF6A52">
        <w:lastRenderedPageBreak/>
        <w:t> </w:t>
      </w:r>
      <w:del w:id="757" w:author="Teoh Xuan Xuan" w:date="2025-05-25T20:05:00Z" w16du:dateUtc="2025-05-25T12:05:00Z">
        <w:r w:rsidRPr="00DF6A52" w:rsidDel="00CB2ABB">
          <w:delText> </w:delText>
        </w:r>
      </w:del>
      <w:r w:rsidRPr="00DF6A52">
        <w:t>3.</w:t>
      </w:r>
      <w:r w:rsidR="00FF256A">
        <w:rPr>
          <w:rFonts w:hint="eastAsia"/>
        </w:rPr>
        <w:t>5</w:t>
      </w:r>
      <w:r w:rsidRPr="00DF6A52">
        <w:t xml:space="preserve">.4 </w:t>
      </w:r>
      <w:bookmarkEnd w:id="753"/>
      <w:r w:rsidR="005F6A70" w:rsidRPr="005F6A70">
        <w:t>IO04 View Grades Page</w:t>
      </w:r>
    </w:p>
    <w:p w14:paraId="41274125" w14:textId="77777777" w:rsidR="00CB2ABB" w:rsidRDefault="00CB2ABB" w:rsidP="00CB2ABB">
      <w:pPr>
        <w:rPr>
          <w:ins w:id="758" w:author="Teoh Xuan Xuan" w:date="2025-05-25T20:05:00Z" w16du:dateUtc="2025-05-25T12:05:00Z"/>
        </w:rPr>
      </w:pPr>
    </w:p>
    <w:p w14:paraId="408E2771" w14:textId="2A061D38" w:rsidR="00CB2ABB" w:rsidRPr="00CB2ABB" w:rsidRDefault="00CB2ABB" w:rsidP="00CB2ABB">
      <w:pPr>
        <w:pStyle w:val="Quote"/>
        <w:pPrChange w:id="759" w:author="Teoh Xuan Xuan" w:date="2025-05-25T20:05:00Z" w16du:dateUtc="2025-05-25T12:05:00Z">
          <w:pPr>
            <w:pStyle w:val="Heading3"/>
          </w:pPr>
        </w:pPrChange>
      </w:pPr>
      <w:ins w:id="760" w:author="Teoh Xuan Xuan" w:date="2025-05-25T20:05:00Z" w16du:dateUtc="2025-05-25T12:05:00Z">
        <w:r>
          <w:t>Table 3.5.</w:t>
        </w:r>
        <w:r>
          <w:t>4</w:t>
        </w:r>
        <w:r>
          <w:t>.1</w:t>
        </w:r>
        <w:r>
          <w:rPr>
            <w:rFonts w:hint="eastAsia"/>
          </w:rPr>
          <w:t xml:space="preserve">: </w:t>
        </w:r>
        <w:r>
          <w:t>Grade Table</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5F6A70" w14:paraId="1FE90671" w14:textId="77777777" w:rsidTr="00284CB6">
        <w:tc>
          <w:tcPr>
            <w:tcW w:w="4508" w:type="dxa"/>
          </w:tcPr>
          <w:p w14:paraId="23EB0710" w14:textId="04694C32" w:rsidR="005F6A70" w:rsidRDefault="005F6A70" w:rsidP="005F6A70">
            <w:r>
              <w:rPr>
                <w:rFonts w:ascii="Arial" w:hAnsi="Arial" w:cs="Arial"/>
                <w:b/>
                <w:bCs/>
                <w:color w:val="000000"/>
                <w:sz w:val="22"/>
                <w:szCs w:val="22"/>
              </w:rPr>
              <w:t>Requirement ID</w:t>
            </w:r>
          </w:p>
        </w:tc>
        <w:tc>
          <w:tcPr>
            <w:tcW w:w="4508" w:type="dxa"/>
          </w:tcPr>
          <w:p w14:paraId="0A7AB11B" w14:textId="57450CDD" w:rsidR="005F6A70" w:rsidRDefault="005F6A70" w:rsidP="005F6A70">
            <w:r>
              <w:rPr>
                <w:rFonts w:ascii="Arial" w:hAnsi="Arial" w:cs="Arial"/>
                <w:b/>
                <w:bCs/>
                <w:color w:val="000000"/>
                <w:sz w:val="22"/>
                <w:szCs w:val="22"/>
              </w:rPr>
              <w:t>REQ_IO0401</w:t>
            </w:r>
          </w:p>
        </w:tc>
      </w:tr>
      <w:tr w:rsidR="005F6A70" w14:paraId="123E1137" w14:textId="77777777" w:rsidTr="00284CB6">
        <w:tc>
          <w:tcPr>
            <w:tcW w:w="4508" w:type="dxa"/>
          </w:tcPr>
          <w:p w14:paraId="49A8E847" w14:textId="4161F8E4" w:rsidR="005F6A70" w:rsidRDefault="005F6A70" w:rsidP="005F6A70">
            <w:r>
              <w:rPr>
                <w:rFonts w:ascii="Arial" w:hAnsi="Arial" w:cs="Arial"/>
                <w:b/>
                <w:bCs/>
                <w:color w:val="000000"/>
                <w:sz w:val="22"/>
                <w:szCs w:val="22"/>
              </w:rPr>
              <w:t>Version</w:t>
            </w:r>
          </w:p>
        </w:tc>
        <w:tc>
          <w:tcPr>
            <w:tcW w:w="4508" w:type="dxa"/>
          </w:tcPr>
          <w:p w14:paraId="6FE3D3B7" w14:textId="27DF3D68" w:rsidR="005F6A70" w:rsidRDefault="005F6A70" w:rsidP="005F6A70">
            <w:r>
              <w:rPr>
                <w:rFonts w:ascii="Arial" w:hAnsi="Arial" w:cs="Arial"/>
                <w:color w:val="000000"/>
                <w:sz w:val="22"/>
                <w:szCs w:val="22"/>
              </w:rPr>
              <w:t>1.0</w:t>
            </w:r>
          </w:p>
        </w:tc>
      </w:tr>
      <w:tr w:rsidR="005F6A70" w14:paraId="0DB7D343" w14:textId="77777777" w:rsidTr="00284CB6">
        <w:tc>
          <w:tcPr>
            <w:tcW w:w="4508" w:type="dxa"/>
          </w:tcPr>
          <w:p w14:paraId="722716A9" w14:textId="4C57538C" w:rsidR="005F6A70" w:rsidRDefault="005F6A70" w:rsidP="005F6A70">
            <w:r>
              <w:rPr>
                <w:rFonts w:ascii="Arial" w:hAnsi="Arial" w:cs="Arial"/>
                <w:b/>
                <w:bCs/>
                <w:color w:val="000000"/>
                <w:sz w:val="22"/>
                <w:szCs w:val="22"/>
              </w:rPr>
              <w:t>Item</w:t>
            </w:r>
          </w:p>
        </w:tc>
        <w:tc>
          <w:tcPr>
            <w:tcW w:w="4508" w:type="dxa"/>
          </w:tcPr>
          <w:p w14:paraId="609D4DA0" w14:textId="53CEDC08" w:rsidR="005F6A70" w:rsidRDefault="005F6A70" w:rsidP="005F6A70">
            <w:r>
              <w:rPr>
                <w:rFonts w:ascii="Arial" w:hAnsi="Arial" w:cs="Arial"/>
                <w:color w:val="000000"/>
                <w:sz w:val="22"/>
                <w:szCs w:val="22"/>
              </w:rPr>
              <w:t>Grade Table (Output)</w:t>
            </w:r>
          </w:p>
        </w:tc>
      </w:tr>
      <w:tr w:rsidR="005F6A70" w14:paraId="4B848575" w14:textId="77777777" w:rsidTr="00284CB6">
        <w:tc>
          <w:tcPr>
            <w:tcW w:w="4508" w:type="dxa"/>
          </w:tcPr>
          <w:p w14:paraId="6030668A" w14:textId="30C85334" w:rsidR="005F6A70" w:rsidRDefault="005F6A70" w:rsidP="005F6A70">
            <w:r>
              <w:rPr>
                <w:rFonts w:ascii="Arial" w:hAnsi="Arial" w:cs="Arial"/>
                <w:b/>
                <w:bCs/>
                <w:color w:val="000000"/>
                <w:sz w:val="22"/>
                <w:szCs w:val="22"/>
              </w:rPr>
              <w:t>Item Description</w:t>
            </w:r>
          </w:p>
        </w:tc>
        <w:tc>
          <w:tcPr>
            <w:tcW w:w="4508" w:type="dxa"/>
          </w:tcPr>
          <w:p w14:paraId="3BDA94A0" w14:textId="209C419A" w:rsidR="005F6A70" w:rsidRDefault="005F6A70" w:rsidP="005F6A70">
            <w:r>
              <w:rPr>
                <w:rFonts w:ascii="Arial" w:hAnsi="Arial" w:cs="Arial"/>
                <w:color w:val="000000"/>
                <w:sz w:val="22"/>
                <w:szCs w:val="22"/>
              </w:rPr>
              <w:t>A table displaying each subject’s code, name, trimester, and final grade</w:t>
            </w:r>
          </w:p>
        </w:tc>
      </w:tr>
      <w:tr w:rsidR="005F6A70" w14:paraId="0C70C958" w14:textId="77777777" w:rsidTr="00284CB6">
        <w:tc>
          <w:tcPr>
            <w:tcW w:w="4508" w:type="dxa"/>
          </w:tcPr>
          <w:p w14:paraId="3600B059" w14:textId="3D01AD05" w:rsidR="005F6A70" w:rsidRDefault="005F6A70" w:rsidP="005F6A70">
            <w:r>
              <w:rPr>
                <w:rFonts w:ascii="Arial" w:hAnsi="Arial" w:cs="Arial"/>
                <w:b/>
                <w:bCs/>
                <w:color w:val="000000"/>
                <w:sz w:val="22"/>
                <w:szCs w:val="22"/>
              </w:rPr>
              <w:t>Item Purpose</w:t>
            </w:r>
          </w:p>
        </w:tc>
        <w:tc>
          <w:tcPr>
            <w:tcW w:w="4508" w:type="dxa"/>
          </w:tcPr>
          <w:p w14:paraId="537A0DD0" w14:textId="2697AE15" w:rsidR="005F6A70" w:rsidRDefault="005F6A70" w:rsidP="005F6A70">
            <w:r>
              <w:rPr>
                <w:rFonts w:ascii="Arial" w:hAnsi="Arial" w:cs="Arial"/>
                <w:color w:val="000000"/>
                <w:sz w:val="22"/>
                <w:szCs w:val="22"/>
              </w:rPr>
              <w:t>To allow students and parents to view academic performance for each subject</w:t>
            </w:r>
          </w:p>
        </w:tc>
      </w:tr>
      <w:tr w:rsidR="005F6A70" w14:paraId="4D8C2937" w14:textId="77777777" w:rsidTr="00284CB6">
        <w:tc>
          <w:tcPr>
            <w:tcW w:w="4508" w:type="dxa"/>
          </w:tcPr>
          <w:p w14:paraId="5DE8F435" w14:textId="64C72E48" w:rsidR="005F6A70" w:rsidRDefault="005F6A70" w:rsidP="005F6A70">
            <w:r>
              <w:rPr>
                <w:rFonts w:ascii="Arial" w:hAnsi="Arial" w:cs="Arial"/>
                <w:b/>
                <w:bCs/>
                <w:color w:val="000000"/>
                <w:sz w:val="22"/>
                <w:szCs w:val="22"/>
              </w:rPr>
              <w:t>Input Format</w:t>
            </w:r>
          </w:p>
        </w:tc>
        <w:tc>
          <w:tcPr>
            <w:tcW w:w="4508" w:type="dxa"/>
          </w:tcPr>
          <w:p w14:paraId="4CED7AC8" w14:textId="7542F292" w:rsidR="005F6A70" w:rsidRDefault="005F6A70" w:rsidP="005F6A70">
            <w:r>
              <w:rPr>
                <w:rFonts w:ascii="Arial" w:hAnsi="Arial" w:cs="Arial"/>
                <w:color w:val="000000"/>
                <w:sz w:val="22"/>
                <w:szCs w:val="22"/>
              </w:rPr>
              <w:t>Table</w:t>
            </w:r>
          </w:p>
        </w:tc>
      </w:tr>
      <w:tr w:rsidR="005F6A70" w14:paraId="2EE1E6DB" w14:textId="77777777" w:rsidTr="00284CB6">
        <w:tc>
          <w:tcPr>
            <w:tcW w:w="4508" w:type="dxa"/>
          </w:tcPr>
          <w:p w14:paraId="151605AA" w14:textId="30CC3669" w:rsidR="005F6A70" w:rsidRDefault="005F6A70" w:rsidP="005F6A70">
            <w:r>
              <w:rPr>
                <w:rFonts w:ascii="Arial" w:hAnsi="Arial" w:cs="Arial"/>
                <w:b/>
                <w:bCs/>
                <w:color w:val="000000"/>
                <w:sz w:val="22"/>
                <w:szCs w:val="22"/>
              </w:rPr>
              <w:t>Valid Input</w:t>
            </w:r>
          </w:p>
        </w:tc>
        <w:tc>
          <w:tcPr>
            <w:tcW w:w="4508" w:type="dxa"/>
          </w:tcPr>
          <w:p w14:paraId="08E406B4" w14:textId="10FB3B51" w:rsidR="005F6A70" w:rsidRDefault="005F6A70" w:rsidP="005F6A70">
            <w:r>
              <w:rPr>
                <w:rFonts w:ascii="Arial" w:hAnsi="Arial" w:cs="Arial"/>
                <w:color w:val="000000"/>
                <w:sz w:val="22"/>
                <w:szCs w:val="22"/>
              </w:rPr>
              <w:t>N/A</w:t>
            </w:r>
          </w:p>
        </w:tc>
      </w:tr>
      <w:tr w:rsidR="005F6A70" w14:paraId="10401262" w14:textId="77777777" w:rsidTr="00284CB6">
        <w:tc>
          <w:tcPr>
            <w:tcW w:w="4508" w:type="dxa"/>
          </w:tcPr>
          <w:p w14:paraId="2B6233A1" w14:textId="792550F0" w:rsidR="005F6A70" w:rsidRDefault="005F6A70" w:rsidP="005F6A70">
            <w:r>
              <w:rPr>
                <w:rFonts w:ascii="Arial" w:hAnsi="Arial" w:cs="Arial"/>
                <w:b/>
                <w:bCs/>
                <w:color w:val="000000"/>
                <w:sz w:val="22"/>
                <w:szCs w:val="22"/>
              </w:rPr>
              <w:t>Related I/O</w:t>
            </w:r>
          </w:p>
        </w:tc>
        <w:tc>
          <w:tcPr>
            <w:tcW w:w="4508" w:type="dxa"/>
          </w:tcPr>
          <w:p w14:paraId="716379AF" w14:textId="1ADCF9CD" w:rsidR="005F6A70" w:rsidRDefault="005F6A70" w:rsidP="005F6A70">
            <w:r>
              <w:rPr>
                <w:rFonts w:ascii="Arial" w:hAnsi="Arial" w:cs="Arial"/>
                <w:color w:val="000000"/>
                <w:sz w:val="22"/>
                <w:szCs w:val="22"/>
              </w:rPr>
              <w:t>Academic Record API</w:t>
            </w:r>
          </w:p>
        </w:tc>
      </w:tr>
      <w:tr w:rsidR="005F6A70" w14:paraId="4C03E0A3" w14:textId="77777777" w:rsidTr="00284CB6">
        <w:tc>
          <w:tcPr>
            <w:tcW w:w="4508" w:type="dxa"/>
          </w:tcPr>
          <w:p w14:paraId="050DEAFC" w14:textId="6D89C351" w:rsidR="005F6A70" w:rsidRDefault="005F6A70" w:rsidP="005F6A70">
            <w:r>
              <w:rPr>
                <w:rFonts w:ascii="Arial" w:hAnsi="Arial" w:cs="Arial"/>
                <w:b/>
                <w:bCs/>
                <w:color w:val="000000"/>
                <w:sz w:val="22"/>
                <w:szCs w:val="22"/>
              </w:rPr>
              <w:t>Author</w:t>
            </w:r>
          </w:p>
        </w:tc>
        <w:tc>
          <w:tcPr>
            <w:tcW w:w="4508" w:type="dxa"/>
          </w:tcPr>
          <w:p w14:paraId="01FC6D90" w14:textId="7BD09735" w:rsidR="005F6A70" w:rsidRDefault="005F6A70" w:rsidP="005F6A70">
            <w:pPr>
              <w:rPr>
                <w:rFonts w:hint="eastAsia"/>
              </w:rPr>
            </w:pPr>
            <w:del w:id="761" w:author="Teoh Xuan Xuan" w:date="2025-05-25T20:05:00Z" w16du:dateUtc="2025-05-25T12:05:00Z">
              <w:r w:rsidDel="0059607E">
                <w:rPr>
                  <w:rFonts w:ascii="Arial" w:hAnsi="Arial" w:cs="Arial"/>
                  <w:color w:val="000000"/>
                  <w:sz w:val="22"/>
                  <w:szCs w:val="22"/>
                </w:rPr>
                <w:delText>[Your Name Here]</w:delText>
              </w:r>
            </w:del>
            <w:ins w:id="762" w:author="Teoh Xuan Xuan" w:date="2025-05-25T20:05:00Z" w16du:dateUtc="2025-05-25T12:05:00Z">
              <w:r w:rsidR="0059607E">
                <w:rPr>
                  <w:rFonts w:ascii="Arial" w:hAnsi="Arial" w:cs="Arial"/>
                  <w:color w:val="000000"/>
                  <w:sz w:val="22"/>
                  <w:szCs w:val="22"/>
                </w:rPr>
                <w:t>Yang Jia En</w:t>
              </w:r>
            </w:ins>
          </w:p>
        </w:tc>
      </w:tr>
    </w:tbl>
    <w:p w14:paraId="6AD67B49" w14:textId="77777777" w:rsidR="005F6A70" w:rsidRDefault="005F6A70" w:rsidP="005F6A70">
      <w:pPr>
        <w:rPr>
          <w:ins w:id="763" w:author="Teoh Xuan Xuan" w:date="2025-05-25T20:06:00Z" w16du:dateUtc="2025-05-25T12:06:00Z"/>
        </w:rPr>
      </w:pPr>
    </w:p>
    <w:p w14:paraId="58885B59" w14:textId="5A2AA40E" w:rsidR="00031F81" w:rsidRPr="00CB2ABB" w:rsidRDefault="00031F81" w:rsidP="00031F81">
      <w:pPr>
        <w:pStyle w:val="Quote"/>
        <w:rPr>
          <w:ins w:id="764" w:author="Teoh Xuan Xuan" w:date="2025-05-25T20:06:00Z" w16du:dateUtc="2025-05-25T12:06:00Z"/>
        </w:rPr>
      </w:pPr>
      <w:ins w:id="765" w:author="Teoh Xuan Xuan" w:date="2025-05-25T20:06:00Z" w16du:dateUtc="2025-05-25T12:06:00Z">
        <w:r>
          <w:t>Table 3.5.4.</w:t>
        </w:r>
        <w:r>
          <w:rPr>
            <w:rFonts w:hint="eastAsia"/>
          </w:rPr>
          <w:t>2</w:t>
        </w:r>
        <w:r>
          <w:rPr>
            <w:rFonts w:hint="eastAsia"/>
          </w:rPr>
          <w:t xml:space="preserve">: </w:t>
        </w:r>
        <w:r>
          <w:t xml:space="preserve">Trimester Filter Dropdown </w:t>
        </w:r>
        <w:r>
          <w:t>requiremen</w:t>
        </w:r>
        <w:r>
          <w:rPr>
            <w:rFonts w:hint="eastAsia"/>
          </w:rPr>
          <w:t>t</w:t>
        </w:r>
      </w:ins>
    </w:p>
    <w:tbl>
      <w:tblPr>
        <w:tblStyle w:val="TableGrid"/>
        <w:tblW w:w="0" w:type="auto"/>
        <w:tblLook w:val="04A0" w:firstRow="1" w:lastRow="0" w:firstColumn="1" w:lastColumn="0" w:noHBand="0" w:noVBand="1"/>
      </w:tblPr>
      <w:tblGrid>
        <w:gridCol w:w="4508"/>
        <w:gridCol w:w="4508"/>
      </w:tblGrid>
      <w:tr w:rsidR="00F554BC" w14:paraId="271DCBE5" w14:textId="77777777" w:rsidTr="00284CB6">
        <w:tc>
          <w:tcPr>
            <w:tcW w:w="4508" w:type="dxa"/>
          </w:tcPr>
          <w:p w14:paraId="71105D19" w14:textId="6383E04D" w:rsidR="00F554BC" w:rsidRDefault="00F554BC" w:rsidP="00F554BC">
            <w:r>
              <w:rPr>
                <w:rFonts w:ascii="Arial" w:hAnsi="Arial" w:cs="Arial"/>
                <w:b/>
                <w:bCs/>
                <w:color w:val="000000"/>
                <w:sz w:val="22"/>
                <w:szCs w:val="22"/>
              </w:rPr>
              <w:t>Requirement ID</w:t>
            </w:r>
          </w:p>
        </w:tc>
        <w:tc>
          <w:tcPr>
            <w:tcW w:w="4508" w:type="dxa"/>
          </w:tcPr>
          <w:p w14:paraId="1BD074CE" w14:textId="30EF90E0" w:rsidR="00F554BC" w:rsidRDefault="00F554BC" w:rsidP="00F554BC">
            <w:r>
              <w:rPr>
                <w:rFonts w:ascii="Arial" w:hAnsi="Arial" w:cs="Arial"/>
                <w:b/>
                <w:bCs/>
                <w:color w:val="000000"/>
                <w:sz w:val="22"/>
                <w:szCs w:val="22"/>
              </w:rPr>
              <w:t>REQ_IO0402</w:t>
            </w:r>
          </w:p>
        </w:tc>
      </w:tr>
      <w:tr w:rsidR="00F554BC" w14:paraId="09FA8590" w14:textId="77777777" w:rsidTr="00284CB6">
        <w:tc>
          <w:tcPr>
            <w:tcW w:w="4508" w:type="dxa"/>
          </w:tcPr>
          <w:p w14:paraId="3D23C77D" w14:textId="139BB3F0" w:rsidR="00F554BC" w:rsidRDefault="00F554BC" w:rsidP="00F554BC">
            <w:r>
              <w:rPr>
                <w:rFonts w:ascii="Arial" w:hAnsi="Arial" w:cs="Arial"/>
                <w:b/>
                <w:bCs/>
                <w:color w:val="000000"/>
                <w:sz w:val="22"/>
                <w:szCs w:val="22"/>
              </w:rPr>
              <w:t>Version</w:t>
            </w:r>
          </w:p>
        </w:tc>
        <w:tc>
          <w:tcPr>
            <w:tcW w:w="4508" w:type="dxa"/>
          </w:tcPr>
          <w:p w14:paraId="20A8E233" w14:textId="1BE687E1" w:rsidR="00F554BC" w:rsidRDefault="00F554BC" w:rsidP="00F554BC">
            <w:r>
              <w:rPr>
                <w:rFonts w:ascii="Arial" w:hAnsi="Arial" w:cs="Arial"/>
                <w:color w:val="000000"/>
                <w:sz w:val="22"/>
                <w:szCs w:val="22"/>
              </w:rPr>
              <w:t>1.0</w:t>
            </w:r>
          </w:p>
        </w:tc>
      </w:tr>
      <w:tr w:rsidR="00F554BC" w14:paraId="10C302B2" w14:textId="77777777" w:rsidTr="00284CB6">
        <w:tc>
          <w:tcPr>
            <w:tcW w:w="4508" w:type="dxa"/>
          </w:tcPr>
          <w:p w14:paraId="6AE2A047" w14:textId="32DD9DE0" w:rsidR="00F554BC" w:rsidRDefault="00F554BC" w:rsidP="00F554BC">
            <w:r>
              <w:rPr>
                <w:rFonts w:ascii="Arial" w:hAnsi="Arial" w:cs="Arial"/>
                <w:b/>
                <w:bCs/>
                <w:color w:val="000000"/>
                <w:sz w:val="22"/>
                <w:szCs w:val="22"/>
              </w:rPr>
              <w:t>Item</w:t>
            </w:r>
          </w:p>
        </w:tc>
        <w:tc>
          <w:tcPr>
            <w:tcW w:w="4508" w:type="dxa"/>
          </w:tcPr>
          <w:p w14:paraId="132BC220" w14:textId="0E10BB6A" w:rsidR="00F554BC" w:rsidRDefault="00F554BC" w:rsidP="00F554BC">
            <w:r>
              <w:rPr>
                <w:rFonts w:ascii="Arial" w:hAnsi="Arial" w:cs="Arial"/>
                <w:color w:val="000000"/>
                <w:sz w:val="22"/>
                <w:szCs w:val="22"/>
              </w:rPr>
              <w:t>Trimester Filter Dropdown (Input)</w:t>
            </w:r>
          </w:p>
        </w:tc>
      </w:tr>
      <w:tr w:rsidR="00F554BC" w14:paraId="2B2E8310" w14:textId="77777777" w:rsidTr="00284CB6">
        <w:tc>
          <w:tcPr>
            <w:tcW w:w="4508" w:type="dxa"/>
          </w:tcPr>
          <w:p w14:paraId="244B1B91" w14:textId="1F686C41" w:rsidR="00F554BC" w:rsidRDefault="00F554BC" w:rsidP="00F554BC">
            <w:r>
              <w:rPr>
                <w:rFonts w:ascii="Arial" w:hAnsi="Arial" w:cs="Arial"/>
                <w:b/>
                <w:bCs/>
                <w:color w:val="000000"/>
                <w:sz w:val="22"/>
                <w:szCs w:val="22"/>
              </w:rPr>
              <w:t>Item Description</w:t>
            </w:r>
          </w:p>
        </w:tc>
        <w:tc>
          <w:tcPr>
            <w:tcW w:w="4508" w:type="dxa"/>
          </w:tcPr>
          <w:p w14:paraId="706D464A" w14:textId="1B48E1F2" w:rsidR="00F554BC" w:rsidRDefault="00F554BC" w:rsidP="00F554BC">
            <w:r>
              <w:rPr>
                <w:rFonts w:ascii="Arial" w:hAnsi="Arial" w:cs="Arial"/>
                <w:color w:val="000000"/>
                <w:sz w:val="22"/>
                <w:szCs w:val="22"/>
              </w:rPr>
              <w:t xml:space="preserve">A dropdown menu listing </w:t>
            </w:r>
            <w:proofErr w:type="gramStart"/>
            <w:r>
              <w:rPr>
                <w:rFonts w:ascii="Arial" w:hAnsi="Arial" w:cs="Arial"/>
                <w:color w:val="000000"/>
                <w:sz w:val="22"/>
                <w:szCs w:val="22"/>
              </w:rPr>
              <w:t>trimesters</w:t>
            </w:r>
            <w:proofErr w:type="gramEnd"/>
            <w:r>
              <w:rPr>
                <w:rFonts w:ascii="Arial" w:hAnsi="Arial" w:cs="Arial"/>
                <w:color w:val="000000"/>
                <w:sz w:val="22"/>
                <w:szCs w:val="22"/>
              </w:rPr>
              <w:t xml:space="preserve"> (e.g., "March 2024", "Oct 2024")</w:t>
            </w:r>
          </w:p>
        </w:tc>
      </w:tr>
      <w:tr w:rsidR="00F554BC" w14:paraId="66248F8E" w14:textId="77777777" w:rsidTr="00284CB6">
        <w:tc>
          <w:tcPr>
            <w:tcW w:w="4508" w:type="dxa"/>
          </w:tcPr>
          <w:p w14:paraId="3266D228" w14:textId="5A4CAD58" w:rsidR="00F554BC" w:rsidRDefault="00F554BC" w:rsidP="00F554BC">
            <w:r>
              <w:rPr>
                <w:rFonts w:ascii="Arial" w:hAnsi="Arial" w:cs="Arial"/>
                <w:b/>
                <w:bCs/>
                <w:color w:val="000000"/>
                <w:sz w:val="22"/>
                <w:szCs w:val="22"/>
              </w:rPr>
              <w:t>Item Purpose</w:t>
            </w:r>
          </w:p>
        </w:tc>
        <w:tc>
          <w:tcPr>
            <w:tcW w:w="4508" w:type="dxa"/>
          </w:tcPr>
          <w:p w14:paraId="2D991E1A" w14:textId="669628DA" w:rsidR="00F554BC" w:rsidRDefault="00F554BC" w:rsidP="00F554BC">
            <w:r>
              <w:rPr>
                <w:rFonts w:ascii="Arial" w:hAnsi="Arial" w:cs="Arial"/>
                <w:color w:val="000000"/>
                <w:sz w:val="22"/>
                <w:szCs w:val="22"/>
              </w:rPr>
              <w:t>To allow users to filter grades by specific term</w:t>
            </w:r>
          </w:p>
        </w:tc>
      </w:tr>
      <w:tr w:rsidR="00F554BC" w14:paraId="60BDA339" w14:textId="77777777" w:rsidTr="00284CB6">
        <w:tc>
          <w:tcPr>
            <w:tcW w:w="4508" w:type="dxa"/>
          </w:tcPr>
          <w:p w14:paraId="23A418B3" w14:textId="7DA5CE36" w:rsidR="00F554BC" w:rsidRDefault="00F554BC" w:rsidP="00F554BC">
            <w:r>
              <w:rPr>
                <w:rFonts w:ascii="Arial" w:hAnsi="Arial" w:cs="Arial"/>
                <w:b/>
                <w:bCs/>
                <w:color w:val="000000"/>
                <w:sz w:val="22"/>
                <w:szCs w:val="22"/>
              </w:rPr>
              <w:t>Input Format</w:t>
            </w:r>
          </w:p>
        </w:tc>
        <w:tc>
          <w:tcPr>
            <w:tcW w:w="4508" w:type="dxa"/>
          </w:tcPr>
          <w:p w14:paraId="695443E5" w14:textId="552E26EA" w:rsidR="00F554BC" w:rsidRDefault="00F554BC" w:rsidP="00F554BC">
            <w:r>
              <w:rPr>
                <w:rFonts w:ascii="Arial" w:hAnsi="Arial" w:cs="Arial"/>
                <w:color w:val="000000"/>
                <w:sz w:val="22"/>
                <w:szCs w:val="22"/>
              </w:rPr>
              <w:t>Dropdown</w:t>
            </w:r>
          </w:p>
        </w:tc>
      </w:tr>
      <w:tr w:rsidR="00F554BC" w14:paraId="091DCF96" w14:textId="77777777" w:rsidTr="00284CB6">
        <w:tc>
          <w:tcPr>
            <w:tcW w:w="4508" w:type="dxa"/>
          </w:tcPr>
          <w:p w14:paraId="662BA549" w14:textId="67DCF482" w:rsidR="00F554BC" w:rsidRDefault="00F554BC" w:rsidP="00F554BC">
            <w:r>
              <w:rPr>
                <w:rFonts w:ascii="Arial" w:hAnsi="Arial" w:cs="Arial"/>
                <w:b/>
                <w:bCs/>
                <w:color w:val="000000"/>
                <w:sz w:val="22"/>
                <w:szCs w:val="22"/>
              </w:rPr>
              <w:t>Valid Input</w:t>
            </w:r>
          </w:p>
        </w:tc>
        <w:tc>
          <w:tcPr>
            <w:tcW w:w="4508" w:type="dxa"/>
          </w:tcPr>
          <w:p w14:paraId="3370CAB8" w14:textId="7D535897" w:rsidR="00F554BC" w:rsidRDefault="00F554BC" w:rsidP="00F554BC">
            <w:r>
              <w:rPr>
                <w:rFonts w:ascii="Arial" w:hAnsi="Arial" w:cs="Arial"/>
                <w:color w:val="000000"/>
                <w:sz w:val="22"/>
                <w:szCs w:val="22"/>
              </w:rPr>
              <w:t>Trimester ID</w:t>
            </w:r>
          </w:p>
        </w:tc>
      </w:tr>
      <w:tr w:rsidR="00F554BC" w14:paraId="030BBF75" w14:textId="77777777" w:rsidTr="00284CB6">
        <w:tc>
          <w:tcPr>
            <w:tcW w:w="4508" w:type="dxa"/>
          </w:tcPr>
          <w:p w14:paraId="57B15FB1" w14:textId="5859FA18" w:rsidR="00F554BC" w:rsidRDefault="00F554BC" w:rsidP="00F554BC">
            <w:r>
              <w:rPr>
                <w:rFonts w:ascii="Arial" w:hAnsi="Arial" w:cs="Arial"/>
                <w:b/>
                <w:bCs/>
                <w:color w:val="000000"/>
                <w:sz w:val="22"/>
                <w:szCs w:val="22"/>
              </w:rPr>
              <w:t>Related I/O</w:t>
            </w:r>
          </w:p>
        </w:tc>
        <w:tc>
          <w:tcPr>
            <w:tcW w:w="4508" w:type="dxa"/>
          </w:tcPr>
          <w:p w14:paraId="4AB0FDF7" w14:textId="333C1F37" w:rsidR="00F554BC" w:rsidRDefault="00F554BC" w:rsidP="00F554BC">
            <w:r>
              <w:rPr>
                <w:rFonts w:ascii="Arial" w:hAnsi="Arial" w:cs="Arial"/>
                <w:color w:val="000000"/>
                <w:sz w:val="22"/>
                <w:szCs w:val="22"/>
              </w:rPr>
              <w:t>REQ_IO0401</w:t>
            </w:r>
          </w:p>
        </w:tc>
      </w:tr>
      <w:tr w:rsidR="00F554BC" w14:paraId="618E8044" w14:textId="77777777" w:rsidTr="00284CB6">
        <w:tc>
          <w:tcPr>
            <w:tcW w:w="4508" w:type="dxa"/>
          </w:tcPr>
          <w:p w14:paraId="74BC8CFE" w14:textId="50B04376" w:rsidR="00F554BC" w:rsidRDefault="00F554BC" w:rsidP="00F554BC">
            <w:r>
              <w:rPr>
                <w:rFonts w:ascii="Arial" w:hAnsi="Arial" w:cs="Arial"/>
                <w:b/>
                <w:bCs/>
                <w:color w:val="000000"/>
                <w:sz w:val="22"/>
                <w:szCs w:val="22"/>
              </w:rPr>
              <w:t>Author</w:t>
            </w:r>
          </w:p>
        </w:tc>
        <w:tc>
          <w:tcPr>
            <w:tcW w:w="4508" w:type="dxa"/>
          </w:tcPr>
          <w:p w14:paraId="0079F3E6" w14:textId="5EC5D5CE" w:rsidR="00F554BC" w:rsidRDefault="00031F81" w:rsidP="00F554BC">
            <w:ins w:id="766" w:author="Teoh Xuan Xuan" w:date="2025-05-25T20:08:00Z" w16du:dateUtc="2025-05-25T12:08:00Z">
              <w:r>
                <w:rPr>
                  <w:rFonts w:ascii="Arial" w:hAnsi="Arial" w:cs="Arial"/>
                  <w:color w:val="000000"/>
                  <w:sz w:val="22"/>
                  <w:szCs w:val="22"/>
                </w:rPr>
                <w:t>Tey Jun Cheng</w:t>
              </w:r>
            </w:ins>
            <w:del w:id="767" w:author="Teoh Xuan Xuan" w:date="2025-05-25T20:08:00Z" w16du:dateUtc="2025-05-25T12:08:00Z">
              <w:r w:rsidR="00F554BC" w:rsidDel="00031F81">
                <w:rPr>
                  <w:rFonts w:ascii="Arial" w:hAnsi="Arial" w:cs="Arial"/>
                  <w:color w:val="000000"/>
                  <w:sz w:val="22"/>
                  <w:szCs w:val="22"/>
                </w:rPr>
                <w:delText>[Your Name Here]</w:delText>
              </w:r>
            </w:del>
          </w:p>
        </w:tc>
      </w:tr>
    </w:tbl>
    <w:p w14:paraId="6C7F774B" w14:textId="77777777" w:rsidR="005F6A70" w:rsidRDefault="005F6A70" w:rsidP="005F6A70">
      <w:pPr>
        <w:rPr>
          <w:ins w:id="768" w:author="Teoh Xuan Xuan" w:date="2025-05-25T20:06:00Z" w16du:dateUtc="2025-05-25T12:06:00Z"/>
        </w:rPr>
      </w:pPr>
    </w:p>
    <w:p w14:paraId="76CC73AB" w14:textId="018856A0" w:rsidR="00031F81" w:rsidRDefault="00031F81" w:rsidP="00031F81">
      <w:pPr>
        <w:pStyle w:val="Quote"/>
        <w:pPrChange w:id="769" w:author="Teoh Xuan Xuan" w:date="2025-05-25T20:07:00Z" w16du:dateUtc="2025-05-25T12:07:00Z">
          <w:pPr/>
        </w:pPrChange>
      </w:pPr>
      <w:ins w:id="770" w:author="Teoh Xuan Xuan" w:date="2025-05-25T20:06:00Z" w16du:dateUtc="2025-05-25T12:06:00Z">
        <w:r>
          <w:t>Table 3.5.4.</w:t>
        </w:r>
      </w:ins>
      <w:ins w:id="771" w:author="Teoh Xuan Xuan" w:date="2025-05-25T20:07:00Z" w16du:dateUtc="2025-05-25T12:07:00Z">
        <w:r>
          <w:t>3</w:t>
        </w:r>
      </w:ins>
      <w:ins w:id="772" w:author="Teoh Xuan Xuan" w:date="2025-05-25T20:06:00Z" w16du:dateUtc="2025-05-25T12:06:00Z">
        <w:r>
          <w:rPr>
            <w:rFonts w:hint="eastAsia"/>
          </w:rPr>
          <w:t xml:space="preserve">: </w:t>
        </w:r>
      </w:ins>
      <w:ins w:id="773" w:author="Teoh Xuan Xuan" w:date="2025-05-25T20:07:00Z" w16du:dateUtc="2025-05-25T12:07:00Z">
        <w:r>
          <w:t xml:space="preserve">Download Grade Report Button </w:t>
        </w:r>
      </w:ins>
      <w:ins w:id="774" w:author="Teoh Xuan Xuan" w:date="2025-05-25T20:06:00Z" w16du:dateUtc="2025-05-25T12:06:00Z">
        <w:r>
          <w:t>requiremen</w:t>
        </w:r>
        <w:r>
          <w:rPr>
            <w:rFonts w:hint="eastAsia"/>
          </w:rPr>
          <w:t>t</w:t>
        </w:r>
      </w:ins>
    </w:p>
    <w:tbl>
      <w:tblPr>
        <w:tblStyle w:val="TableGrid"/>
        <w:tblW w:w="0" w:type="auto"/>
        <w:tblLook w:val="04A0" w:firstRow="1" w:lastRow="0" w:firstColumn="1" w:lastColumn="0" w:noHBand="0" w:noVBand="1"/>
      </w:tblPr>
      <w:tblGrid>
        <w:gridCol w:w="4508"/>
        <w:gridCol w:w="4508"/>
      </w:tblGrid>
      <w:tr w:rsidR="00F554BC" w14:paraId="7F834AB3" w14:textId="77777777" w:rsidTr="00284CB6">
        <w:tc>
          <w:tcPr>
            <w:tcW w:w="4508" w:type="dxa"/>
          </w:tcPr>
          <w:p w14:paraId="360FF628" w14:textId="55CD664C" w:rsidR="00F554BC" w:rsidRDefault="00F554BC" w:rsidP="00F554BC">
            <w:r>
              <w:rPr>
                <w:rFonts w:ascii="Arial" w:hAnsi="Arial" w:cs="Arial"/>
                <w:b/>
                <w:bCs/>
                <w:color w:val="000000"/>
                <w:sz w:val="22"/>
                <w:szCs w:val="22"/>
              </w:rPr>
              <w:t>Requirement ID</w:t>
            </w:r>
          </w:p>
        </w:tc>
        <w:tc>
          <w:tcPr>
            <w:tcW w:w="4508" w:type="dxa"/>
          </w:tcPr>
          <w:p w14:paraId="1D6324B1" w14:textId="294DFACA" w:rsidR="00F554BC" w:rsidRDefault="00F554BC" w:rsidP="00F554BC">
            <w:r>
              <w:rPr>
                <w:rFonts w:ascii="Arial" w:hAnsi="Arial" w:cs="Arial"/>
                <w:b/>
                <w:bCs/>
                <w:color w:val="000000"/>
                <w:sz w:val="22"/>
                <w:szCs w:val="22"/>
              </w:rPr>
              <w:t>REQ_IO0403</w:t>
            </w:r>
          </w:p>
        </w:tc>
      </w:tr>
      <w:tr w:rsidR="00F554BC" w14:paraId="5050401E" w14:textId="77777777" w:rsidTr="00284CB6">
        <w:tc>
          <w:tcPr>
            <w:tcW w:w="4508" w:type="dxa"/>
          </w:tcPr>
          <w:p w14:paraId="6AD5C244" w14:textId="639586DD" w:rsidR="00F554BC" w:rsidRDefault="00F554BC" w:rsidP="00F554BC">
            <w:r>
              <w:rPr>
                <w:rFonts w:ascii="Arial" w:hAnsi="Arial" w:cs="Arial"/>
                <w:b/>
                <w:bCs/>
                <w:color w:val="000000"/>
                <w:sz w:val="22"/>
                <w:szCs w:val="22"/>
              </w:rPr>
              <w:t>Version</w:t>
            </w:r>
          </w:p>
        </w:tc>
        <w:tc>
          <w:tcPr>
            <w:tcW w:w="4508" w:type="dxa"/>
          </w:tcPr>
          <w:p w14:paraId="258A93AE" w14:textId="5EAC0B7B" w:rsidR="00F554BC" w:rsidRDefault="00F554BC" w:rsidP="00F554BC">
            <w:r>
              <w:rPr>
                <w:rFonts w:ascii="Arial" w:hAnsi="Arial" w:cs="Arial"/>
                <w:color w:val="000000"/>
                <w:sz w:val="22"/>
                <w:szCs w:val="22"/>
              </w:rPr>
              <w:t>1.0</w:t>
            </w:r>
          </w:p>
        </w:tc>
      </w:tr>
      <w:tr w:rsidR="00F554BC" w14:paraId="1ED4B1EC" w14:textId="77777777" w:rsidTr="00284CB6">
        <w:tc>
          <w:tcPr>
            <w:tcW w:w="4508" w:type="dxa"/>
          </w:tcPr>
          <w:p w14:paraId="31B8AACC" w14:textId="2B9D8C1B" w:rsidR="00F554BC" w:rsidRDefault="00F554BC" w:rsidP="00F554BC">
            <w:r>
              <w:rPr>
                <w:rFonts w:ascii="Arial" w:hAnsi="Arial" w:cs="Arial"/>
                <w:b/>
                <w:bCs/>
                <w:color w:val="000000"/>
                <w:sz w:val="22"/>
                <w:szCs w:val="22"/>
              </w:rPr>
              <w:t>Item</w:t>
            </w:r>
          </w:p>
        </w:tc>
        <w:tc>
          <w:tcPr>
            <w:tcW w:w="4508" w:type="dxa"/>
          </w:tcPr>
          <w:p w14:paraId="147D1D2B" w14:textId="75A08B9C" w:rsidR="00F554BC" w:rsidRDefault="00F554BC" w:rsidP="00F554BC">
            <w:r>
              <w:rPr>
                <w:rFonts w:ascii="Arial" w:hAnsi="Arial" w:cs="Arial"/>
                <w:color w:val="000000"/>
                <w:sz w:val="22"/>
                <w:szCs w:val="22"/>
              </w:rPr>
              <w:t>Download Grade Report Button (Input)</w:t>
            </w:r>
          </w:p>
        </w:tc>
      </w:tr>
      <w:tr w:rsidR="00F554BC" w14:paraId="6B27246D" w14:textId="77777777" w:rsidTr="00284CB6">
        <w:tc>
          <w:tcPr>
            <w:tcW w:w="4508" w:type="dxa"/>
          </w:tcPr>
          <w:p w14:paraId="60BA6028" w14:textId="7570D930" w:rsidR="00F554BC" w:rsidRDefault="00F554BC" w:rsidP="00F554BC">
            <w:r>
              <w:rPr>
                <w:rFonts w:ascii="Arial" w:hAnsi="Arial" w:cs="Arial"/>
                <w:b/>
                <w:bCs/>
                <w:color w:val="000000"/>
                <w:sz w:val="22"/>
                <w:szCs w:val="22"/>
              </w:rPr>
              <w:t>Item Description</w:t>
            </w:r>
          </w:p>
        </w:tc>
        <w:tc>
          <w:tcPr>
            <w:tcW w:w="4508" w:type="dxa"/>
          </w:tcPr>
          <w:p w14:paraId="6907CBED" w14:textId="5A46594B" w:rsidR="00F554BC" w:rsidRDefault="00F554BC" w:rsidP="00F554BC">
            <w:r>
              <w:rPr>
                <w:rFonts w:ascii="Arial" w:hAnsi="Arial" w:cs="Arial"/>
                <w:color w:val="000000"/>
                <w:sz w:val="22"/>
                <w:szCs w:val="22"/>
              </w:rPr>
              <w:t>A button that generates and downloads a PDF grade report</w:t>
            </w:r>
          </w:p>
        </w:tc>
      </w:tr>
      <w:tr w:rsidR="00F554BC" w14:paraId="6031604E" w14:textId="77777777" w:rsidTr="00284CB6">
        <w:tc>
          <w:tcPr>
            <w:tcW w:w="4508" w:type="dxa"/>
          </w:tcPr>
          <w:p w14:paraId="57AD67ED" w14:textId="3D2B852D" w:rsidR="00F554BC" w:rsidRDefault="00F554BC" w:rsidP="00F554BC">
            <w:r>
              <w:rPr>
                <w:rFonts w:ascii="Arial" w:hAnsi="Arial" w:cs="Arial"/>
                <w:b/>
                <w:bCs/>
                <w:color w:val="000000"/>
                <w:sz w:val="22"/>
                <w:szCs w:val="22"/>
              </w:rPr>
              <w:t>Item Purpose</w:t>
            </w:r>
          </w:p>
        </w:tc>
        <w:tc>
          <w:tcPr>
            <w:tcW w:w="4508" w:type="dxa"/>
          </w:tcPr>
          <w:p w14:paraId="3278D287" w14:textId="3A86A5FC" w:rsidR="00F554BC" w:rsidRDefault="00F554BC" w:rsidP="00F554BC">
            <w:r>
              <w:rPr>
                <w:rFonts w:ascii="Arial" w:hAnsi="Arial" w:cs="Arial"/>
                <w:color w:val="000000"/>
                <w:sz w:val="22"/>
                <w:szCs w:val="22"/>
              </w:rPr>
              <w:t>To allow students to save or print their results</w:t>
            </w:r>
          </w:p>
        </w:tc>
      </w:tr>
      <w:tr w:rsidR="00F554BC" w14:paraId="543499DE" w14:textId="77777777" w:rsidTr="00284CB6">
        <w:tc>
          <w:tcPr>
            <w:tcW w:w="4508" w:type="dxa"/>
          </w:tcPr>
          <w:p w14:paraId="61487351" w14:textId="7532EAB2" w:rsidR="00F554BC" w:rsidRDefault="00F554BC" w:rsidP="00F554BC">
            <w:r>
              <w:rPr>
                <w:rFonts w:ascii="Arial" w:hAnsi="Arial" w:cs="Arial"/>
                <w:b/>
                <w:bCs/>
                <w:color w:val="000000"/>
                <w:sz w:val="22"/>
                <w:szCs w:val="22"/>
              </w:rPr>
              <w:t>Input Format</w:t>
            </w:r>
          </w:p>
        </w:tc>
        <w:tc>
          <w:tcPr>
            <w:tcW w:w="4508" w:type="dxa"/>
          </w:tcPr>
          <w:p w14:paraId="337CC23E" w14:textId="0CECB70F" w:rsidR="00F554BC" w:rsidRDefault="00F554BC" w:rsidP="00F554BC">
            <w:r>
              <w:rPr>
                <w:rFonts w:ascii="Arial" w:hAnsi="Arial" w:cs="Arial"/>
                <w:color w:val="000000"/>
                <w:sz w:val="22"/>
                <w:szCs w:val="22"/>
              </w:rPr>
              <w:t>Button</w:t>
            </w:r>
          </w:p>
        </w:tc>
      </w:tr>
      <w:tr w:rsidR="00F554BC" w14:paraId="33B12F41" w14:textId="77777777" w:rsidTr="00284CB6">
        <w:tc>
          <w:tcPr>
            <w:tcW w:w="4508" w:type="dxa"/>
          </w:tcPr>
          <w:p w14:paraId="00FFAF39" w14:textId="18F4151C" w:rsidR="00F554BC" w:rsidRDefault="00F554BC" w:rsidP="00F554BC">
            <w:r>
              <w:rPr>
                <w:rFonts w:ascii="Arial" w:hAnsi="Arial" w:cs="Arial"/>
                <w:b/>
                <w:bCs/>
                <w:color w:val="000000"/>
                <w:sz w:val="22"/>
                <w:szCs w:val="22"/>
              </w:rPr>
              <w:t>Valid Input</w:t>
            </w:r>
          </w:p>
        </w:tc>
        <w:tc>
          <w:tcPr>
            <w:tcW w:w="4508" w:type="dxa"/>
          </w:tcPr>
          <w:p w14:paraId="6BF1BB74" w14:textId="69E20F29" w:rsidR="00F554BC" w:rsidRDefault="00F554BC" w:rsidP="00F554BC">
            <w:r>
              <w:rPr>
                <w:rFonts w:ascii="Arial" w:hAnsi="Arial" w:cs="Arial"/>
                <w:color w:val="000000"/>
                <w:sz w:val="22"/>
                <w:szCs w:val="22"/>
              </w:rPr>
              <w:t>Click event</w:t>
            </w:r>
          </w:p>
        </w:tc>
      </w:tr>
      <w:tr w:rsidR="00F554BC" w14:paraId="0571B93A" w14:textId="77777777" w:rsidTr="00284CB6">
        <w:tc>
          <w:tcPr>
            <w:tcW w:w="4508" w:type="dxa"/>
          </w:tcPr>
          <w:p w14:paraId="2F6E9506" w14:textId="01364735" w:rsidR="00F554BC" w:rsidRDefault="00F554BC" w:rsidP="00F554BC">
            <w:r>
              <w:rPr>
                <w:rFonts w:ascii="Arial" w:hAnsi="Arial" w:cs="Arial"/>
                <w:b/>
                <w:bCs/>
                <w:color w:val="000000"/>
                <w:sz w:val="22"/>
                <w:szCs w:val="22"/>
              </w:rPr>
              <w:t>Related I/O</w:t>
            </w:r>
          </w:p>
        </w:tc>
        <w:tc>
          <w:tcPr>
            <w:tcW w:w="4508" w:type="dxa"/>
          </w:tcPr>
          <w:p w14:paraId="4057DACD" w14:textId="7F4E7E85" w:rsidR="00F554BC" w:rsidRDefault="00F554BC" w:rsidP="00F554BC">
            <w:r>
              <w:rPr>
                <w:rFonts w:ascii="Arial" w:hAnsi="Arial" w:cs="Arial"/>
                <w:color w:val="000000"/>
                <w:sz w:val="22"/>
                <w:szCs w:val="22"/>
              </w:rPr>
              <w:t>Report Generator</w:t>
            </w:r>
          </w:p>
        </w:tc>
      </w:tr>
      <w:tr w:rsidR="00F554BC" w14:paraId="7896333A" w14:textId="77777777" w:rsidTr="00284CB6">
        <w:tc>
          <w:tcPr>
            <w:tcW w:w="4508" w:type="dxa"/>
          </w:tcPr>
          <w:p w14:paraId="76DB95DF" w14:textId="42197F4A" w:rsidR="00F554BC" w:rsidRDefault="00F554BC" w:rsidP="00F554BC">
            <w:r>
              <w:rPr>
                <w:rFonts w:ascii="Arial" w:hAnsi="Arial" w:cs="Arial"/>
                <w:b/>
                <w:bCs/>
                <w:color w:val="000000"/>
                <w:sz w:val="22"/>
                <w:szCs w:val="22"/>
              </w:rPr>
              <w:t>Author</w:t>
            </w:r>
          </w:p>
        </w:tc>
        <w:tc>
          <w:tcPr>
            <w:tcW w:w="4508" w:type="dxa"/>
          </w:tcPr>
          <w:p w14:paraId="611187DE" w14:textId="2DDC7E44" w:rsidR="00F554BC" w:rsidRDefault="00031F81" w:rsidP="00F554BC">
            <w:ins w:id="775" w:author="Teoh Xuan Xuan" w:date="2025-05-25T20:08:00Z" w16du:dateUtc="2025-05-25T12:08:00Z">
              <w:r>
                <w:rPr>
                  <w:rFonts w:ascii="Arial" w:hAnsi="Arial" w:cs="Arial"/>
                  <w:color w:val="000000"/>
                  <w:sz w:val="22"/>
                  <w:szCs w:val="22"/>
                </w:rPr>
                <w:t xml:space="preserve">Teoh Xuan </w:t>
              </w:r>
              <w:proofErr w:type="spellStart"/>
              <w:r>
                <w:rPr>
                  <w:rFonts w:ascii="Arial" w:hAnsi="Arial" w:cs="Arial"/>
                  <w:color w:val="000000"/>
                  <w:sz w:val="22"/>
                  <w:szCs w:val="22"/>
                </w:rPr>
                <w:t>Xuan</w:t>
              </w:r>
            </w:ins>
            <w:proofErr w:type="spellEnd"/>
            <w:del w:id="776" w:author="Teoh Xuan Xuan" w:date="2025-05-25T20:08:00Z" w16du:dateUtc="2025-05-25T12:08:00Z">
              <w:r w:rsidR="00F554BC" w:rsidDel="00031F81">
                <w:rPr>
                  <w:rFonts w:ascii="Arial" w:hAnsi="Arial" w:cs="Arial"/>
                  <w:color w:val="000000"/>
                  <w:sz w:val="22"/>
                  <w:szCs w:val="22"/>
                </w:rPr>
                <w:delText>[Your Name Here]</w:delText>
              </w:r>
            </w:del>
          </w:p>
        </w:tc>
      </w:tr>
    </w:tbl>
    <w:p w14:paraId="3DCE7FF7" w14:textId="77777777" w:rsidR="00F554BC" w:rsidRPr="005F6A70" w:rsidRDefault="00F554BC" w:rsidP="005F6A70"/>
    <w:p w14:paraId="59EC83B0" w14:textId="1571A09A" w:rsidR="00DF6A52" w:rsidRPr="00DF6A52" w:rsidRDefault="00DF6A52" w:rsidP="004672A7">
      <w:pPr>
        <w:pStyle w:val="Heading3"/>
      </w:pPr>
    </w:p>
    <w:p w14:paraId="54A006A2" w14:textId="77777777" w:rsidR="00F554BC" w:rsidRDefault="00F554BC">
      <w:pPr>
        <w:rPr>
          <w:rFonts w:eastAsiaTheme="majorEastAsia" w:cstheme="majorBidi"/>
          <w:b/>
          <w:szCs w:val="28"/>
        </w:rPr>
      </w:pPr>
      <w:bookmarkStart w:id="777" w:name="_Toc199027670"/>
      <w:r>
        <w:br w:type="page"/>
      </w:r>
    </w:p>
    <w:p w14:paraId="6184CC47" w14:textId="4D4D9D29" w:rsidR="00DF6A52" w:rsidRDefault="00DF6A52" w:rsidP="004672A7">
      <w:pPr>
        <w:pStyle w:val="Heading3"/>
        <w:rPr>
          <w:ins w:id="778" w:author="Teoh Xuan Xuan" w:date="2025-05-25T20:07:00Z" w16du:dateUtc="2025-05-25T12:07:00Z"/>
        </w:rPr>
      </w:pPr>
      <w:r w:rsidRPr="00DF6A52">
        <w:lastRenderedPageBreak/>
        <w:t> </w:t>
      </w:r>
      <w:del w:id="779" w:author="Teoh Xuan Xuan" w:date="2025-05-25T20:07:00Z" w16du:dateUtc="2025-05-25T12:07:00Z">
        <w:r w:rsidRPr="00DF6A52" w:rsidDel="00031F81">
          <w:delText> </w:delText>
        </w:r>
      </w:del>
      <w:r w:rsidRPr="00DF6A52">
        <w:t>3.</w:t>
      </w:r>
      <w:r w:rsidR="00FF256A">
        <w:rPr>
          <w:rFonts w:hint="eastAsia"/>
        </w:rPr>
        <w:t>5</w:t>
      </w:r>
      <w:r w:rsidRPr="00DF6A52">
        <w:t xml:space="preserve">.5 </w:t>
      </w:r>
      <w:bookmarkEnd w:id="777"/>
      <w:r w:rsidR="00494B66" w:rsidRPr="00494B66">
        <w:t>IO05 View Announcements Page</w:t>
      </w:r>
    </w:p>
    <w:p w14:paraId="6699C651" w14:textId="77777777" w:rsidR="00031F81" w:rsidRPr="00031F81" w:rsidRDefault="00031F81" w:rsidP="00031F81">
      <w:pPr>
        <w:pPrChange w:id="780" w:author="Teoh Xuan Xuan" w:date="2025-05-25T20:07:00Z" w16du:dateUtc="2025-05-25T12:07:00Z">
          <w:pPr>
            <w:pStyle w:val="Heading3"/>
          </w:pPr>
        </w:pPrChange>
      </w:pPr>
    </w:p>
    <w:p w14:paraId="64156F0C" w14:textId="76ED1021" w:rsidR="00494B66" w:rsidRPr="00494B66" w:rsidRDefault="00031F81" w:rsidP="00031F81">
      <w:pPr>
        <w:pStyle w:val="Quote"/>
        <w:pPrChange w:id="781" w:author="Teoh Xuan Xuan" w:date="2025-05-25T20:07:00Z" w16du:dateUtc="2025-05-25T12:07:00Z">
          <w:pPr/>
        </w:pPrChange>
      </w:pPr>
      <w:ins w:id="782" w:author="Teoh Xuan Xuan" w:date="2025-05-25T20:07:00Z" w16du:dateUtc="2025-05-25T12:07:00Z">
        <w:r>
          <w:t>Table 3.5.</w:t>
        </w:r>
        <w:r>
          <w:t>5</w:t>
        </w:r>
        <w:r>
          <w:t>.1</w:t>
        </w:r>
        <w:r>
          <w:rPr>
            <w:rFonts w:hint="eastAsia"/>
          </w:rPr>
          <w:t xml:space="preserve">: </w:t>
        </w:r>
        <w:r>
          <w:t>Announcement List</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494B66" w14:paraId="31E19A2C" w14:textId="77777777" w:rsidTr="00284CB6">
        <w:tc>
          <w:tcPr>
            <w:tcW w:w="4508" w:type="dxa"/>
          </w:tcPr>
          <w:p w14:paraId="0B7A49E4" w14:textId="217D7889" w:rsidR="00494B66" w:rsidRDefault="00494B66" w:rsidP="00494B66">
            <w:r>
              <w:rPr>
                <w:rFonts w:ascii="Arial" w:hAnsi="Arial" w:cs="Arial"/>
                <w:b/>
                <w:bCs/>
                <w:color w:val="000000"/>
                <w:sz w:val="22"/>
                <w:szCs w:val="22"/>
              </w:rPr>
              <w:t>Requirement ID</w:t>
            </w:r>
          </w:p>
        </w:tc>
        <w:tc>
          <w:tcPr>
            <w:tcW w:w="4508" w:type="dxa"/>
          </w:tcPr>
          <w:p w14:paraId="6D7162A1" w14:textId="5D3EE471" w:rsidR="00494B66" w:rsidRDefault="00494B66" w:rsidP="00494B66">
            <w:r>
              <w:rPr>
                <w:rFonts w:ascii="Arial" w:hAnsi="Arial" w:cs="Arial"/>
                <w:b/>
                <w:bCs/>
                <w:color w:val="000000"/>
                <w:sz w:val="22"/>
                <w:szCs w:val="22"/>
              </w:rPr>
              <w:t>REQ_IO0501</w:t>
            </w:r>
          </w:p>
        </w:tc>
      </w:tr>
      <w:tr w:rsidR="00494B66" w14:paraId="2C399AF3" w14:textId="77777777" w:rsidTr="00284CB6">
        <w:tc>
          <w:tcPr>
            <w:tcW w:w="4508" w:type="dxa"/>
          </w:tcPr>
          <w:p w14:paraId="36E4622D" w14:textId="224E7E07" w:rsidR="00494B66" w:rsidRDefault="00494B66" w:rsidP="00494B66">
            <w:r>
              <w:rPr>
                <w:rFonts w:ascii="Arial" w:hAnsi="Arial" w:cs="Arial"/>
                <w:b/>
                <w:bCs/>
                <w:color w:val="000000"/>
                <w:sz w:val="22"/>
                <w:szCs w:val="22"/>
              </w:rPr>
              <w:t>Version</w:t>
            </w:r>
          </w:p>
        </w:tc>
        <w:tc>
          <w:tcPr>
            <w:tcW w:w="4508" w:type="dxa"/>
          </w:tcPr>
          <w:p w14:paraId="72972A2B" w14:textId="5FD9CC7A" w:rsidR="00494B66" w:rsidRDefault="00494B66" w:rsidP="00494B66">
            <w:r>
              <w:rPr>
                <w:rFonts w:ascii="Arial" w:hAnsi="Arial" w:cs="Arial"/>
                <w:color w:val="000000"/>
                <w:sz w:val="22"/>
                <w:szCs w:val="22"/>
              </w:rPr>
              <w:t>1.0</w:t>
            </w:r>
          </w:p>
        </w:tc>
      </w:tr>
      <w:tr w:rsidR="00494B66" w14:paraId="0A01FD4C" w14:textId="77777777" w:rsidTr="00284CB6">
        <w:tc>
          <w:tcPr>
            <w:tcW w:w="4508" w:type="dxa"/>
          </w:tcPr>
          <w:p w14:paraId="38FA2256" w14:textId="572DCF81" w:rsidR="00494B66" w:rsidRDefault="00494B66" w:rsidP="00494B66">
            <w:r>
              <w:rPr>
                <w:rFonts w:ascii="Arial" w:hAnsi="Arial" w:cs="Arial"/>
                <w:b/>
                <w:bCs/>
                <w:color w:val="000000"/>
                <w:sz w:val="22"/>
                <w:szCs w:val="22"/>
              </w:rPr>
              <w:t>Item</w:t>
            </w:r>
          </w:p>
        </w:tc>
        <w:tc>
          <w:tcPr>
            <w:tcW w:w="4508" w:type="dxa"/>
          </w:tcPr>
          <w:p w14:paraId="6F0410B6" w14:textId="73431EE1" w:rsidR="00494B66" w:rsidRDefault="00494B66" w:rsidP="00494B66">
            <w:r>
              <w:rPr>
                <w:rFonts w:ascii="Arial" w:hAnsi="Arial" w:cs="Arial"/>
                <w:color w:val="000000"/>
                <w:sz w:val="22"/>
                <w:szCs w:val="22"/>
              </w:rPr>
              <w:t>Announcement List (Output)</w:t>
            </w:r>
          </w:p>
        </w:tc>
      </w:tr>
      <w:tr w:rsidR="00494B66" w14:paraId="07F3815F" w14:textId="77777777" w:rsidTr="00284CB6">
        <w:tc>
          <w:tcPr>
            <w:tcW w:w="4508" w:type="dxa"/>
          </w:tcPr>
          <w:p w14:paraId="095F04BC" w14:textId="55800283" w:rsidR="00494B66" w:rsidRDefault="00494B66" w:rsidP="00494B66">
            <w:r>
              <w:rPr>
                <w:rFonts w:ascii="Arial" w:hAnsi="Arial" w:cs="Arial"/>
                <w:b/>
                <w:bCs/>
                <w:color w:val="000000"/>
                <w:sz w:val="22"/>
                <w:szCs w:val="22"/>
              </w:rPr>
              <w:t>Item Description</w:t>
            </w:r>
          </w:p>
        </w:tc>
        <w:tc>
          <w:tcPr>
            <w:tcW w:w="4508" w:type="dxa"/>
          </w:tcPr>
          <w:p w14:paraId="1D4555A6" w14:textId="69D406DF" w:rsidR="00494B66" w:rsidRDefault="00494B66" w:rsidP="00494B66">
            <w:r>
              <w:rPr>
                <w:rFonts w:ascii="Arial" w:hAnsi="Arial" w:cs="Arial"/>
                <w:color w:val="000000"/>
                <w:sz w:val="22"/>
                <w:szCs w:val="22"/>
              </w:rPr>
              <w:t>A vertical list showing announcement title, date, and a preview of content</w:t>
            </w:r>
          </w:p>
        </w:tc>
      </w:tr>
      <w:tr w:rsidR="00494B66" w14:paraId="7C176591" w14:textId="77777777" w:rsidTr="00284CB6">
        <w:tc>
          <w:tcPr>
            <w:tcW w:w="4508" w:type="dxa"/>
          </w:tcPr>
          <w:p w14:paraId="23B6D89A" w14:textId="761A02E9" w:rsidR="00494B66" w:rsidRDefault="00494B66" w:rsidP="00494B66">
            <w:r>
              <w:rPr>
                <w:rFonts w:ascii="Arial" w:hAnsi="Arial" w:cs="Arial"/>
                <w:b/>
                <w:bCs/>
                <w:color w:val="000000"/>
                <w:sz w:val="22"/>
                <w:szCs w:val="22"/>
              </w:rPr>
              <w:t>Item Purpose</w:t>
            </w:r>
          </w:p>
        </w:tc>
        <w:tc>
          <w:tcPr>
            <w:tcW w:w="4508" w:type="dxa"/>
          </w:tcPr>
          <w:p w14:paraId="38A0638A" w14:textId="04EEE24E" w:rsidR="00494B66" w:rsidRDefault="00494B66" w:rsidP="00494B66">
            <w:r>
              <w:rPr>
                <w:rFonts w:ascii="Arial" w:hAnsi="Arial" w:cs="Arial"/>
                <w:color w:val="000000"/>
                <w:sz w:val="22"/>
                <w:szCs w:val="22"/>
              </w:rPr>
              <w:t>To inform users (students, parents, lecturers) of important university-wide updates</w:t>
            </w:r>
          </w:p>
        </w:tc>
      </w:tr>
      <w:tr w:rsidR="00494B66" w14:paraId="1304E999" w14:textId="77777777" w:rsidTr="00284CB6">
        <w:tc>
          <w:tcPr>
            <w:tcW w:w="4508" w:type="dxa"/>
          </w:tcPr>
          <w:p w14:paraId="28A073F9" w14:textId="6DD572B4" w:rsidR="00494B66" w:rsidRDefault="00494B66" w:rsidP="00494B66">
            <w:r>
              <w:rPr>
                <w:rFonts w:ascii="Arial" w:hAnsi="Arial" w:cs="Arial"/>
                <w:b/>
                <w:bCs/>
                <w:color w:val="000000"/>
                <w:sz w:val="22"/>
                <w:szCs w:val="22"/>
              </w:rPr>
              <w:t>Input Format</w:t>
            </w:r>
          </w:p>
        </w:tc>
        <w:tc>
          <w:tcPr>
            <w:tcW w:w="4508" w:type="dxa"/>
          </w:tcPr>
          <w:p w14:paraId="2E8DDA85" w14:textId="46097F48" w:rsidR="00494B66" w:rsidRDefault="00494B66" w:rsidP="00494B66">
            <w:r>
              <w:rPr>
                <w:rFonts w:ascii="Arial" w:hAnsi="Arial" w:cs="Arial"/>
                <w:color w:val="000000"/>
                <w:sz w:val="22"/>
                <w:szCs w:val="22"/>
              </w:rPr>
              <w:t>Display list</w:t>
            </w:r>
          </w:p>
        </w:tc>
      </w:tr>
      <w:tr w:rsidR="00494B66" w14:paraId="4ECC2192" w14:textId="77777777" w:rsidTr="00284CB6">
        <w:tc>
          <w:tcPr>
            <w:tcW w:w="4508" w:type="dxa"/>
          </w:tcPr>
          <w:p w14:paraId="3E825EC9" w14:textId="34E2A571" w:rsidR="00494B66" w:rsidRDefault="00494B66" w:rsidP="00494B66">
            <w:r>
              <w:rPr>
                <w:rFonts w:ascii="Arial" w:hAnsi="Arial" w:cs="Arial"/>
                <w:b/>
                <w:bCs/>
                <w:color w:val="000000"/>
                <w:sz w:val="22"/>
                <w:szCs w:val="22"/>
              </w:rPr>
              <w:t>Valid Input</w:t>
            </w:r>
          </w:p>
        </w:tc>
        <w:tc>
          <w:tcPr>
            <w:tcW w:w="4508" w:type="dxa"/>
          </w:tcPr>
          <w:p w14:paraId="2A7B1472" w14:textId="52EB8EBA" w:rsidR="00494B66" w:rsidRDefault="00494B66" w:rsidP="00494B66">
            <w:r>
              <w:rPr>
                <w:rFonts w:ascii="Arial" w:hAnsi="Arial" w:cs="Arial"/>
                <w:color w:val="000000"/>
                <w:sz w:val="22"/>
                <w:szCs w:val="22"/>
              </w:rPr>
              <w:t>N/A</w:t>
            </w:r>
          </w:p>
        </w:tc>
      </w:tr>
      <w:tr w:rsidR="00494B66" w14:paraId="286E1405" w14:textId="77777777" w:rsidTr="00284CB6">
        <w:tc>
          <w:tcPr>
            <w:tcW w:w="4508" w:type="dxa"/>
          </w:tcPr>
          <w:p w14:paraId="0830B4CF" w14:textId="7AAD2F3A" w:rsidR="00494B66" w:rsidRDefault="00494B66" w:rsidP="00494B66">
            <w:r>
              <w:rPr>
                <w:rFonts w:ascii="Arial" w:hAnsi="Arial" w:cs="Arial"/>
                <w:b/>
                <w:bCs/>
                <w:color w:val="000000"/>
                <w:sz w:val="22"/>
                <w:szCs w:val="22"/>
              </w:rPr>
              <w:t>Related I/O</w:t>
            </w:r>
          </w:p>
        </w:tc>
        <w:tc>
          <w:tcPr>
            <w:tcW w:w="4508" w:type="dxa"/>
          </w:tcPr>
          <w:p w14:paraId="4F9529B6" w14:textId="65596C4D" w:rsidR="00494B66" w:rsidRDefault="00494B66" w:rsidP="00494B66">
            <w:r>
              <w:rPr>
                <w:rFonts w:ascii="Arial" w:hAnsi="Arial" w:cs="Arial"/>
                <w:color w:val="000000"/>
                <w:sz w:val="22"/>
                <w:szCs w:val="22"/>
              </w:rPr>
              <w:t>Announcements API</w:t>
            </w:r>
          </w:p>
        </w:tc>
      </w:tr>
      <w:tr w:rsidR="00494B66" w14:paraId="3D0CB524" w14:textId="77777777" w:rsidTr="00284CB6">
        <w:tc>
          <w:tcPr>
            <w:tcW w:w="4508" w:type="dxa"/>
          </w:tcPr>
          <w:p w14:paraId="2202C2AF" w14:textId="3F918A61" w:rsidR="00494B66" w:rsidRDefault="00494B66" w:rsidP="00494B66">
            <w:r>
              <w:rPr>
                <w:rFonts w:ascii="Arial" w:hAnsi="Arial" w:cs="Arial"/>
                <w:b/>
                <w:bCs/>
                <w:color w:val="000000"/>
                <w:sz w:val="22"/>
                <w:szCs w:val="22"/>
              </w:rPr>
              <w:t>Author</w:t>
            </w:r>
          </w:p>
        </w:tc>
        <w:tc>
          <w:tcPr>
            <w:tcW w:w="4508" w:type="dxa"/>
          </w:tcPr>
          <w:p w14:paraId="5EF37642" w14:textId="7A38405C" w:rsidR="00494B66" w:rsidRDefault="00494B66" w:rsidP="00494B66">
            <w:del w:id="783" w:author="Teoh Xuan Xuan" w:date="2025-05-25T20:08:00Z" w16du:dateUtc="2025-05-25T12:08:00Z">
              <w:r w:rsidDel="00031F81">
                <w:rPr>
                  <w:rFonts w:ascii="Arial" w:hAnsi="Arial" w:cs="Arial"/>
                  <w:color w:val="000000"/>
                  <w:sz w:val="22"/>
                  <w:szCs w:val="22"/>
                </w:rPr>
                <w:delText>[Your Name Here]</w:delText>
              </w:r>
            </w:del>
            <w:ins w:id="784" w:author="Teoh Xuan Xuan" w:date="2025-05-25T20:08:00Z" w16du:dateUtc="2025-05-25T12:08:00Z">
              <w:r w:rsidR="00031F81">
                <w:rPr>
                  <w:rFonts w:ascii="Arial" w:hAnsi="Arial" w:cs="Arial"/>
                  <w:color w:val="000000"/>
                  <w:sz w:val="22"/>
                  <w:szCs w:val="22"/>
                </w:rPr>
                <w:t>Yang Jia En</w:t>
              </w:r>
            </w:ins>
          </w:p>
        </w:tc>
      </w:tr>
    </w:tbl>
    <w:p w14:paraId="0BD55E33" w14:textId="77777777" w:rsidR="00F554BC" w:rsidRDefault="00F554BC" w:rsidP="00F554BC">
      <w:pPr>
        <w:rPr>
          <w:ins w:id="785" w:author="Teoh Xuan Xuan" w:date="2025-05-25T20:07:00Z" w16du:dateUtc="2025-05-25T12:07:00Z"/>
        </w:rPr>
      </w:pPr>
    </w:p>
    <w:p w14:paraId="04AAB37D" w14:textId="3CC13B31" w:rsidR="00031F81" w:rsidRDefault="00031F81" w:rsidP="00031F81">
      <w:pPr>
        <w:pStyle w:val="Quote"/>
        <w:pPrChange w:id="786" w:author="Teoh Xuan Xuan" w:date="2025-05-25T20:07:00Z" w16du:dateUtc="2025-05-25T12:07:00Z">
          <w:pPr/>
        </w:pPrChange>
      </w:pPr>
      <w:ins w:id="787" w:author="Teoh Xuan Xuan" w:date="2025-05-25T20:07:00Z" w16du:dateUtc="2025-05-25T12:07:00Z">
        <w:r>
          <w:t>Table 3.5.5.</w:t>
        </w:r>
      </w:ins>
      <w:ins w:id="788" w:author="Teoh Xuan Xuan" w:date="2025-05-25T20:08:00Z" w16du:dateUtc="2025-05-25T12:08:00Z">
        <w:r>
          <w:t>2</w:t>
        </w:r>
      </w:ins>
      <w:ins w:id="789" w:author="Teoh Xuan Xuan" w:date="2025-05-25T20:07:00Z" w16du:dateUtc="2025-05-25T12:07:00Z">
        <w:r>
          <w:rPr>
            <w:rFonts w:hint="eastAsia"/>
          </w:rPr>
          <w:t xml:space="preserve">: </w:t>
        </w:r>
        <w:r>
          <w:t xml:space="preserve">View Full </w:t>
        </w:r>
      </w:ins>
      <w:ins w:id="790" w:author="Teoh Xuan Xuan" w:date="2025-05-25T20:08:00Z" w16du:dateUtc="2025-05-25T12:08:00Z">
        <w:r>
          <w:t>Announcement</w:t>
        </w:r>
      </w:ins>
      <w:ins w:id="791" w:author="Teoh Xuan Xuan" w:date="2025-05-25T20:07:00Z" w16du:dateUtc="2025-05-25T12:07:00Z">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494B66" w14:paraId="659B7D0E" w14:textId="77777777" w:rsidTr="00284CB6">
        <w:tc>
          <w:tcPr>
            <w:tcW w:w="4508" w:type="dxa"/>
          </w:tcPr>
          <w:p w14:paraId="71724827" w14:textId="0CD00430" w:rsidR="00494B66" w:rsidRDefault="00494B66" w:rsidP="00494B66">
            <w:r>
              <w:rPr>
                <w:rFonts w:ascii="Arial" w:hAnsi="Arial" w:cs="Arial"/>
                <w:b/>
                <w:bCs/>
                <w:color w:val="000000"/>
                <w:sz w:val="22"/>
                <w:szCs w:val="22"/>
              </w:rPr>
              <w:t>Requirement ID</w:t>
            </w:r>
          </w:p>
        </w:tc>
        <w:tc>
          <w:tcPr>
            <w:tcW w:w="4508" w:type="dxa"/>
          </w:tcPr>
          <w:p w14:paraId="4846F7C1" w14:textId="049CCE45" w:rsidR="00494B66" w:rsidRDefault="00494B66" w:rsidP="00494B66">
            <w:r>
              <w:rPr>
                <w:rFonts w:ascii="Arial" w:hAnsi="Arial" w:cs="Arial"/>
                <w:b/>
                <w:bCs/>
                <w:color w:val="000000"/>
                <w:sz w:val="22"/>
                <w:szCs w:val="22"/>
              </w:rPr>
              <w:t>REQ_IO0502</w:t>
            </w:r>
          </w:p>
        </w:tc>
      </w:tr>
      <w:tr w:rsidR="00494B66" w14:paraId="5C9115D2" w14:textId="77777777" w:rsidTr="00284CB6">
        <w:tc>
          <w:tcPr>
            <w:tcW w:w="4508" w:type="dxa"/>
          </w:tcPr>
          <w:p w14:paraId="1919690A" w14:textId="7152DBA2" w:rsidR="00494B66" w:rsidRDefault="00494B66" w:rsidP="00494B66">
            <w:r>
              <w:rPr>
                <w:rFonts w:ascii="Arial" w:hAnsi="Arial" w:cs="Arial"/>
                <w:b/>
                <w:bCs/>
                <w:color w:val="000000"/>
                <w:sz w:val="22"/>
                <w:szCs w:val="22"/>
              </w:rPr>
              <w:t>Version</w:t>
            </w:r>
          </w:p>
        </w:tc>
        <w:tc>
          <w:tcPr>
            <w:tcW w:w="4508" w:type="dxa"/>
          </w:tcPr>
          <w:p w14:paraId="7EDF6E22" w14:textId="09D834BC" w:rsidR="00494B66" w:rsidRDefault="00494B66" w:rsidP="00494B66">
            <w:r>
              <w:rPr>
                <w:rFonts w:ascii="Arial" w:hAnsi="Arial" w:cs="Arial"/>
                <w:color w:val="000000"/>
                <w:sz w:val="22"/>
                <w:szCs w:val="22"/>
              </w:rPr>
              <w:t>1.0</w:t>
            </w:r>
          </w:p>
        </w:tc>
      </w:tr>
      <w:tr w:rsidR="00494B66" w14:paraId="5F55D80A" w14:textId="77777777" w:rsidTr="00284CB6">
        <w:tc>
          <w:tcPr>
            <w:tcW w:w="4508" w:type="dxa"/>
          </w:tcPr>
          <w:p w14:paraId="44FF02B7" w14:textId="2F8FF11C" w:rsidR="00494B66" w:rsidRDefault="00494B66" w:rsidP="00494B66">
            <w:r>
              <w:rPr>
                <w:rFonts w:ascii="Arial" w:hAnsi="Arial" w:cs="Arial"/>
                <w:b/>
                <w:bCs/>
                <w:color w:val="000000"/>
                <w:sz w:val="22"/>
                <w:szCs w:val="22"/>
              </w:rPr>
              <w:t>Item</w:t>
            </w:r>
          </w:p>
        </w:tc>
        <w:tc>
          <w:tcPr>
            <w:tcW w:w="4508" w:type="dxa"/>
          </w:tcPr>
          <w:p w14:paraId="0617EFC4" w14:textId="647933F1" w:rsidR="00494B66" w:rsidRDefault="00494B66" w:rsidP="00494B66">
            <w:r>
              <w:rPr>
                <w:rFonts w:ascii="Arial" w:hAnsi="Arial" w:cs="Arial"/>
                <w:color w:val="000000"/>
                <w:sz w:val="22"/>
                <w:szCs w:val="22"/>
              </w:rPr>
              <w:t>View Full Announcement Link (Input)</w:t>
            </w:r>
          </w:p>
        </w:tc>
      </w:tr>
      <w:tr w:rsidR="00494B66" w14:paraId="6C73A32B" w14:textId="77777777" w:rsidTr="00284CB6">
        <w:tc>
          <w:tcPr>
            <w:tcW w:w="4508" w:type="dxa"/>
          </w:tcPr>
          <w:p w14:paraId="7B4DED6B" w14:textId="2C42A9C9" w:rsidR="00494B66" w:rsidRDefault="00494B66" w:rsidP="00494B66">
            <w:r>
              <w:rPr>
                <w:rFonts w:ascii="Arial" w:hAnsi="Arial" w:cs="Arial"/>
                <w:b/>
                <w:bCs/>
                <w:color w:val="000000"/>
                <w:sz w:val="22"/>
                <w:szCs w:val="22"/>
              </w:rPr>
              <w:t>Item Description</w:t>
            </w:r>
          </w:p>
        </w:tc>
        <w:tc>
          <w:tcPr>
            <w:tcW w:w="4508" w:type="dxa"/>
          </w:tcPr>
          <w:p w14:paraId="779A1063" w14:textId="65D89392" w:rsidR="00494B66" w:rsidRDefault="00494B66" w:rsidP="00494B66">
            <w:r>
              <w:rPr>
                <w:rFonts w:ascii="Arial" w:hAnsi="Arial" w:cs="Arial"/>
                <w:color w:val="000000"/>
                <w:sz w:val="22"/>
                <w:szCs w:val="22"/>
              </w:rPr>
              <w:t>A clickable link/button that expands or redirects to the full announcement details</w:t>
            </w:r>
          </w:p>
        </w:tc>
      </w:tr>
      <w:tr w:rsidR="00494B66" w14:paraId="320ED418" w14:textId="77777777" w:rsidTr="00284CB6">
        <w:tc>
          <w:tcPr>
            <w:tcW w:w="4508" w:type="dxa"/>
          </w:tcPr>
          <w:p w14:paraId="2B47968B" w14:textId="292B0D31" w:rsidR="00494B66" w:rsidRDefault="00494B66" w:rsidP="00494B66">
            <w:r>
              <w:rPr>
                <w:rFonts w:ascii="Arial" w:hAnsi="Arial" w:cs="Arial"/>
                <w:b/>
                <w:bCs/>
                <w:color w:val="000000"/>
                <w:sz w:val="22"/>
                <w:szCs w:val="22"/>
              </w:rPr>
              <w:t>Item Purpose</w:t>
            </w:r>
          </w:p>
        </w:tc>
        <w:tc>
          <w:tcPr>
            <w:tcW w:w="4508" w:type="dxa"/>
          </w:tcPr>
          <w:p w14:paraId="746717F4" w14:textId="3F63C489" w:rsidR="00494B66" w:rsidRDefault="00494B66" w:rsidP="00494B66">
            <w:r>
              <w:rPr>
                <w:rFonts w:ascii="Arial" w:hAnsi="Arial" w:cs="Arial"/>
                <w:color w:val="000000"/>
                <w:sz w:val="22"/>
                <w:szCs w:val="22"/>
              </w:rPr>
              <w:t>To allow users to view the complete content of an announcement</w:t>
            </w:r>
          </w:p>
        </w:tc>
      </w:tr>
      <w:tr w:rsidR="00494B66" w14:paraId="42CE1A79" w14:textId="77777777" w:rsidTr="00284CB6">
        <w:tc>
          <w:tcPr>
            <w:tcW w:w="4508" w:type="dxa"/>
          </w:tcPr>
          <w:p w14:paraId="7DEB5849" w14:textId="122C64EF" w:rsidR="00494B66" w:rsidRDefault="00494B66" w:rsidP="00494B66">
            <w:r>
              <w:rPr>
                <w:rFonts w:ascii="Arial" w:hAnsi="Arial" w:cs="Arial"/>
                <w:b/>
                <w:bCs/>
                <w:color w:val="000000"/>
                <w:sz w:val="22"/>
                <w:szCs w:val="22"/>
              </w:rPr>
              <w:t>Input Format</w:t>
            </w:r>
          </w:p>
        </w:tc>
        <w:tc>
          <w:tcPr>
            <w:tcW w:w="4508" w:type="dxa"/>
          </w:tcPr>
          <w:p w14:paraId="48A6D1DE" w14:textId="59742BD0" w:rsidR="00494B66" w:rsidRDefault="00494B66" w:rsidP="00494B66">
            <w:r>
              <w:rPr>
                <w:rFonts w:ascii="Arial" w:hAnsi="Arial" w:cs="Arial"/>
                <w:color w:val="000000"/>
                <w:sz w:val="22"/>
                <w:szCs w:val="22"/>
              </w:rPr>
              <w:t>Link or Button</w:t>
            </w:r>
          </w:p>
        </w:tc>
      </w:tr>
      <w:tr w:rsidR="00494B66" w14:paraId="04D2C5AC" w14:textId="77777777" w:rsidTr="00284CB6">
        <w:tc>
          <w:tcPr>
            <w:tcW w:w="4508" w:type="dxa"/>
          </w:tcPr>
          <w:p w14:paraId="77DA7237" w14:textId="173D1B8F" w:rsidR="00494B66" w:rsidRDefault="00494B66" w:rsidP="00494B66">
            <w:r>
              <w:rPr>
                <w:rFonts w:ascii="Arial" w:hAnsi="Arial" w:cs="Arial"/>
                <w:b/>
                <w:bCs/>
                <w:color w:val="000000"/>
                <w:sz w:val="22"/>
                <w:szCs w:val="22"/>
              </w:rPr>
              <w:t>Valid Input</w:t>
            </w:r>
          </w:p>
        </w:tc>
        <w:tc>
          <w:tcPr>
            <w:tcW w:w="4508" w:type="dxa"/>
          </w:tcPr>
          <w:p w14:paraId="125C9527" w14:textId="0A633F7A" w:rsidR="00494B66" w:rsidRDefault="00494B66" w:rsidP="00494B66">
            <w:r>
              <w:rPr>
                <w:rFonts w:ascii="Arial" w:hAnsi="Arial" w:cs="Arial"/>
                <w:color w:val="000000"/>
                <w:sz w:val="22"/>
                <w:szCs w:val="22"/>
              </w:rPr>
              <w:t>Click event</w:t>
            </w:r>
          </w:p>
        </w:tc>
      </w:tr>
      <w:tr w:rsidR="00494B66" w14:paraId="5ABB268C" w14:textId="77777777" w:rsidTr="00284CB6">
        <w:tc>
          <w:tcPr>
            <w:tcW w:w="4508" w:type="dxa"/>
          </w:tcPr>
          <w:p w14:paraId="24F61C6C" w14:textId="7E65BB09" w:rsidR="00494B66" w:rsidRDefault="00494B66" w:rsidP="00494B66">
            <w:r>
              <w:rPr>
                <w:rFonts w:ascii="Arial" w:hAnsi="Arial" w:cs="Arial"/>
                <w:b/>
                <w:bCs/>
                <w:color w:val="000000"/>
                <w:sz w:val="22"/>
                <w:szCs w:val="22"/>
              </w:rPr>
              <w:t>Related I/O</w:t>
            </w:r>
          </w:p>
        </w:tc>
        <w:tc>
          <w:tcPr>
            <w:tcW w:w="4508" w:type="dxa"/>
          </w:tcPr>
          <w:p w14:paraId="10AD12E9" w14:textId="6CFEACC6" w:rsidR="00494B66" w:rsidRDefault="00494B66" w:rsidP="00494B66">
            <w:r>
              <w:rPr>
                <w:rFonts w:ascii="Arial" w:hAnsi="Arial" w:cs="Arial"/>
                <w:color w:val="000000"/>
                <w:sz w:val="22"/>
                <w:szCs w:val="22"/>
              </w:rPr>
              <w:t>REQ_IO0501</w:t>
            </w:r>
          </w:p>
        </w:tc>
      </w:tr>
      <w:tr w:rsidR="00494B66" w14:paraId="1377A7F3" w14:textId="77777777" w:rsidTr="00284CB6">
        <w:tc>
          <w:tcPr>
            <w:tcW w:w="4508" w:type="dxa"/>
          </w:tcPr>
          <w:p w14:paraId="58C2A1A6" w14:textId="384E3D3D" w:rsidR="00494B66" w:rsidRDefault="00494B66" w:rsidP="00494B66">
            <w:r>
              <w:rPr>
                <w:rFonts w:ascii="Arial" w:hAnsi="Arial" w:cs="Arial"/>
                <w:b/>
                <w:bCs/>
                <w:color w:val="000000"/>
                <w:sz w:val="22"/>
                <w:szCs w:val="22"/>
              </w:rPr>
              <w:t>Author</w:t>
            </w:r>
          </w:p>
        </w:tc>
        <w:tc>
          <w:tcPr>
            <w:tcW w:w="4508" w:type="dxa"/>
          </w:tcPr>
          <w:p w14:paraId="3DC04083" w14:textId="1598D13F" w:rsidR="00494B66" w:rsidRDefault="00031F81" w:rsidP="00494B66">
            <w:ins w:id="792" w:author="Teoh Xuan Xuan" w:date="2025-05-25T20:08:00Z" w16du:dateUtc="2025-05-25T12:08:00Z">
              <w:r>
                <w:rPr>
                  <w:rFonts w:ascii="Arial" w:hAnsi="Arial" w:cs="Arial"/>
                  <w:color w:val="000000"/>
                  <w:sz w:val="22"/>
                  <w:szCs w:val="22"/>
                </w:rPr>
                <w:t>Tey Jun Cheng</w:t>
              </w:r>
            </w:ins>
            <w:del w:id="793" w:author="Teoh Xuan Xuan" w:date="2025-05-25T20:08:00Z" w16du:dateUtc="2025-05-25T12:08:00Z">
              <w:r w:rsidR="00494B66" w:rsidDel="00031F81">
                <w:rPr>
                  <w:rFonts w:ascii="Arial" w:hAnsi="Arial" w:cs="Arial"/>
                  <w:color w:val="000000"/>
                  <w:sz w:val="22"/>
                  <w:szCs w:val="22"/>
                </w:rPr>
                <w:delText>[Your Name Here]</w:delText>
              </w:r>
            </w:del>
          </w:p>
        </w:tc>
      </w:tr>
    </w:tbl>
    <w:p w14:paraId="2483DAEC" w14:textId="77777777" w:rsidR="00494B66" w:rsidRDefault="00494B66" w:rsidP="00F554BC">
      <w:pPr>
        <w:rPr>
          <w:ins w:id="794" w:author="Teoh Xuan Xuan" w:date="2025-05-25T20:08:00Z" w16du:dateUtc="2025-05-25T12:08:00Z"/>
        </w:rPr>
      </w:pPr>
    </w:p>
    <w:p w14:paraId="2BA0A528" w14:textId="037BE607" w:rsidR="00031F81" w:rsidRDefault="00031F81" w:rsidP="00031F81">
      <w:pPr>
        <w:pStyle w:val="Quote"/>
        <w:pPrChange w:id="795" w:author="Teoh Xuan Xuan" w:date="2025-05-25T20:08:00Z" w16du:dateUtc="2025-05-25T12:08:00Z">
          <w:pPr/>
        </w:pPrChange>
      </w:pPr>
      <w:ins w:id="796" w:author="Teoh Xuan Xuan" w:date="2025-05-25T20:08:00Z" w16du:dateUtc="2025-05-25T12:08:00Z">
        <w:r>
          <w:t>Table 3.5.5.</w:t>
        </w:r>
        <w:r>
          <w:t>3</w:t>
        </w:r>
        <w:r>
          <w:rPr>
            <w:rFonts w:hint="eastAsia"/>
          </w:rPr>
          <w:t xml:space="preserve">: </w:t>
        </w:r>
        <w:r>
          <w:t>Filter by Role/Category</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E87622" w14:paraId="6877C10F" w14:textId="77777777" w:rsidTr="00284CB6">
        <w:tc>
          <w:tcPr>
            <w:tcW w:w="4508" w:type="dxa"/>
          </w:tcPr>
          <w:p w14:paraId="593CA880" w14:textId="42116D14" w:rsidR="00E87622" w:rsidRDefault="00E87622" w:rsidP="00E87622">
            <w:r>
              <w:rPr>
                <w:rFonts w:ascii="Arial" w:hAnsi="Arial" w:cs="Arial"/>
                <w:b/>
                <w:bCs/>
                <w:color w:val="000000"/>
                <w:sz w:val="22"/>
                <w:szCs w:val="22"/>
              </w:rPr>
              <w:t>Requirement ID</w:t>
            </w:r>
          </w:p>
        </w:tc>
        <w:tc>
          <w:tcPr>
            <w:tcW w:w="4508" w:type="dxa"/>
          </w:tcPr>
          <w:p w14:paraId="07191643" w14:textId="57EE8179" w:rsidR="00E87622" w:rsidRDefault="00E87622" w:rsidP="00E87622">
            <w:r>
              <w:rPr>
                <w:rFonts w:ascii="Arial" w:hAnsi="Arial" w:cs="Arial"/>
                <w:b/>
                <w:bCs/>
                <w:color w:val="000000"/>
                <w:sz w:val="22"/>
                <w:szCs w:val="22"/>
              </w:rPr>
              <w:t>REQ_IO0503</w:t>
            </w:r>
          </w:p>
        </w:tc>
      </w:tr>
      <w:tr w:rsidR="00E87622" w14:paraId="6B601CE0" w14:textId="77777777" w:rsidTr="00284CB6">
        <w:tc>
          <w:tcPr>
            <w:tcW w:w="4508" w:type="dxa"/>
          </w:tcPr>
          <w:p w14:paraId="5536498B" w14:textId="7084955E" w:rsidR="00E87622" w:rsidRDefault="00E87622" w:rsidP="00E87622">
            <w:r>
              <w:rPr>
                <w:rFonts w:ascii="Arial" w:hAnsi="Arial" w:cs="Arial"/>
                <w:b/>
                <w:bCs/>
                <w:color w:val="000000"/>
                <w:sz w:val="22"/>
                <w:szCs w:val="22"/>
              </w:rPr>
              <w:t>Version</w:t>
            </w:r>
          </w:p>
        </w:tc>
        <w:tc>
          <w:tcPr>
            <w:tcW w:w="4508" w:type="dxa"/>
          </w:tcPr>
          <w:p w14:paraId="1EB04552" w14:textId="5ECDC3C0" w:rsidR="00E87622" w:rsidRDefault="00E87622" w:rsidP="00E87622">
            <w:r>
              <w:rPr>
                <w:rFonts w:ascii="Arial" w:hAnsi="Arial" w:cs="Arial"/>
                <w:color w:val="000000"/>
                <w:sz w:val="22"/>
                <w:szCs w:val="22"/>
              </w:rPr>
              <w:t>1.0</w:t>
            </w:r>
          </w:p>
        </w:tc>
      </w:tr>
      <w:tr w:rsidR="00E87622" w14:paraId="6F629A56" w14:textId="77777777" w:rsidTr="00284CB6">
        <w:tc>
          <w:tcPr>
            <w:tcW w:w="4508" w:type="dxa"/>
          </w:tcPr>
          <w:p w14:paraId="61409F28" w14:textId="7EEDD32B" w:rsidR="00E87622" w:rsidRDefault="00E87622" w:rsidP="00E87622">
            <w:r>
              <w:rPr>
                <w:rFonts w:ascii="Arial" w:hAnsi="Arial" w:cs="Arial"/>
                <w:b/>
                <w:bCs/>
                <w:color w:val="000000"/>
                <w:sz w:val="22"/>
                <w:szCs w:val="22"/>
              </w:rPr>
              <w:t>Item</w:t>
            </w:r>
          </w:p>
        </w:tc>
        <w:tc>
          <w:tcPr>
            <w:tcW w:w="4508" w:type="dxa"/>
          </w:tcPr>
          <w:p w14:paraId="07269D06" w14:textId="7C3CA293" w:rsidR="00E87622" w:rsidRDefault="00E87622" w:rsidP="00E87622">
            <w:r>
              <w:rPr>
                <w:rFonts w:ascii="Arial" w:hAnsi="Arial" w:cs="Arial"/>
                <w:color w:val="000000"/>
                <w:sz w:val="22"/>
                <w:szCs w:val="22"/>
              </w:rPr>
              <w:t>Filter by Role/Category (Input)</w:t>
            </w:r>
          </w:p>
        </w:tc>
      </w:tr>
      <w:tr w:rsidR="00E87622" w14:paraId="1491C23F" w14:textId="77777777" w:rsidTr="00284CB6">
        <w:tc>
          <w:tcPr>
            <w:tcW w:w="4508" w:type="dxa"/>
          </w:tcPr>
          <w:p w14:paraId="34C7C70F" w14:textId="55EEF6B5" w:rsidR="00E87622" w:rsidRDefault="00E87622" w:rsidP="00E87622">
            <w:r>
              <w:rPr>
                <w:rFonts w:ascii="Arial" w:hAnsi="Arial" w:cs="Arial"/>
                <w:b/>
                <w:bCs/>
                <w:color w:val="000000"/>
                <w:sz w:val="22"/>
                <w:szCs w:val="22"/>
              </w:rPr>
              <w:t>Item Description</w:t>
            </w:r>
          </w:p>
        </w:tc>
        <w:tc>
          <w:tcPr>
            <w:tcW w:w="4508" w:type="dxa"/>
          </w:tcPr>
          <w:p w14:paraId="6F2C60FD" w14:textId="597CAA1E" w:rsidR="00E87622" w:rsidRDefault="00E87622" w:rsidP="00E87622">
            <w:r>
              <w:rPr>
                <w:rFonts w:ascii="Arial" w:hAnsi="Arial" w:cs="Arial"/>
                <w:color w:val="000000"/>
                <w:sz w:val="22"/>
                <w:szCs w:val="22"/>
              </w:rPr>
              <w:t>Dropdown or toggle to filter announcements (e.g., for students, parents, lecturers)</w:t>
            </w:r>
          </w:p>
        </w:tc>
      </w:tr>
      <w:tr w:rsidR="00E87622" w14:paraId="1713C4A9" w14:textId="77777777" w:rsidTr="00284CB6">
        <w:tc>
          <w:tcPr>
            <w:tcW w:w="4508" w:type="dxa"/>
          </w:tcPr>
          <w:p w14:paraId="36D5B9F0" w14:textId="2795E310" w:rsidR="00E87622" w:rsidRDefault="00E87622" w:rsidP="00E87622">
            <w:r>
              <w:rPr>
                <w:rFonts w:ascii="Arial" w:hAnsi="Arial" w:cs="Arial"/>
                <w:b/>
                <w:bCs/>
                <w:color w:val="000000"/>
                <w:sz w:val="22"/>
                <w:szCs w:val="22"/>
              </w:rPr>
              <w:t>Item Purpose</w:t>
            </w:r>
          </w:p>
        </w:tc>
        <w:tc>
          <w:tcPr>
            <w:tcW w:w="4508" w:type="dxa"/>
          </w:tcPr>
          <w:p w14:paraId="404AF7DE" w14:textId="4D361781" w:rsidR="00E87622" w:rsidRDefault="00E87622" w:rsidP="00E87622">
            <w:r>
              <w:rPr>
                <w:rFonts w:ascii="Arial" w:hAnsi="Arial" w:cs="Arial"/>
                <w:color w:val="000000"/>
                <w:sz w:val="22"/>
                <w:szCs w:val="22"/>
              </w:rPr>
              <w:t>To display only relevant announcements based on user type</w:t>
            </w:r>
          </w:p>
        </w:tc>
      </w:tr>
      <w:tr w:rsidR="00E87622" w14:paraId="54A20ABF" w14:textId="77777777" w:rsidTr="00284CB6">
        <w:tc>
          <w:tcPr>
            <w:tcW w:w="4508" w:type="dxa"/>
          </w:tcPr>
          <w:p w14:paraId="6C6C4608" w14:textId="73DD7309" w:rsidR="00E87622" w:rsidRDefault="00E87622" w:rsidP="00E87622">
            <w:r>
              <w:rPr>
                <w:rFonts w:ascii="Arial" w:hAnsi="Arial" w:cs="Arial"/>
                <w:b/>
                <w:bCs/>
                <w:color w:val="000000"/>
                <w:sz w:val="22"/>
                <w:szCs w:val="22"/>
              </w:rPr>
              <w:t>Input Format</w:t>
            </w:r>
          </w:p>
        </w:tc>
        <w:tc>
          <w:tcPr>
            <w:tcW w:w="4508" w:type="dxa"/>
          </w:tcPr>
          <w:p w14:paraId="10C79B6B" w14:textId="5135579A" w:rsidR="00E87622" w:rsidRDefault="00E87622" w:rsidP="00E87622">
            <w:r>
              <w:rPr>
                <w:rFonts w:ascii="Arial" w:hAnsi="Arial" w:cs="Arial"/>
                <w:color w:val="000000"/>
                <w:sz w:val="22"/>
                <w:szCs w:val="22"/>
              </w:rPr>
              <w:t>Dropdown / Toggle</w:t>
            </w:r>
          </w:p>
        </w:tc>
      </w:tr>
      <w:tr w:rsidR="00E87622" w14:paraId="022D7AB8" w14:textId="77777777" w:rsidTr="00284CB6">
        <w:tc>
          <w:tcPr>
            <w:tcW w:w="4508" w:type="dxa"/>
          </w:tcPr>
          <w:p w14:paraId="67832809" w14:textId="5A207194" w:rsidR="00E87622" w:rsidRDefault="00E87622" w:rsidP="00E87622">
            <w:r>
              <w:rPr>
                <w:rFonts w:ascii="Arial" w:hAnsi="Arial" w:cs="Arial"/>
                <w:b/>
                <w:bCs/>
                <w:color w:val="000000"/>
                <w:sz w:val="22"/>
                <w:szCs w:val="22"/>
              </w:rPr>
              <w:t>Valid Input</w:t>
            </w:r>
          </w:p>
        </w:tc>
        <w:tc>
          <w:tcPr>
            <w:tcW w:w="4508" w:type="dxa"/>
          </w:tcPr>
          <w:p w14:paraId="2DA3DBA1" w14:textId="30432AAE" w:rsidR="00E87622" w:rsidRDefault="00E87622" w:rsidP="00E87622">
            <w:r>
              <w:rPr>
                <w:rFonts w:ascii="Arial" w:hAnsi="Arial" w:cs="Arial"/>
                <w:color w:val="000000"/>
                <w:sz w:val="22"/>
                <w:szCs w:val="22"/>
              </w:rPr>
              <w:t>Role/category ID</w:t>
            </w:r>
          </w:p>
        </w:tc>
      </w:tr>
      <w:tr w:rsidR="00E87622" w14:paraId="117589B5" w14:textId="77777777" w:rsidTr="00284CB6">
        <w:tc>
          <w:tcPr>
            <w:tcW w:w="4508" w:type="dxa"/>
          </w:tcPr>
          <w:p w14:paraId="25C9A668" w14:textId="0DBA92F2" w:rsidR="00E87622" w:rsidRDefault="00E87622" w:rsidP="00E87622">
            <w:r>
              <w:rPr>
                <w:rFonts w:ascii="Arial" w:hAnsi="Arial" w:cs="Arial"/>
                <w:b/>
                <w:bCs/>
                <w:color w:val="000000"/>
                <w:sz w:val="22"/>
                <w:szCs w:val="22"/>
              </w:rPr>
              <w:t>Related I/O</w:t>
            </w:r>
          </w:p>
        </w:tc>
        <w:tc>
          <w:tcPr>
            <w:tcW w:w="4508" w:type="dxa"/>
          </w:tcPr>
          <w:p w14:paraId="4401BB26" w14:textId="331593AA" w:rsidR="00E87622" w:rsidRDefault="00E87622" w:rsidP="00E87622">
            <w:r>
              <w:rPr>
                <w:rFonts w:ascii="Arial" w:hAnsi="Arial" w:cs="Arial"/>
                <w:color w:val="000000"/>
                <w:sz w:val="22"/>
                <w:szCs w:val="22"/>
              </w:rPr>
              <w:t>REQ_IO0501</w:t>
            </w:r>
          </w:p>
        </w:tc>
      </w:tr>
      <w:tr w:rsidR="00E87622" w14:paraId="5E338194" w14:textId="77777777" w:rsidTr="00284CB6">
        <w:tc>
          <w:tcPr>
            <w:tcW w:w="4508" w:type="dxa"/>
          </w:tcPr>
          <w:p w14:paraId="6530A39E" w14:textId="5FEA64F7" w:rsidR="00E87622" w:rsidRDefault="00E87622" w:rsidP="00E87622">
            <w:r>
              <w:rPr>
                <w:rFonts w:ascii="Arial" w:hAnsi="Arial" w:cs="Arial"/>
                <w:b/>
                <w:bCs/>
                <w:color w:val="000000"/>
                <w:sz w:val="22"/>
                <w:szCs w:val="22"/>
              </w:rPr>
              <w:t>Author</w:t>
            </w:r>
          </w:p>
        </w:tc>
        <w:tc>
          <w:tcPr>
            <w:tcW w:w="4508" w:type="dxa"/>
          </w:tcPr>
          <w:p w14:paraId="1601CD73" w14:textId="7F007CAF" w:rsidR="00E87622" w:rsidRDefault="00AB4E6A" w:rsidP="00E87622">
            <w:ins w:id="797" w:author="Teoh Xuan Xuan" w:date="2025-05-25T20:09:00Z" w16du:dateUtc="2025-05-25T12:09:00Z">
              <w:r>
                <w:rPr>
                  <w:rFonts w:ascii="Arial" w:hAnsi="Arial" w:cs="Arial"/>
                  <w:color w:val="000000"/>
                  <w:sz w:val="22"/>
                  <w:szCs w:val="22"/>
                </w:rPr>
                <w:t>Yang Jia En</w:t>
              </w:r>
            </w:ins>
            <w:del w:id="798" w:author="Teoh Xuan Xuan" w:date="2025-05-25T20:09:00Z" w16du:dateUtc="2025-05-25T12:09:00Z">
              <w:r w:rsidR="00E87622" w:rsidDel="00AB4E6A">
                <w:rPr>
                  <w:rFonts w:ascii="Arial" w:hAnsi="Arial" w:cs="Arial"/>
                  <w:color w:val="000000"/>
                  <w:sz w:val="22"/>
                  <w:szCs w:val="22"/>
                </w:rPr>
                <w:delText>[Your Name Here]</w:delText>
              </w:r>
            </w:del>
          </w:p>
        </w:tc>
      </w:tr>
    </w:tbl>
    <w:p w14:paraId="097E9C3E" w14:textId="77777777" w:rsidR="00494B66" w:rsidRPr="00F554BC" w:rsidRDefault="00494B66" w:rsidP="00F554BC"/>
    <w:p w14:paraId="62ADBCB1" w14:textId="77777777" w:rsidR="00E87622" w:rsidRDefault="00E87622">
      <w:pPr>
        <w:rPr>
          <w:rFonts w:eastAsiaTheme="majorEastAsia" w:cstheme="majorBidi"/>
          <w:b/>
          <w:szCs w:val="28"/>
        </w:rPr>
      </w:pPr>
      <w:bookmarkStart w:id="799" w:name="_Toc199027671"/>
      <w:r>
        <w:br w:type="page"/>
      </w:r>
    </w:p>
    <w:p w14:paraId="3E9DBBBA" w14:textId="13C2830B" w:rsidR="00DF6A52" w:rsidRDefault="00DF6A52" w:rsidP="004672A7">
      <w:pPr>
        <w:pStyle w:val="Heading3"/>
        <w:rPr>
          <w:ins w:id="800" w:author="Teoh Xuan Xuan" w:date="2025-05-25T20:09:00Z" w16du:dateUtc="2025-05-25T12:09:00Z"/>
        </w:rPr>
      </w:pPr>
      <w:r w:rsidRPr="00DF6A52">
        <w:lastRenderedPageBreak/>
        <w:t> </w:t>
      </w:r>
      <w:del w:id="801" w:author="Teoh Xuan Xuan" w:date="2025-05-25T20:09:00Z" w16du:dateUtc="2025-05-25T12:09:00Z">
        <w:r w:rsidRPr="00DF6A52" w:rsidDel="00AB4E6A">
          <w:delText> </w:delText>
        </w:r>
      </w:del>
      <w:r w:rsidRPr="00DF6A52">
        <w:t>3.</w:t>
      </w:r>
      <w:r w:rsidR="00FF256A">
        <w:rPr>
          <w:rFonts w:hint="eastAsia"/>
        </w:rPr>
        <w:t>5</w:t>
      </w:r>
      <w:r w:rsidRPr="00DF6A52">
        <w:t xml:space="preserve">.6 </w:t>
      </w:r>
      <w:bookmarkEnd w:id="799"/>
      <w:r w:rsidR="00E87622" w:rsidRPr="00E87622">
        <w:t>IO06 View Attendance Page</w:t>
      </w:r>
    </w:p>
    <w:p w14:paraId="07BFC6EA" w14:textId="77777777" w:rsidR="00AB4E6A" w:rsidRPr="00AB4E6A" w:rsidRDefault="00AB4E6A" w:rsidP="00AB4E6A">
      <w:pPr>
        <w:rPr>
          <w:ins w:id="802" w:author="Teoh Xuan Xuan" w:date="2025-05-25T20:09:00Z" w16du:dateUtc="2025-05-25T12:09:00Z"/>
        </w:rPr>
        <w:pPrChange w:id="803" w:author="Teoh Xuan Xuan" w:date="2025-05-25T20:09:00Z" w16du:dateUtc="2025-05-25T12:09:00Z">
          <w:pPr>
            <w:pStyle w:val="Heading3"/>
          </w:pPr>
        </w:pPrChange>
      </w:pPr>
    </w:p>
    <w:p w14:paraId="3F5ED4A3" w14:textId="01660C4E" w:rsidR="00AB4E6A" w:rsidRPr="00AB4E6A" w:rsidRDefault="00AB4E6A" w:rsidP="00AB4E6A">
      <w:pPr>
        <w:pStyle w:val="Quote"/>
        <w:pPrChange w:id="804" w:author="Teoh Xuan Xuan" w:date="2025-05-25T20:09:00Z" w16du:dateUtc="2025-05-25T12:09:00Z">
          <w:pPr>
            <w:pStyle w:val="Heading3"/>
          </w:pPr>
        </w:pPrChange>
      </w:pPr>
      <w:ins w:id="805" w:author="Teoh Xuan Xuan" w:date="2025-05-25T20:09:00Z" w16du:dateUtc="2025-05-25T12:09:00Z">
        <w:r>
          <w:t>Table 3.5.</w:t>
        </w:r>
        <w:r>
          <w:t>6</w:t>
        </w:r>
        <w:r>
          <w:t>.1</w:t>
        </w:r>
        <w:r>
          <w:rPr>
            <w:rFonts w:hint="eastAsia"/>
          </w:rPr>
          <w:t xml:space="preserve">: </w:t>
        </w:r>
        <w:r>
          <w:t xml:space="preserve">Announcement </w:t>
        </w:r>
        <w:r>
          <w:t>Record Table</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527834" w14:paraId="04C1B842" w14:textId="77777777" w:rsidTr="00284CB6">
        <w:tc>
          <w:tcPr>
            <w:tcW w:w="4508" w:type="dxa"/>
          </w:tcPr>
          <w:p w14:paraId="211B878C" w14:textId="23FCD482" w:rsidR="00527834" w:rsidRDefault="00527834" w:rsidP="00527834">
            <w:r>
              <w:rPr>
                <w:rFonts w:ascii="Arial" w:hAnsi="Arial" w:cs="Arial"/>
                <w:b/>
                <w:bCs/>
                <w:color w:val="000000"/>
                <w:sz w:val="22"/>
                <w:szCs w:val="22"/>
              </w:rPr>
              <w:t>Requirement ID</w:t>
            </w:r>
          </w:p>
        </w:tc>
        <w:tc>
          <w:tcPr>
            <w:tcW w:w="4508" w:type="dxa"/>
          </w:tcPr>
          <w:p w14:paraId="382BD61C" w14:textId="56C945FD" w:rsidR="00527834" w:rsidRDefault="00527834" w:rsidP="00527834">
            <w:r>
              <w:rPr>
                <w:rFonts w:ascii="Arial" w:hAnsi="Arial" w:cs="Arial"/>
                <w:b/>
                <w:bCs/>
                <w:color w:val="000000"/>
                <w:sz w:val="22"/>
                <w:szCs w:val="22"/>
              </w:rPr>
              <w:t>REQ_IO0601</w:t>
            </w:r>
          </w:p>
        </w:tc>
      </w:tr>
      <w:tr w:rsidR="00527834" w14:paraId="6A9B459A" w14:textId="77777777" w:rsidTr="00284CB6">
        <w:tc>
          <w:tcPr>
            <w:tcW w:w="4508" w:type="dxa"/>
          </w:tcPr>
          <w:p w14:paraId="16C6656A" w14:textId="3BDDE2EC" w:rsidR="00527834" w:rsidRDefault="00527834" w:rsidP="00527834">
            <w:r>
              <w:rPr>
                <w:rFonts w:ascii="Arial" w:hAnsi="Arial" w:cs="Arial"/>
                <w:b/>
                <w:bCs/>
                <w:color w:val="000000"/>
                <w:sz w:val="22"/>
                <w:szCs w:val="22"/>
              </w:rPr>
              <w:t>Version</w:t>
            </w:r>
          </w:p>
        </w:tc>
        <w:tc>
          <w:tcPr>
            <w:tcW w:w="4508" w:type="dxa"/>
          </w:tcPr>
          <w:p w14:paraId="542D5824" w14:textId="14234E98" w:rsidR="00527834" w:rsidRDefault="00527834" w:rsidP="00527834">
            <w:r>
              <w:rPr>
                <w:rFonts w:ascii="Arial" w:hAnsi="Arial" w:cs="Arial"/>
                <w:color w:val="000000"/>
                <w:sz w:val="22"/>
                <w:szCs w:val="22"/>
              </w:rPr>
              <w:t>1.0</w:t>
            </w:r>
          </w:p>
        </w:tc>
      </w:tr>
      <w:tr w:rsidR="00527834" w14:paraId="7C3B4DEE" w14:textId="77777777" w:rsidTr="00284CB6">
        <w:tc>
          <w:tcPr>
            <w:tcW w:w="4508" w:type="dxa"/>
          </w:tcPr>
          <w:p w14:paraId="61CA0DB1" w14:textId="5199BE9D" w:rsidR="00527834" w:rsidRDefault="00527834" w:rsidP="00527834">
            <w:r>
              <w:rPr>
                <w:rFonts w:ascii="Arial" w:hAnsi="Arial" w:cs="Arial"/>
                <w:b/>
                <w:bCs/>
                <w:color w:val="000000"/>
                <w:sz w:val="22"/>
                <w:szCs w:val="22"/>
              </w:rPr>
              <w:t>Item</w:t>
            </w:r>
          </w:p>
        </w:tc>
        <w:tc>
          <w:tcPr>
            <w:tcW w:w="4508" w:type="dxa"/>
          </w:tcPr>
          <w:p w14:paraId="1F7C3CF5" w14:textId="34A3F9E6" w:rsidR="00527834" w:rsidRDefault="00527834" w:rsidP="00527834">
            <w:r>
              <w:rPr>
                <w:rFonts w:ascii="Arial" w:hAnsi="Arial" w:cs="Arial"/>
                <w:color w:val="000000"/>
                <w:sz w:val="22"/>
                <w:szCs w:val="22"/>
              </w:rPr>
              <w:t>Attendance Record Table (Output)</w:t>
            </w:r>
          </w:p>
        </w:tc>
      </w:tr>
      <w:tr w:rsidR="00527834" w14:paraId="39975357" w14:textId="77777777" w:rsidTr="00284CB6">
        <w:tc>
          <w:tcPr>
            <w:tcW w:w="4508" w:type="dxa"/>
          </w:tcPr>
          <w:p w14:paraId="0A2995E1" w14:textId="2A845246" w:rsidR="00527834" w:rsidRDefault="00527834" w:rsidP="00527834">
            <w:r>
              <w:rPr>
                <w:rFonts w:ascii="Arial" w:hAnsi="Arial" w:cs="Arial"/>
                <w:b/>
                <w:bCs/>
                <w:color w:val="000000"/>
                <w:sz w:val="22"/>
                <w:szCs w:val="22"/>
              </w:rPr>
              <w:t>Item Description</w:t>
            </w:r>
          </w:p>
        </w:tc>
        <w:tc>
          <w:tcPr>
            <w:tcW w:w="4508" w:type="dxa"/>
          </w:tcPr>
          <w:p w14:paraId="78679A4C" w14:textId="25527AA2" w:rsidR="00527834" w:rsidRDefault="00527834" w:rsidP="00527834">
            <w:r>
              <w:rPr>
                <w:rFonts w:ascii="Arial" w:hAnsi="Arial" w:cs="Arial"/>
                <w:color w:val="000000"/>
                <w:sz w:val="22"/>
                <w:szCs w:val="22"/>
              </w:rPr>
              <w:t>A table displaying subject code, subject name, percentage attended, total sessions, attended sessions</w:t>
            </w:r>
          </w:p>
        </w:tc>
      </w:tr>
      <w:tr w:rsidR="00527834" w14:paraId="1B52E5E8" w14:textId="77777777" w:rsidTr="00284CB6">
        <w:tc>
          <w:tcPr>
            <w:tcW w:w="4508" w:type="dxa"/>
          </w:tcPr>
          <w:p w14:paraId="7D6502A6" w14:textId="31C7A704" w:rsidR="00527834" w:rsidRDefault="00527834" w:rsidP="00527834">
            <w:r>
              <w:rPr>
                <w:rFonts w:ascii="Arial" w:hAnsi="Arial" w:cs="Arial"/>
                <w:b/>
                <w:bCs/>
                <w:color w:val="000000"/>
                <w:sz w:val="22"/>
                <w:szCs w:val="22"/>
              </w:rPr>
              <w:t>Item Purpose</w:t>
            </w:r>
          </w:p>
        </w:tc>
        <w:tc>
          <w:tcPr>
            <w:tcW w:w="4508" w:type="dxa"/>
          </w:tcPr>
          <w:p w14:paraId="2723968A" w14:textId="041F8927" w:rsidR="00527834" w:rsidRDefault="00527834" w:rsidP="00527834">
            <w:r>
              <w:rPr>
                <w:rFonts w:ascii="Arial" w:hAnsi="Arial" w:cs="Arial"/>
                <w:color w:val="000000"/>
                <w:sz w:val="22"/>
                <w:szCs w:val="22"/>
              </w:rPr>
              <w:t>To provide students and parents with a detailed view of attendance per subject</w:t>
            </w:r>
          </w:p>
        </w:tc>
      </w:tr>
      <w:tr w:rsidR="00527834" w14:paraId="501BCAAE" w14:textId="77777777" w:rsidTr="00284CB6">
        <w:tc>
          <w:tcPr>
            <w:tcW w:w="4508" w:type="dxa"/>
          </w:tcPr>
          <w:p w14:paraId="564AAA7B" w14:textId="6EA4ED84" w:rsidR="00527834" w:rsidRDefault="00527834" w:rsidP="00527834">
            <w:r>
              <w:rPr>
                <w:rFonts w:ascii="Arial" w:hAnsi="Arial" w:cs="Arial"/>
                <w:b/>
                <w:bCs/>
                <w:color w:val="000000"/>
                <w:sz w:val="22"/>
                <w:szCs w:val="22"/>
              </w:rPr>
              <w:t>Input Format</w:t>
            </w:r>
          </w:p>
        </w:tc>
        <w:tc>
          <w:tcPr>
            <w:tcW w:w="4508" w:type="dxa"/>
          </w:tcPr>
          <w:p w14:paraId="097B092D" w14:textId="44FDDD13" w:rsidR="00527834" w:rsidRDefault="00527834" w:rsidP="00527834">
            <w:r>
              <w:rPr>
                <w:rFonts w:ascii="Arial" w:hAnsi="Arial" w:cs="Arial"/>
                <w:color w:val="000000"/>
                <w:sz w:val="22"/>
                <w:szCs w:val="22"/>
              </w:rPr>
              <w:t>Table</w:t>
            </w:r>
          </w:p>
        </w:tc>
      </w:tr>
      <w:tr w:rsidR="00527834" w14:paraId="0B74AB75" w14:textId="77777777" w:rsidTr="00284CB6">
        <w:tc>
          <w:tcPr>
            <w:tcW w:w="4508" w:type="dxa"/>
          </w:tcPr>
          <w:p w14:paraId="553B4C0D" w14:textId="3EB61A58" w:rsidR="00527834" w:rsidRDefault="00527834" w:rsidP="00527834">
            <w:r>
              <w:rPr>
                <w:rFonts w:ascii="Arial" w:hAnsi="Arial" w:cs="Arial"/>
                <w:b/>
                <w:bCs/>
                <w:color w:val="000000"/>
                <w:sz w:val="22"/>
                <w:szCs w:val="22"/>
              </w:rPr>
              <w:t>Valid Input</w:t>
            </w:r>
          </w:p>
        </w:tc>
        <w:tc>
          <w:tcPr>
            <w:tcW w:w="4508" w:type="dxa"/>
          </w:tcPr>
          <w:p w14:paraId="5EE17C91" w14:textId="6269054C" w:rsidR="00527834" w:rsidRDefault="00527834" w:rsidP="00527834">
            <w:r>
              <w:rPr>
                <w:rFonts w:ascii="Arial" w:hAnsi="Arial" w:cs="Arial"/>
                <w:color w:val="000000"/>
                <w:sz w:val="22"/>
                <w:szCs w:val="22"/>
              </w:rPr>
              <w:t>N/A</w:t>
            </w:r>
          </w:p>
        </w:tc>
      </w:tr>
      <w:tr w:rsidR="00527834" w14:paraId="0B2D3BC9" w14:textId="77777777" w:rsidTr="00284CB6">
        <w:tc>
          <w:tcPr>
            <w:tcW w:w="4508" w:type="dxa"/>
          </w:tcPr>
          <w:p w14:paraId="15E266BF" w14:textId="14AA1D3F" w:rsidR="00527834" w:rsidRDefault="00527834" w:rsidP="00527834">
            <w:r>
              <w:rPr>
                <w:rFonts w:ascii="Arial" w:hAnsi="Arial" w:cs="Arial"/>
                <w:b/>
                <w:bCs/>
                <w:color w:val="000000"/>
                <w:sz w:val="22"/>
                <w:szCs w:val="22"/>
              </w:rPr>
              <w:t>Related I/O</w:t>
            </w:r>
          </w:p>
        </w:tc>
        <w:tc>
          <w:tcPr>
            <w:tcW w:w="4508" w:type="dxa"/>
          </w:tcPr>
          <w:p w14:paraId="298C6C8E" w14:textId="2E862552" w:rsidR="00527834" w:rsidRDefault="00527834" w:rsidP="00527834">
            <w:r>
              <w:rPr>
                <w:rFonts w:ascii="Arial" w:hAnsi="Arial" w:cs="Arial"/>
                <w:color w:val="000000"/>
                <w:sz w:val="22"/>
                <w:szCs w:val="22"/>
              </w:rPr>
              <w:t>Attendance Module</w:t>
            </w:r>
          </w:p>
        </w:tc>
      </w:tr>
      <w:tr w:rsidR="00527834" w14:paraId="530B8BB0" w14:textId="77777777" w:rsidTr="00284CB6">
        <w:tc>
          <w:tcPr>
            <w:tcW w:w="4508" w:type="dxa"/>
          </w:tcPr>
          <w:p w14:paraId="615B4A56" w14:textId="5A2DF562" w:rsidR="00527834" w:rsidRDefault="00527834" w:rsidP="00527834">
            <w:r>
              <w:rPr>
                <w:rFonts w:ascii="Arial" w:hAnsi="Arial" w:cs="Arial"/>
                <w:b/>
                <w:bCs/>
                <w:color w:val="000000"/>
                <w:sz w:val="22"/>
                <w:szCs w:val="22"/>
              </w:rPr>
              <w:t>Author</w:t>
            </w:r>
          </w:p>
        </w:tc>
        <w:tc>
          <w:tcPr>
            <w:tcW w:w="4508" w:type="dxa"/>
          </w:tcPr>
          <w:p w14:paraId="063FA78D" w14:textId="1858FE27" w:rsidR="00527834" w:rsidRDefault="00AB4E6A" w:rsidP="00527834">
            <w:ins w:id="806" w:author="Teoh Xuan Xuan" w:date="2025-05-25T20:09:00Z" w16du:dateUtc="2025-05-25T12:09:00Z">
              <w:r>
                <w:rPr>
                  <w:rFonts w:ascii="Arial" w:hAnsi="Arial" w:cs="Arial"/>
                  <w:color w:val="000000"/>
                  <w:sz w:val="22"/>
                  <w:szCs w:val="22"/>
                </w:rPr>
                <w:t>Tey Jun Cheng</w:t>
              </w:r>
            </w:ins>
            <w:del w:id="807" w:author="Teoh Xuan Xuan" w:date="2025-05-25T20:09:00Z" w16du:dateUtc="2025-05-25T12:09:00Z">
              <w:r w:rsidR="00527834" w:rsidDel="00AB4E6A">
                <w:rPr>
                  <w:rFonts w:ascii="Arial" w:hAnsi="Arial" w:cs="Arial"/>
                  <w:color w:val="000000"/>
                  <w:sz w:val="22"/>
                  <w:szCs w:val="22"/>
                </w:rPr>
                <w:delText>[Your Name Here]</w:delText>
              </w:r>
            </w:del>
          </w:p>
        </w:tc>
      </w:tr>
    </w:tbl>
    <w:p w14:paraId="70A5BB9E" w14:textId="77777777" w:rsidR="00E87622" w:rsidRDefault="00E87622" w:rsidP="00E87622">
      <w:pPr>
        <w:rPr>
          <w:ins w:id="808" w:author="Teoh Xuan Xuan" w:date="2025-05-25T20:09:00Z" w16du:dateUtc="2025-05-25T12:09:00Z"/>
        </w:rPr>
      </w:pPr>
    </w:p>
    <w:p w14:paraId="44F7AF14" w14:textId="044E9EFF" w:rsidR="00AB4E6A" w:rsidRDefault="00AB4E6A" w:rsidP="00AB4E6A">
      <w:pPr>
        <w:pStyle w:val="Quote"/>
        <w:pPrChange w:id="809" w:author="Teoh Xuan Xuan" w:date="2025-05-25T20:09:00Z" w16du:dateUtc="2025-05-25T12:09:00Z">
          <w:pPr/>
        </w:pPrChange>
      </w:pPr>
      <w:ins w:id="810" w:author="Teoh Xuan Xuan" w:date="2025-05-25T20:09:00Z" w16du:dateUtc="2025-05-25T12:09:00Z">
        <w:r>
          <w:t>Table 3.5.</w:t>
        </w:r>
      </w:ins>
      <w:ins w:id="811" w:author="Teoh Xuan Xuan" w:date="2025-05-25T20:10:00Z" w16du:dateUtc="2025-05-25T12:10:00Z">
        <w:r>
          <w:t>6</w:t>
        </w:r>
      </w:ins>
      <w:ins w:id="812" w:author="Teoh Xuan Xuan" w:date="2025-05-25T20:09:00Z" w16du:dateUtc="2025-05-25T12:09:00Z">
        <w:r>
          <w:t>.</w:t>
        </w:r>
        <w:r>
          <w:t>2</w:t>
        </w:r>
        <w:r>
          <w:rPr>
            <w:rFonts w:hint="eastAsia"/>
          </w:rPr>
          <w:t xml:space="preserve">: </w:t>
        </w:r>
        <w:r>
          <w:t>F</w:t>
        </w:r>
      </w:ins>
      <w:ins w:id="813" w:author="Teoh Xuan Xuan" w:date="2025-05-25T20:10:00Z" w16du:dateUtc="2025-05-25T12:10:00Z">
        <w:r>
          <w:t xml:space="preserve">ilter by Trimester </w:t>
        </w:r>
      </w:ins>
      <w:ins w:id="814" w:author="Teoh Xuan Xuan" w:date="2025-05-25T20:09:00Z" w16du:dateUtc="2025-05-25T12:09:00Z">
        <w:r>
          <w:t>requiremen</w:t>
        </w:r>
        <w:r>
          <w:rPr>
            <w:rFonts w:hint="eastAsia"/>
          </w:rPr>
          <w:t>t</w:t>
        </w:r>
      </w:ins>
    </w:p>
    <w:tbl>
      <w:tblPr>
        <w:tblStyle w:val="TableGrid"/>
        <w:tblW w:w="0" w:type="auto"/>
        <w:tblLook w:val="04A0" w:firstRow="1" w:lastRow="0" w:firstColumn="1" w:lastColumn="0" w:noHBand="0" w:noVBand="1"/>
      </w:tblPr>
      <w:tblGrid>
        <w:gridCol w:w="4508"/>
        <w:gridCol w:w="4508"/>
      </w:tblGrid>
      <w:tr w:rsidR="00527834" w14:paraId="138FBF10" w14:textId="77777777" w:rsidTr="00284CB6">
        <w:tc>
          <w:tcPr>
            <w:tcW w:w="4508" w:type="dxa"/>
          </w:tcPr>
          <w:p w14:paraId="1BD81483" w14:textId="7B40D21D" w:rsidR="00527834" w:rsidRDefault="00527834" w:rsidP="00527834">
            <w:r>
              <w:rPr>
                <w:rFonts w:ascii="Arial" w:hAnsi="Arial" w:cs="Arial"/>
                <w:b/>
                <w:bCs/>
                <w:color w:val="000000"/>
                <w:sz w:val="22"/>
                <w:szCs w:val="22"/>
              </w:rPr>
              <w:t>Requirement ID</w:t>
            </w:r>
          </w:p>
        </w:tc>
        <w:tc>
          <w:tcPr>
            <w:tcW w:w="4508" w:type="dxa"/>
          </w:tcPr>
          <w:p w14:paraId="4B97A487" w14:textId="504197C1" w:rsidR="00527834" w:rsidRDefault="00527834" w:rsidP="00527834">
            <w:r>
              <w:rPr>
                <w:rFonts w:ascii="Arial" w:hAnsi="Arial" w:cs="Arial"/>
                <w:b/>
                <w:bCs/>
                <w:color w:val="000000"/>
                <w:sz w:val="22"/>
                <w:szCs w:val="22"/>
              </w:rPr>
              <w:t>REQ_IO0602</w:t>
            </w:r>
          </w:p>
        </w:tc>
      </w:tr>
      <w:tr w:rsidR="00527834" w14:paraId="0E6ED409" w14:textId="77777777" w:rsidTr="00284CB6">
        <w:tc>
          <w:tcPr>
            <w:tcW w:w="4508" w:type="dxa"/>
          </w:tcPr>
          <w:p w14:paraId="0CA1917F" w14:textId="46E11EE7" w:rsidR="00527834" w:rsidRDefault="00527834" w:rsidP="00527834">
            <w:r>
              <w:rPr>
                <w:rFonts w:ascii="Arial" w:hAnsi="Arial" w:cs="Arial"/>
                <w:b/>
                <w:bCs/>
                <w:color w:val="000000"/>
                <w:sz w:val="22"/>
                <w:szCs w:val="22"/>
              </w:rPr>
              <w:t>Version</w:t>
            </w:r>
          </w:p>
        </w:tc>
        <w:tc>
          <w:tcPr>
            <w:tcW w:w="4508" w:type="dxa"/>
          </w:tcPr>
          <w:p w14:paraId="2D576FF5" w14:textId="457110B2" w:rsidR="00527834" w:rsidRDefault="00527834" w:rsidP="00527834">
            <w:r>
              <w:rPr>
                <w:rFonts w:ascii="Arial" w:hAnsi="Arial" w:cs="Arial"/>
                <w:color w:val="000000"/>
                <w:sz w:val="22"/>
                <w:szCs w:val="22"/>
              </w:rPr>
              <w:t>1.0</w:t>
            </w:r>
          </w:p>
        </w:tc>
      </w:tr>
      <w:tr w:rsidR="00527834" w14:paraId="737A5408" w14:textId="77777777" w:rsidTr="00284CB6">
        <w:tc>
          <w:tcPr>
            <w:tcW w:w="4508" w:type="dxa"/>
          </w:tcPr>
          <w:p w14:paraId="4CC9226E" w14:textId="47008CFF" w:rsidR="00527834" w:rsidRDefault="00527834" w:rsidP="00527834">
            <w:r>
              <w:rPr>
                <w:rFonts w:ascii="Arial" w:hAnsi="Arial" w:cs="Arial"/>
                <w:b/>
                <w:bCs/>
                <w:color w:val="000000"/>
                <w:sz w:val="22"/>
                <w:szCs w:val="22"/>
              </w:rPr>
              <w:t>Item</w:t>
            </w:r>
          </w:p>
        </w:tc>
        <w:tc>
          <w:tcPr>
            <w:tcW w:w="4508" w:type="dxa"/>
          </w:tcPr>
          <w:p w14:paraId="5B3AA289" w14:textId="2E59B906" w:rsidR="00527834" w:rsidRDefault="00527834" w:rsidP="00527834">
            <w:r>
              <w:rPr>
                <w:rFonts w:ascii="Arial" w:hAnsi="Arial" w:cs="Arial"/>
                <w:color w:val="000000"/>
                <w:sz w:val="22"/>
                <w:szCs w:val="22"/>
              </w:rPr>
              <w:t>Filter by Trimester (Input)</w:t>
            </w:r>
          </w:p>
        </w:tc>
      </w:tr>
      <w:tr w:rsidR="00527834" w14:paraId="3AE467C0" w14:textId="77777777" w:rsidTr="00284CB6">
        <w:tc>
          <w:tcPr>
            <w:tcW w:w="4508" w:type="dxa"/>
          </w:tcPr>
          <w:p w14:paraId="36F6B72F" w14:textId="222C1725" w:rsidR="00527834" w:rsidRDefault="00527834" w:rsidP="00527834">
            <w:r>
              <w:rPr>
                <w:rFonts w:ascii="Arial" w:hAnsi="Arial" w:cs="Arial"/>
                <w:b/>
                <w:bCs/>
                <w:color w:val="000000"/>
                <w:sz w:val="22"/>
                <w:szCs w:val="22"/>
              </w:rPr>
              <w:t>Item Description</w:t>
            </w:r>
          </w:p>
        </w:tc>
        <w:tc>
          <w:tcPr>
            <w:tcW w:w="4508" w:type="dxa"/>
          </w:tcPr>
          <w:p w14:paraId="31DE5EB7" w14:textId="3588A566" w:rsidR="00527834" w:rsidRDefault="00527834" w:rsidP="00527834">
            <w:r>
              <w:rPr>
                <w:rFonts w:ascii="Arial" w:hAnsi="Arial" w:cs="Arial"/>
                <w:color w:val="000000"/>
                <w:sz w:val="22"/>
                <w:szCs w:val="22"/>
              </w:rPr>
              <w:t>A dropdown to filter attendance records by trimester</w:t>
            </w:r>
          </w:p>
        </w:tc>
      </w:tr>
      <w:tr w:rsidR="00527834" w14:paraId="47AA4CD5" w14:textId="77777777" w:rsidTr="00284CB6">
        <w:tc>
          <w:tcPr>
            <w:tcW w:w="4508" w:type="dxa"/>
          </w:tcPr>
          <w:p w14:paraId="676CFF59" w14:textId="26320E01" w:rsidR="00527834" w:rsidRDefault="00527834" w:rsidP="00527834">
            <w:r>
              <w:rPr>
                <w:rFonts w:ascii="Arial" w:hAnsi="Arial" w:cs="Arial"/>
                <w:b/>
                <w:bCs/>
                <w:color w:val="000000"/>
                <w:sz w:val="22"/>
                <w:szCs w:val="22"/>
              </w:rPr>
              <w:t>Item Purpose</w:t>
            </w:r>
          </w:p>
        </w:tc>
        <w:tc>
          <w:tcPr>
            <w:tcW w:w="4508" w:type="dxa"/>
          </w:tcPr>
          <w:p w14:paraId="5B8CE7ED" w14:textId="3D238096" w:rsidR="00527834" w:rsidRDefault="00527834" w:rsidP="00527834">
            <w:r>
              <w:rPr>
                <w:rFonts w:ascii="Arial" w:hAnsi="Arial" w:cs="Arial"/>
                <w:color w:val="000000"/>
                <w:sz w:val="22"/>
                <w:szCs w:val="22"/>
              </w:rPr>
              <w:t>To allow users to view attendance data for a specific term</w:t>
            </w:r>
          </w:p>
        </w:tc>
      </w:tr>
      <w:tr w:rsidR="00527834" w14:paraId="4ECC72E8" w14:textId="77777777" w:rsidTr="00284CB6">
        <w:tc>
          <w:tcPr>
            <w:tcW w:w="4508" w:type="dxa"/>
          </w:tcPr>
          <w:p w14:paraId="6B526A22" w14:textId="694E2F00" w:rsidR="00527834" w:rsidRDefault="00527834" w:rsidP="00527834">
            <w:r>
              <w:rPr>
                <w:rFonts w:ascii="Arial" w:hAnsi="Arial" w:cs="Arial"/>
                <w:b/>
                <w:bCs/>
                <w:color w:val="000000"/>
                <w:sz w:val="22"/>
                <w:szCs w:val="22"/>
              </w:rPr>
              <w:t>Input Format</w:t>
            </w:r>
          </w:p>
        </w:tc>
        <w:tc>
          <w:tcPr>
            <w:tcW w:w="4508" w:type="dxa"/>
          </w:tcPr>
          <w:p w14:paraId="53BE83A0" w14:textId="52B5DCA7" w:rsidR="00527834" w:rsidRDefault="00527834" w:rsidP="00527834">
            <w:r>
              <w:rPr>
                <w:rFonts w:ascii="Arial" w:hAnsi="Arial" w:cs="Arial"/>
                <w:color w:val="000000"/>
                <w:sz w:val="22"/>
                <w:szCs w:val="22"/>
              </w:rPr>
              <w:t>Dropdown</w:t>
            </w:r>
          </w:p>
        </w:tc>
      </w:tr>
      <w:tr w:rsidR="00527834" w14:paraId="2EEA7FEB" w14:textId="77777777" w:rsidTr="00284CB6">
        <w:tc>
          <w:tcPr>
            <w:tcW w:w="4508" w:type="dxa"/>
          </w:tcPr>
          <w:p w14:paraId="146109B2" w14:textId="6E5B7447" w:rsidR="00527834" w:rsidRDefault="00527834" w:rsidP="00527834">
            <w:r>
              <w:rPr>
                <w:rFonts w:ascii="Arial" w:hAnsi="Arial" w:cs="Arial"/>
                <w:b/>
                <w:bCs/>
                <w:color w:val="000000"/>
                <w:sz w:val="22"/>
                <w:szCs w:val="22"/>
              </w:rPr>
              <w:t>Valid Input</w:t>
            </w:r>
          </w:p>
        </w:tc>
        <w:tc>
          <w:tcPr>
            <w:tcW w:w="4508" w:type="dxa"/>
          </w:tcPr>
          <w:p w14:paraId="69BDBC37" w14:textId="2837385F" w:rsidR="00527834" w:rsidRDefault="00527834" w:rsidP="00527834">
            <w:r>
              <w:rPr>
                <w:rFonts w:ascii="Arial" w:hAnsi="Arial" w:cs="Arial"/>
                <w:color w:val="000000"/>
                <w:sz w:val="22"/>
                <w:szCs w:val="22"/>
              </w:rPr>
              <w:t>Trimester value (e.g. March 2025)</w:t>
            </w:r>
          </w:p>
        </w:tc>
      </w:tr>
      <w:tr w:rsidR="00527834" w14:paraId="519CBABD" w14:textId="77777777" w:rsidTr="00284CB6">
        <w:tc>
          <w:tcPr>
            <w:tcW w:w="4508" w:type="dxa"/>
          </w:tcPr>
          <w:p w14:paraId="753A3076" w14:textId="184A2B7C" w:rsidR="00527834" w:rsidRDefault="00527834" w:rsidP="00527834">
            <w:r>
              <w:rPr>
                <w:rFonts w:ascii="Arial" w:hAnsi="Arial" w:cs="Arial"/>
                <w:b/>
                <w:bCs/>
                <w:color w:val="000000"/>
                <w:sz w:val="22"/>
                <w:szCs w:val="22"/>
              </w:rPr>
              <w:t>Related I/O</w:t>
            </w:r>
          </w:p>
        </w:tc>
        <w:tc>
          <w:tcPr>
            <w:tcW w:w="4508" w:type="dxa"/>
          </w:tcPr>
          <w:p w14:paraId="546213C1" w14:textId="02907836" w:rsidR="00527834" w:rsidRDefault="00527834" w:rsidP="00527834">
            <w:r>
              <w:rPr>
                <w:rFonts w:ascii="Arial" w:hAnsi="Arial" w:cs="Arial"/>
                <w:color w:val="000000"/>
                <w:sz w:val="22"/>
                <w:szCs w:val="22"/>
              </w:rPr>
              <w:t>REQ_IO0601</w:t>
            </w:r>
          </w:p>
        </w:tc>
      </w:tr>
      <w:tr w:rsidR="00527834" w14:paraId="3150E1AD" w14:textId="77777777" w:rsidTr="00284CB6">
        <w:tc>
          <w:tcPr>
            <w:tcW w:w="4508" w:type="dxa"/>
          </w:tcPr>
          <w:p w14:paraId="04B4C685" w14:textId="39F4B658" w:rsidR="00527834" w:rsidRDefault="00527834" w:rsidP="00527834">
            <w:r>
              <w:rPr>
                <w:rFonts w:ascii="Arial" w:hAnsi="Arial" w:cs="Arial"/>
                <w:b/>
                <w:bCs/>
                <w:color w:val="000000"/>
                <w:sz w:val="22"/>
                <w:szCs w:val="22"/>
              </w:rPr>
              <w:t>Author</w:t>
            </w:r>
          </w:p>
        </w:tc>
        <w:tc>
          <w:tcPr>
            <w:tcW w:w="4508" w:type="dxa"/>
          </w:tcPr>
          <w:p w14:paraId="26309856" w14:textId="202D5E4B" w:rsidR="00527834" w:rsidRDefault="00AB4E6A" w:rsidP="00527834">
            <w:ins w:id="815" w:author="Teoh Xuan Xuan" w:date="2025-05-25T20:10:00Z" w16du:dateUtc="2025-05-25T12:10:00Z">
              <w:r>
                <w:rPr>
                  <w:rFonts w:ascii="Arial" w:hAnsi="Arial" w:cs="Arial"/>
                  <w:color w:val="000000"/>
                  <w:sz w:val="22"/>
                  <w:szCs w:val="22"/>
                </w:rPr>
                <w:t>Yang Jia En</w:t>
              </w:r>
            </w:ins>
            <w:del w:id="816" w:author="Teoh Xuan Xuan" w:date="2025-05-25T20:10:00Z" w16du:dateUtc="2025-05-25T12:10:00Z">
              <w:r w:rsidR="00527834" w:rsidDel="00AB4E6A">
                <w:rPr>
                  <w:rFonts w:ascii="Arial" w:hAnsi="Arial" w:cs="Arial"/>
                  <w:color w:val="000000"/>
                  <w:sz w:val="22"/>
                  <w:szCs w:val="22"/>
                </w:rPr>
                <w:delText>[Your Name Here]</w:delText>
              </w:r>
            </w:del>
          </w:p>
        </w:tc>
      </w:tr>
    </w:tbl>
    <w:p w14:paraId="325C593C" w14:textId="77777777" w:rsidR="00527834" w:rsidRDefault="00527834" w:rsidP="00E87622">
      <w:pPr>
        <w:rPr>
          <w:ins w:id="817" w:author="Teoh Xuan Xuan" w:date="2025-05-25T20:10:00Z" w16du:dateUtc="2025-05-25T12:10:00Z"/>
        </w:rPr>
      </w:pPr>
    </w:p>
    <w:p w14:paraId="73444E77" w14:textId="2446DFF8" w:rsidR="00AB4E6A" w:rsidRDefault="00AB4E6A" w:rsidP="00AB4E6A">
      <w:pPr>
        <w:pStyle w:val="Quote"/>
        <w:pPrChange w:id="818" w:author="Teoh Xuan Xuan" w:date="2025-05-25T20:10:00Z" w16du:dateUtc="2025-05-25T12:10:00Z">
          <w:pPr/>
        </w:pPrChange>
      </w:pPr>
      <w:ins w:id="819" w:author="Teoh Xuan Xuan" w:date="2025-05-25T20:10:00Z" w16du:dateUtc="2025-05-25T12:10:00Z">
        <w:r>
          <w:t>Table 3.5.</w:t>
        </w:r>
        <w:r w:rsidR="00607D14">
          <w:t>6</w:t>
        </w:r>
        <w:r>
          <w:t>.</w:t>
        </w:r>
        <w:r w:rsidR="00607D14">
          <w:t>3</w:t>
        </w:r>
        <w:r>
          <w:rPr>
            <w:rFonts w:hint="eastAsia"/>
          </w:rPr>
          <w:t xml:space="preserve">: </w:t>
        </w:r>
        <w:r>
          <w:t xml:space="preserve">Status Indicator </w:t>
        </w:r>
        <w:r>
          <w:t>requiremen</w:t>
        </w:r>
        <w:r>
          <w:rPr>
            <w:rFonts w:hint="eastAsia"/>
          </w:rPr>
          <w:t>t</w:t>
        </w:r>
      </w:ins>
    </w:p>
    <w:tbl>
      <w:tblPr>
        <w:tblStyle w:val="TableGrid"/>
        <w:tblW w:w="0" w:type="auto"/>
        <w:tblLook w:val="04A0" w:firstRow="1" w:lastRow="0" w:firstColumn="1" w:lastColumn="0" w:noHBand="0" w:noVBand="1"/>
      </w:tblPr>
      <w:tblGrid>
        <w:gridCol w:w="4508"/>
        <w:gridCol w:w="4508"/>
      </w:tblGrid>
      <w:tr w:rsidR="00FD55BB" w14:paraId="7B6C1339" w14:textId="77777777" w:rsidTr="00284CB6">
        <w:tc>
          <w:tcPr>
            <w:tcW w:w="4508" w:type="dxa"/>
          </w:tcPr>
          <w:p w14:paraId="523A1423" w14:textId="1D155E24" w:rsidR="00FD55BB" w:rsidRDefault="00FD55BB" w:rsidP="00FD55BB">
            <w:r>
              <w:rPr>
                <w:rFonts w:ascii="Arial" w:hAnsi="Arial" w:cs="Arial"/>
                <w:b/>
                <w:bCs/>
                <w:color w:val="000000"/>
                <w:sz w:val="22"/>
                <w:szCs w:val="22"/>
              </w:rPr>
              <w:t>Requirement ID</w:t>
            </w:r>
          </w:p>
        </w:tc>
        <w:tc>
          <w:tcPr>
            <w:tcW w:w="4508" w:type="dxa"/>
          </w:tcPr>
          <w:p w14:paraId="19235477" w14:textId="60296B78" w:rsidR="00FD55BB" w:rsidRDefault="00FD55BB" w:rsidP="00FD55BB">
            <w:r>
              <w:rPr>
                <w:rFonts w:ascii="Arial" w:hAnsi="Arial" w:cs="Arial"/>
                <w:b/>
                <w:bCs/>
                <w:color w:val="000000"/>
                <w:sz w:val="22"/>
                <w:szCs w:val="22"/>
              </w:rPr>
              <w:t>REQ_IO0603</w:t>
            </w:r>
          </w:p>
        </w:tc>
      </w:tr>
      <w:tr w:rsidR="00FD55BB" w14:paraId="3D5804B9" w14:textId="77777777" w:rsidTr="00284CB6">
        <w:tc>
          <w:tcPr>
            <w:tcW w:w="4508" w:type="dxa"/>
          </w:tcPr>
          <w:p w14:paraId="7C2A622C" w14:textId="75A05365" w:rsidR="00FD55BB" w:rsidRDefault="00FD55BB" w:rsidP="00FD55BB">
            <w:r>
              <w:rPr>
                <w:rFonts w:ascii="Arial" w:hAnsi="Arial" w:cs="Arial"/>
                <w:b/>
                <w:bCs/>
                <w:color w:val="000000"/>
                <w:sz w:val="22"/>
                <w:szCs w:val="22"/>
              </w:rPr>
              <w:t>Version</w:t>
            </w:r>
          </w:p>
        </w:tc>
        <w:tc>
          <w:tcPr>
            <w:tcW w:w="4508" w:type="dxa"/>
          </w:tcPr>
          <w:p w14:paraId="0105248E" w14:textId="443D2327" w:rsidR="00FD55BB" w:rsidRDefault="00FD55BB" w:rsidP="00FD55BB">
            <w:r>
              <w:rPr>
                <w:rFonts w:ascii="Arial" w:hAnsi="Arial" w:cs="Arial"/>
                <w:color w:val="000000"/>
                <w:sz w:val="22"/>
                <w:szCs w:val="22"/>
              </w:rPr>
              <w:t>1.0</w:t>
            </w:r>
          </w:p>
        </w:tc>
      </w:tr>
      <w:tr w:rsidR="00FD55BB" w14:paraId="396E9725" w14:textId="77777777" w:rsidTr="00284CB6">
        <w:tc>
          <w:tcPr>
            <w:tcW w:w="4508" w:type="dxa"/>
          </w:tcPr>
          <w:p w14:paraId="74B9FC54" w14:textId="091E7A4B" w:rsidR="00FD55BB" w:rsidRDefault="00FD55BB" w:rsidP="00FD55BB">
            <w:r>
              <w:rPr>
                <w:rFonts w:ascii="Arial" w:hAnsi="Arial" w:cs="Arial"/>
                <w:b/>
                <w:bCs/>
                <w:color w:val="000000"/>
                <w:sz w:val="22"/>
                <w:szCs w:val="22"/>
              </w:rPr>
              <w:t>Item</w:t>
            </w:r>
          </w:p>
        </w:tc>
        <w:tc>
          <w:tcPr>
            <w:tcW w:w="4508" w:type="dxa"/>
          </w:tcPr>
          <w:p w14:paraId="1E1226FE" w14:textId="2F80449F" w:rsidR="00FD55BB" w:rsidRDefault="00FD55BB" w:rsidP="00FD55BB">
            <w:r>
              <w:rPr>
                <w:rFonts w:ascii="Arial" w:hAnsi="Arial" w:cs="Arial"/>
                <w:color w:val="000000"/>
                <w:sz w:val="22"/>
                <w:szCs w:val="22"/>
              </w:rPr>
              <w:t>Status Indicator (Output)</w:t>
            </w:r>
          </w:p>
        </w:tc>
      </w:tr>
      <w:tr w:rsidR="00FD55BB" w14:paraId="65EAA2F3" w14:textId="77777777" w:rsidTr="00284CB6">
        <w:tc>
          <w:tcPr>
            <w:tcW w:w="4508" w:type="dxa"/>
          </w:tcPr>
          <w:p w14:paraId="62A93B1C" w14:textId="21C0B19F" w:rsidR="00FD55BB" w:rsidRDefault="00FD55BB" w:rsidP="00FD55BB">
            <w:r>
              <w:rPr>
                <w:rFonts w:ascii="Arial" w:hAnsi="Arial" w:cs="Arial"/>
                <w:b/>
                <w:bCs/>
                <w:color w:val="000000"/>
                <w:sz w:val="22"/>
                <w:szCs w:val="22"/>
              </w:rPr>
              <w:t>Item Description</w:t>
            </w:r>
          </w:p>
        </w:tc>
        <w:tc>
          <w:tcPr>
            <w:tcW w:w="4508" w:type="dxa"/>
          </w:tcPr>
          <w:p w14:paraId="114D84C1" w14:textId="37F21C16" w:rsidR="00FD55BB" w:rsidRDefault="00FD55BB" w:rsidP="00FD55BB">
            <w:proofErr w:type="spellStart"/>
            <w:r>
              <w:rPr>
                <w:rFonts w:ascii="Arial" w:hAnsi="Arial" w:cs="Arial"/>
                <w:color w:val="000000"/>
                <w:sz w:val="22"/>
                <w:szCs w:val="22"/>
              </w:rPr>
              <w:t>Colored</w:t>
            </w:r>
            <w:proofErr w:type="spellEnd"/>
            <w:r>
              <w:rPr>
                <w:rFonts w:ascii="Arial" w:hAnsi="Arial" w:cs="Arial"/>
                <w:color w:val="000000"/>
                <w:sz w:val="22"/>
                <w:szCs w:val="22"/>
              </w:rPr>
              <w:t xml:space="preserve"> labels or icons indicating status (e.g., Good, Warning, Low) based on attendance percentage</w:t>
            </w:r>
          </w:p>
        </w:tc>
      </w:tr>
      <w:tr w:rsidR="00FD55BB" w14:paraId="74A14F43" w14:textId="77777777" w:rsidTr="00284CB6">
        <w:tc>
          <w:tcPr>
            <w:tcW w:w="4508" w:type="dxa"/>
          </w:tcPr>
          <w:p w14:paraId="757A1F03" w14:textId="66EA176D" w:rsidR="00FD55BB" w:rsidRDefault="00FD55BB" w:rsidP="00FD55BB">
            <w:r>
              <w:rPr>
                <w:rFonts w:ascii="Arial" w:hAnsi="Arial" w:cs="Arial"/>
                <w:b/>
                <w:bCs/>
                <w:color w:val="000000"/>
                <w:sz w:val="22"/>
                <w:szCs w:val="22"/>
              </w:rPr>
              <w:t>Item Purpose</w:t>
            </w:r>
          </w:p>
        </w:tc>
        <w:tc>
          <w:tcPr>
            <w:tcW w:w="4508" w:type="dxa"/>
          </w:tcPr>
          <w:p w14:paraId="6904B504" w14:textId="167559F6" w:rsidR="00FD55BB" w:rsidRDefault="00FD55BB" w:rsidP="00FD55BB">
            <w:r>
              <w:rPr>
                <w:rFonts w:ascii="Arial" w:hAnsi="Arial" w:cs="Arial"/>
                <w:color w:val="000000"/>
                <w:sz w:val="22"/>
                <w:szCs w:val="22"/>
              </w:rPr>
              <w:t>To give visual cues to users about attendance risk levels</w:t>
            </w:r>
          </w:p>
        </w:tc>
      </w:tr>
      <w:tr w:rsidR="00FD55BB" w14:paraId="4F5561E0" w14:textId="77777777" w:rsidTr="00284CB6">
        <w:tc>
          <w:tcPr>
            <w:tcW w:w="4508" w:type="dxa"/>
          </w:tcPr>
          <w:p w14:paraId="6B6AC45C" w14:textId="05C7C5BA" w:rsidR="00FD55BB" w:rsidRDefault="00FD55BB" w:rsidP="00FD55BB">
            <w:r>
              <w:rPr>
                <w:rFonts w:ascii="Arial" w:hAnsi="Arial" w:cs="Arial"/>
                <w:b/>
                <w:bCs/>
                <w:color w:val="000000"/>
                <w:sz w:val="22"/>
                <w:szCs w:val="22"/>
              </w:rPr>
              <w:t>Input Format</w:t>
            </w:r>
          </w:p>
        </w:tc>
        <w:tc>
          <w:tcPr>
            <w:tcW w:w="4508" w:type="dxa"/>
          </w:tcPr>
          <w:p w14:paraId="79FBE38C" w14:textId="0124E3CF" w:rsidR="00FD55BB" w:rsidRDefault="00FD55BB" w:rsidP="00FD55BB">
            <w:r>
              <w:rPr>
                <w:rFonts w:ascii="Arial" w:hAnsi="Arial" w:cs="Arial"/>
                <w:color w:val="000000"/>
                <w:sz w:val="22"/>
                <w:szCs w:val="22"/>
              </w:rPr>
              <w:t>Display icon/text</w:t>
            </w:r>
          </w:p>
        </w:tc>
      </w:tr>
      <w:tr w:rsidR="00FD55BB" w14:paraId="0D07B402" w14:textId="77777777" w:rsidTr="00284CB6">
        <w:tc>
          <w:tcPr>
            <w:tcW w:w="4508" w:type="dxa"/>
          </w:tcPr>
          <w:p w14:paraId="1998BD7F" w14:textId="76E2C623" w:rsidR="00FD55BB" w:rsidRDefault="00FD55BB" w:rsidP="00FD55BB">
            <w:r>
              <w:rPr>
                <w:rFonts w:ascii="Arial" w:hAnsi="Arial" w:cs="Arial"/>
                <w:b/>
                <w:bCs/>
                <w:color w:val="000000"/>
                <w:sz w:val="22"/>
                <w:szCs w:val="22"/>
              </w:rPr>
              <w:t>Valid Input</w:t>
            </w:r>
          </w:p>
        </w:tc>
        <w:tc>
          <w:tcPr>
            <w:tcW w:w="4508" w:type="dxa"/>
          </w:tcPr>
          <w:p w14:paraId="13AA72ED" w14:textId="234E8FFC" w:rsidR="00FD55BB" w:rsidRDefault="00FD55BB" w:rsidP="00FD55BB">
            <w:r>
              <w:rPr>
                <w:rFonts w:ascii="Arial" w:hAnsi="Arial" w:cs="Arial"/>
                <w:color w:val="000000"/>
                <w:sz w:val="22"/>
                <w:szCs w:val="22"/>
              </w:rPr>
              <w:t>N/A (System-calculated)</w:t>
            </w:r>
          </w:p>
        </w:tc>
      </w:tr>
      <w:tr w:rsidR="00FD55BB" w14:paraId="490C4D6D" w14:textId="77777777" w:rsidTr="00284CB6">
        <w:tc>
          <w:tcPr>
            <w:tcW w:w="4508" w:type="dxa"/>
          </w:tcPr>
          <w:p w14:paraId="7B917642" w14:textId="646DACEB" w:rsidR="00FD55BB" w:rsidRDefault="00FD55BB" w:rsidP="00FD55BB">
            <w:r>
              <w:rPr>
                <w:rFonts w:ascii="Arial" w:hAnsi="Arial" w:cs="Arial"/>
                <w:b/>
                <w:bCs/>
                <w:color w:val="000000"/>
                <w:sz w:val="22"/>
                <w:szCs w:val="22"/>
              </w:rPr>
              <w:t>Related I/O</w:t>
            </w:r>
          </w:p>
        </w:tc>
        <w:tc>
          <w:tcPr>
            <w:tcW w:w="4508" w:type="dxa"/>
          </w:tcPr>
          <w:p w14:paraId="1672B166" w14:textId="459351FE" w:rsidR="00FD55BB" w:rsidRDefault="00FD55BB" w:rsidP="00FD55BB">
            <w:r>
              <w:rPr>
                <w:rFonts w:ascii="Arial" w:hAnsi="Arial" w:cs="Arial"/>
                <w:color w:val="000000"/>
                <w:sz w:val="22"/>
                <w:szCs w:val="22"/>
              </w:rPr>
              <w:t>REQ_IO0601</w:t>
            </w:r>
          </w:p>
        </w:tc>
      </w:tr>
      <w:tr w:rsidR="00FD55BB" w14:paraId="037535E1" w14:textId="77777777" w:rsidTr="00284CB6">
        <w:tc>
          <w:tcPr>
            <w:tcW w:w="4508" w:type="dxa"/>
          </w:tcPr>
          <w:p w14:paraId="7803315A" w14:textId="605EA734" w:rsidR="00FD55BB" w:rsidRDefault="00FD55BB" w:rsidP="00FD55BB">
            <w:r>
              <w:rPr>
                <w:rFonts w:ascii="Arial" w:hAnsi="Arial" w:cs="Arial"/>
                <w:b/>
                <w:bCs/>
                <w:color w:val="000000"/>
                <w:sz w:val="22"/>
                <w:szCs w:val="22"/>
              </w:rPr>
              <w:t>Author</w:t>
            </w:r>
          </w:p>
        </w:tc>
        <w:tc>
          <w:tcPr>
            <w:tcW w:w="4508" w:type="dxa"/>
          </w:tcPr>
          <w:p w14:paraId="2D8932F9" w14:textId="5A5F4AFD" w:rsidR="00FD55BB" w:rsidRDefault="00FD55BB" w:rsidP="00FD55BB">
            <w:del w:id="820" w:author="Teoh Xuan Xuan" w:date="2025-05-25T20:11:00Z" w16du:dateUtc="2025-05-25T12:11:00Z">
              <w:r w:rsidDel="00607D14">
                <w:rPr>
                  <w:rFonts w:ascii="Arial" w:hAnsi="Arial" w:cs="Arial"/>
                  <w:color w:val="000000"/>
                  <w:sz w:val="22"/>
                  <w:szCs w:val="22"/>
                </w:rPr>
                <w:delText>[Your Name Here]</w:delText>
              </w:r>
            </w:del>
            <w:ins w:id="821" w:author="Teoh Xuan Xuan" w:date="2025-05-25T20:11:00Z" w16du:dateUtc="2025-05-25T12:11:00Z">
              <w:r w:rsidR="00607D14">
                <w:rPr>
                  <w:rFonts w:ascii="Arial" w:hAnsi="Arial" w:cs="Arial"/>
                  <w:color w:val="000000"/>
                  <w:sz w:val="22"/>
                  <w:szCs w:val="22"/>
                </w:rPr>
                <w:t xml:space="preserve">Teoh Xuan </w:t>
              </w:r>
              <w:proofErr w:type="spellStart"/>
              <w:r w:rsidR="00607D14">
                <w:rPr>
                  <w:rFonts w:ascii="Arial" w:hAnsi="Arial" w:cs="Arial"/>
                  <w:color w:val="000000"/>
                  <w:sz w:val="22"/>
                  <w:szCs w:val="22"/>
                </w:rPr>
                <w:t>Xuan</w:t>
              </w:r>
            </w:ins>
            <w:proofErr w:type="spellEnd"/>
          </w:p>
        </w:tc>
      </w:tr>
    </w:tbl>
    <w:p w14:paraId="5D9257AB" w14:textId="77777777" w:rsidR="00527834" w:rsidRPr="00E87622" w:rsidRDefault="00527834" w:rsidP="00E87622"/>
    <w:p w14:paraId="428EB2B6" w14:textId="77777777" w:rsidR="00FD55BB" w:rsidRDefault="00FD55BB">
      <w:pPr>
        <w:rPr>
          <w:rFonts w:eastAsiaTheme="majorEastAsia" w:cstheme="majorBidi"/>
          <w:b/>
          <w:szCs w:val="28"/>
        </w:rPr>
      </w:pPr>
      <w:bookmarkStart w:id="822" w:name="_Toc199027672"/>
      <w:r>
        <w:br w:type="page"/>
      </w:r>
    </w:p>
    <w:p w14:paraId="443792AE" w14:textId="3089604A" w:rsidR="00DF6A52" w:rsidRDefault="00DF6A52" w:rsidP="004672A7">
      <w:pPr>
        <w:pStyle w:val="Heading3"/>
        <w:rPr>
          <w:ins w:id="823" w:author="Teoh Xuan Xuan" w:date="2025-05-25T20:11:00Z" w16du:dateUtc="2025-05-25T12:11:00Z"/>
        </w:rPr>
      </w:pPr>
      <w:r w:rsidRPr="00DF6A52">
        <w:lastRenderedPageBreak/>
        <w:t> </w:t>
      </w:r>
      <w:del w:id="824" w:author="Teoh Xuan Xuan" w:date="2025-05-25T20:11:00Z" w16du:dateUtc="2025-05-25T12:11:00Z">
        <w:r w:rsidRPr="00DF6A52" w:rsidDel="00607D14">
          <w:delText> </w:delText>
        </w:r>
      </w:del>
      <w:r w:rsidRPr="00DF6A52">
        <w:t>3.</w:t>
      </w:r>
      <w:r w:rsidR="00FF256A">
        <w:rPr>
          <w:rFonts w:hint="eastAsia"/>
        </w:rPr>
        <w:t>5</w:t>
      </w:r>
      <w:r w:rsidRPr="00DF6A52">
        <w:t xml:space="preserve">.7 </w:t>
      </w:r>
      <w:bookmarkEnd w:id="822"/>
      <w:r w:rsidR="00FD55BB" w:rsidRPr="00FD55BB">
        <w:t>IO07 View Timetable Page</w:t>
      </w:r>
    </w:p>
    <w:p w14:paraId="651F3A8E" w14:textId="77777777" w:rsidR="00607D14" w:rsidRDefault="00607D14" w:rsidP="00607D14">
      <w:pPr>
        <w:rPr>
          <w:ins w:id="825" w:author="Teoh Xuan Xuan" w:date="2025-05-25T20:11:00Z" w16du:dateUtc="2025-05-25T12:11:00Z"/>
        </w:rPr>
      </w:pPr>
    </w:p>
    <w:p w14:paraId="02AE725A" w14:textId="344C5003" w:rsidR="00607D14" w:rsidRPr="00607D14" w:rsidRDefault="00607D14" w:rsidP="00607D14">
      <w:pPr>
        <w:pStyle w:val="Quote"/>
        <w:pPrChange w:id="826" w:author="Teoh Xuan Xuan" w:date="2025-05-25T20:11:00Z" w16du:dateUtc="2025-05-25T12:11:00Z">
          <w:pPr>
            <w:pStyle w:val="Heading3"/>
          </w:pPr>
        </w:pPrChange>
      </w:pPr>
      <w:ins w:id="827" w:author="Teoh Xuan Xuan" w:date="2025-05-25T20:11:00Z" w16du:dateUtc="2025-05-25T12:11:00Z">
        <w:r>
          <w:t>Table 3.5.</w:t>
        </w:r>
        <w:r>
          <w:t>7</w:t>
        </w:r>
        <w:r>
          <w:t>.1</w:t>
        </w:r>
        <w:r>
          <w:rPr>
            <w:rFonts w:hint="eastAsia"/>
          </w:rPr>
          <w:t xml:space="preserve">: </w:t>
        </w:r>
        <w:r>
          <w:t xml:space="preserve">Weekly Timetable Grid </w:t>
        </w:r>
        <w:r>
          <w:t>requiremen</w:t>
        </w:r>
        <w:r>
          <w:rPr>
            <w:rFonts w:hint="eastAsia"/>
          </w:rPr>
          <w:t>t</w:t>
        </w:r>
      </w:ins>
    </w:p>
    <w:tbl>
      <w:tblPr>
        <w:tblStyle w:val="TableGrid"/>
        <w:tblW w:w="0" w:type="auto"/>
        <w:tblLook w:val="04A0" w:firstRow="1" w:lastRow="0" w:firstColumn="1" w:lastColumn="0" w:noHBand="0" w:noVBand="1"/>
      </w:tblPr>
      <w:tblGrid>
        <w:gridCol w:w="4508"/>
        <w:gridCol w:w="4508"/>
      </w:tblGrid>
      <w:tr w:rsidR="00B534B3" w14:paraId="29F3749A" w14:textId="77777777" w:rsidTr="00284CB6">
        <w:tc>
          <w:tcPr>
            <w:tcW w:w="4508" w:type="dxa"/>
          </w:tcPr>
          <w:p w14:paraId="1B82C320" w14:textId="3E8EB208" w:rsidR="00B534B3" w:rsidRDefault="00B534B3" w:rsidP="00B534B3">
            <w:r>
              <w:rPr>
                <w:rFonts w:ascii="Arial" w:hAnsi="Arial" w:cs="Arial"/>
                <w:b/>
                <w:bCs/>
                <w:color w:val="000000"/>
                <w:sz w:val="22"/>
                <w:szCs w:val="22"/>
              </w:rPr>
              <w:t>Requirement ID</w:t>
            </w:r>
          </w:p>
        </w:tc>
        <w:tc>
          <w:tcPr>
            <w:tcW w:w="4508" w:type="dxa"/>
          </w:tcPr>
          <w:p w14:paraId="02845668" w14:textId="479FB02A" w:rsidR="00B534B3" w:rsidRDefault="00B534B3" w:rsidP="00B534B3">
            <w:r>
              <w:rPr>
                <w:rFonts w:ascii="Arial" w:hAnsi="Arial" w:cs="Arial"/>
                <w:b/>
                <w:bCs/>
                <w:color w:val="000000"/>
                <w:sz w:val="22"/>
                <w:szCs w:val="22"/>
              </w:rPr>
              <w:t>REQ_IO0701</w:t>
            </w:r>
          </w:p>
        </w:tc>
      </w:tr>
      <w:tr w:rsidR="00B534B3" w14:paraId="4B38E5C6" w14:textId="77777777" w:rsidTr="00284CB6">
        <w:tc>
          <w:tcPr>
            <w:tcW w:w="4508" w:type="dxa"/>
          </w:tcPr>
          <w:p w14:paraId="7BCD00D9" w14:textId="3CA2E86D" w:rsidR="00B534B3" w:rsidRDefault="00B534B3" w:rsidP="00B534B3">
            <w:r>
              <w:rPr>
                <w:rFonts w:ascii="Arial" w:hAnsi="Arial" w:cs="Arial"/>
                <w:b/>
                <w:bCs/>
                <w:color w:val="000000"/>
                <w:sz w:val="22"/>
                <w:szCs w:val="22"/>
              </w:rPr>
              <w:t>Version</w:t>
            </w:r>
          </w:p>
        </w:tc>
        <w:tc>
          <w:tcPr>
            <w:tcW w:w="4508" w:type="dxa"/>
          </w:tcPr>
          <w:p w14:paraId="02A691ED" w14:textId="42497C37" w:rsidR="00B534B3" w:rsidRDefault="00B534B3" w:rsidP="00B534B3">
            <w:r>
              <w:rPr>
                <w:rFonts w:ascii="Arial" w:hAnsi="Arial" w:cs="Arial"/>
                <w:color w:val="000000"/>
                <w:sz w:val="22"/>
                <w:szCs w:val="22"/>
              </w:rPr>
              <w:t>1.0</w:t>
            </w:r>
          </w:p>
        </w:tc>
      </w:tr>
      <w:tr w:rsidR="00B534B3" w14:paraId="423D0603" w14:textId="77777777" w:rsidTr="00284CB6">
        <w:tc>
          <w:tcPr>
            <w:tcW w:w="4508" w:type="dxa"/>
          </w:tcPr>
          <w:p w14:paraId="60D3AB01" w14:textId="61A9760A" w:rsidR="00B534B3" w:rsidRDefault="00B534B3" w:rsidP="00B534B3">
            <w:r>
              <w:rPr>
                <w:rFonts w:ascii="Arial" w:hAnsi="Arial" w:cs="Arial"/>
                <w:b/>
                <w:bCs/>
                <w:color w:val="000000"/>
                <w:sz w:val="22"/>
                <w:szCs w:val="22"/>
              </w:rPr>
              <w:t>Item</w:t>
            </w:r>
          </w:p>
        </w:tc>
        <w:tc>
          <w:tcPr>
            <w:tcW w:w="4508" w:type="dxa"/>
          </w:tcPr>
          <w:p w14:paraId="3354408C" w14:textId="6793EDA6" w:rsidR="00B534B3" w:rsidRDefault="00B534B3" w:rsidP="00B534B3">
            <w:r>
              <w:rPr>
                <w:rFonts w:ascii="Arial" w:hAnsi="Arial" w:cs="Arial"/>
                <w:color w:val="000000"/>
                <w:sz w:val="22"/>
                <w:szCs w:val="22"/>
              </w:rPr>
              <w:t>Weekly Timetable Grid (Output)</w:t>
            </w:r>
          </w:p>
        </w:tc>
      </w:tr>
      <w:tr w:rsidR="00B534B3" w14:paraId="46A6135B" w14:textId="77777777" w:rsidTr="00284CB6">
        <w:tc>
          <w:tcPr>
            <w:tcW w:w="4508" w:type="dxa"/>
          </w:tcPr>
          <w:p w14:paraId="3A1C820C" w14:textId="70EDBCAB" w:rsidR="00B534B3" w:rsidRDefault="00B534B3" w:rsidP="00B534B3">
            <w:r>
              <w:rPr>
                <w:rFonts w:ascii="Arial" w:hAnsi="Arial" w:cs="Arial"/>
                <w:b/>
                <w:bCs/>
                <w:color w:val="000000"/>
                <w:sz w:val="22"/>
                <w:szCs w:val="22"/>
              </w:rPr>
              <w:t>Item Description</w:t>
            </w:r>
          </w:p>
        </w:tc>
        <w:tc>
          <w:tcPr>
            <w:tcW w:w="4508" w:type="dxa"/>
          </w:tcPr>
          <w:p w14:paraId="72B5E1D8" w14:textId="21E0D152" w:rsidR="00B534B3" w:rsidRDefault="00B534B3" w:rsidP="00B534B3">
            <w:r>
              <w:rPr>
                <w:rFonts w:ascii="Arial" w:hAnsi="Arial" w:cs="Arial"/>
                <w:color w:val="000000"/>
                <w:sz w:val="22"/>
                <w:szCs w:val="22"/>
              </w:rPr>
              <w:t>A visual calendar-style layout displaying subjects by day and time slots</w:t>
            </w:r>
          </w:p>
        </w:tc>
      </w:tr>
      <w:tr w:rsidR="00B534B3" w14:paraId="6DB75F9A" w14:textId="77777777" w:rsidTr="00284CB6">
        <w:tc>
          <w:tcPr>
            <w:tcW w:w="4508" w:type="dxa"/>
          </w:tcPr>
          <w:p w14:paraId="6C415582" w14:textId="2B8A0460" w:rsidR="00B534B3" w:rsidRDefault="00B534B3" w:rsidP="00B534B3">
            <w:r>
              <w:rPr>
                <w:rFonts w:ascii="Arial" w:hAnsi="Arial" w:cs="Arial"/>
                <w:b/>
                <w:bCs/>
                <w:color w:val="000000"/>
                <w:sz w:val="22"/>
                <w:szCs w:val="22"/>
              </w:rPr>
              <w:t>Item Purpose</w:t>
            </w:r>
          </w:p>
        </w:tc>
        <w:tc>
          <w:tcPr>
            <w:tcW w:w="4508" w:type="dxa"/>
          </w:tcPr>
          <w:p w14:paraId="217A590F" w14:textId="0F34EEEE" w:rsidR="00B534B3" w:rsidRDefault="00B534B3" w:rsidP="00B534B3">
            <w:r>
              <w:rPr>
                <w:rFonts w:ascii="Arial" w:hAnsi="Arial" w:cs="Arial"/>
                <w:color w:val="000000"/>
                <w:sz w:val="22"/>
                <w:szCs w:val="22"/>
              </w:rPr>
              <w:t>To help students view their weekly schedule and class locations</w:t>
            </w:r>
          </w:p>
        </w:tc>
      </w:tr>
      <w:tr w:rsidR="00B534B3" w14:paraId="21828B0C" w14:textId="77777777" w:rsidTr="00284CB6">
        <w:tc>
          <w:tcPr>
            <w:tcW w:w="4508" w:type="dxa"/>
          </w:tcPr>
          <w:p w14:paraId="2EDB77E7" w14:textId="4378C5F5" w:rsidR="00B534B3" w:rsidRDefault="00B534B3" w:rsidP="00B534B3">
            <w:r>
              <w:rPr>
                <w:rFonts w:ascii="Arial" w:hAnsi="Arial" w:cs="Arial"/>
                <w:b/>
                <w:bCs/>
                <w:color w:val="000000"/>
                <w:sz w:val="22"/>
                <w:szCs w:val="22"/>
              </w:rPr>
              <w:t>Input Format</w:t>
            </w:r>
          </w:p>
        </w:tc>
        <w:tc>
          <w:tcPr>
            <w:tcW w:w="4508" w:type="dxa"/>
          </w:tcPr>
          <w:p w14:paraId="3493B48E" w14:textId="76E620B9" w:rsidR="00B534B3" w:rsidRDefault="00B534B3" w:rsidP="00B534B3">
            <w:r>
              <w:rPr>
                <w:rFonts w:ascii="Arial" w:hAnsi="Arial" w:cs="Arial"/>
                <w:color w:val="000000"/>
                <w:sz w:val="22"/>
                <w:szCs w:val="22"/>
              </w:rPr>
              <w:t>Grid display</w:t>
            </w:r>
          </w:p>
        </w:tc>
      </w:tr>
      <w:tr w:rsidR="00B534B3" w14:paraId="02297DF1" w14:textId="77777777" w:rsidTr="00284CB6">
        <w:tc>
          <w:tcPr>
            <w:tcW w:w="4508" w:type="dxa"/>
          </w:tcPr>
          <w:p w14:paraId="281D0E92" w14:textId="22CFB85D" w:rsidR="00B534B3" w:rsidRDefault="00B534B3" w:rsidP="00B534B3">
            <w:r>
              <w:rPr>
                <w:rFonts w:ascii="Arial" w:hAnsi="Arial" w:cs="Arial"/>
                <w:b/>
                <w:bCs/>
                <w:color w:val="000000"/>
                <w:sz w:val="22"/>
                <w:szCs w:val="22"/>
              </w:rPr>
              <w:t>Valid Input</w:t>
            </w:r>
          </w:p>
        </w:tc>
        <w:tc>
          <w:tcPr>
            <w:tcW w:w="4508" w:type="dxa"/>
          </w:tcPr>
          <w:p w14:paraId="7DC4CE41" w14:textId="5FEB4AC0" w:rsidR="00B534B3" w:rsidRDefault="00B534B3" w:rsidP="00B534B3">
            <w:r>
              <w:rPr>
                <w:rFonts w:ascii="Arial" w:hAnsi="Arial" w:cs="Arial"/>
                <w:color w:val="000000"/>
                <w:sz w:val="22"/>
                <w:szCs w:val="22"/>
              </w:rPr>
              <w:t>N/A</w:t>
            </w:r>
          </w:p>
        </w:tc>
      </w:tr>
      <w:tr w:rsidR="00B534B3" w14:paraId="28F66C5C" w14:textId="77777777" w:rsidTr="00284CB6">
        <w:tc>
          <w:tcPr>
            <w:tcW w:w="4508" w:type="dxa"/>
          </w:tcPr>
          <w:p w14:paraId="0CD13070" w14:textId="66AD9C50" w:rsidR="00B534B3" w:rsidRDefault="00B534B3" w:rsidP="00B534B3">
            <w:r>
              <w:rPr>
                <w:rFonts w:ascii="Arial" w:hAnsi="Arial" w:cs="Arial"/>
                <w:b/>
                <w:bCs/>
                <w:color w:val="000000"/>
                <w:sz w:val="22"/>
                <w:szCs w:val="22"/>
              </w:rPr>
              <w:t>Related I/O</w:t>
            </w:r>
          </w:p>
        </w:tc>
        <w:tc>
          <w:tcPr>
            <w:tcW w:w="4508" w:type="dxa"/>
          </w:tcPr>
          <w:p w14:paraId="503C00C5" w14:textId="5409CBD8" w:rsidR="00B534B3" w:rsidRDefault="00B534B3" w:rsidP="00B534B3">
            <w:r>
              <w:rPr>
                <w:rFonts w:ascii="Arial" w:hAnsi="Arial" w:cs="Arial"/>
                <w:color w:val="000000"/>
                <w:sz w:val="22"/>
                <w:szCs w:val="22"/>
              </w:rPr>
              <w:t>Timetable API</w:t>
            </w:r>
          </w:p>
        </w:tc>
      </w:tr>
      <w:tr w:rsidR="00B534B3" w14:paraId="610C99F9" w14:textId="77777777" w:rsidTr="00284CB6">
        <w:tc>
          <w:tcPr>
            <w:tcW w:w="4508" w:type="dxa"/>
          </w:tcPr>
          <w:p w14:paraId="10A7D812" w14:textId="5E0350BF" w:rsidR="00B534B3" w:rsidRDefault="00B534B3" w:rsidP="00B534B3">
            <w:r>
              <w:rPr>
                <w:rFonts w:ascii="Arial" w:hAnsi="Arial" w:cs="Arial"/>
                <w:b/>
                <w:bCs/>
                <w:color w:val="000000"/>
                <w:sz w:val="22"/>
                <w:szCs w:val="22"/>
              </w:rPr>
              <w:t>Author</w:t>
            </w:r>
          </w:p>
        </w:tc>
        <w:tc>
          <w:tcPr>
            <w:tcW w:w="4508" w:type="dxa"/>
          </w:tcPr>
          <w:p w14:paraId="1218EB6E" w14:textId="5AD43BD7" w:rsidR="00B534B3" w:rsidRDefault="00B534B3" w:rsidP="00B534B3">
            <w:del w:id="828" w:author="Teoh Xuan Xuan" w:date="2025-05-25T20:12:00Z" w16du:dateUtc="2025-05-25T12:12:00Z">
              <w:r w:rsidDel="00607D14">
                <w:rPr>
                  <w:rFonts w:ascii="Arial" w:hAnsi="Arial" w:cs="Arial"/>
                  <w:color w:val="000000"/>
                  <w:sz w:val="22"/>
                  <w:szCs w:val="22"/>
                </w:rPr>
                <w:delText>[Your Name Her</w:delText>
              </w:r>
            </w:del>
            <w:ins w:id="829" w:author="Teoh Xuan Xuan" w:date="2025-05-25T20:12:00Z" w16du:dateUtc="2025-05-25T12:12:00Z">
              <w:r w:rsidR="00607D14">
                <w:rPr>
                  <w:rFonts w:ascii="Arial" w:hAnsi="Arial" w:cs="Arial"/>
                  <w:color w:val="000000"/>
                  <w:sz w:val="22"/>
                  <w:szCs w:val="22"/>
                </w:rPr>
                <w:t xml:space="preserve">Teoh Xuan </w:t>
              </w:r>
              <w:proofErr w:type="spellStart"/>
              <w:r w:rsidR="00607D14">
                <w:rPr>
                  <w:rFonts w:ascii="Arial" w:hAnsi="Arial" w:cs="Arial"/>
                  <w:color w:val="000000"/>
                  <w:sz w:val="22"/>
                  <w:szCs w:val="22"/>
                </w:rPr>
                <w:t>Xuan</w:t>
              </w:r>
            </w:ins>
            <w:proofErr w:type="spellEnd"/>
            <w:del w:id="830" w:author="Teoh Xuan Xuan" w:date="2025-05-25T20:12:00Z" w16du:dateUtc="2025-05-25T12:12:00Z">
              <w:r w:rsidDel="00607D14">
                <w:rPr>
                  <w:rFonts w:ascii="Arial" w:hAnsi="Arial" w:cs="Arial"/>
                  <w:color w:val="000000"/>
                  <w:sz w:val="22"/>
                  <w:szCs w:val="22"/>
                </w:rPr>
                <w:delText>e]</w:delText>
              </w:r>
            </w:del>
          </w:p>
        </w:tc>
      </w:tr>
    </w:tbl>
    <w:p w14:paraId="2106C365" w14:textId="77777777" w:rsidR="00FD55BB" w:rsidRDefault="00FD55BB" w:rsidP="00FD55BB">
      <w:pPr>
        <w:rPr>
          <w:ins w:id="831" w:author="Teoh Xuan Xuan" w:date="2025-05-25T20:12:00Z" w16du:dateUtc="2025-05-25T12:12:00Z"/>
        </w:rPr>
      </w:pPr>
    </w:p>
    <w:p w14:paraId="6D3B08BE" w14:textId="33B86AAC" w:rsidR="00607D14" w:rsidRDefault="00607D14" w:rsidP="00607D14">
      <w:pPr>
        <w:pStyle w:val="Quote"/>
        <w:pPrChange w:id="832" w:author="Teoh Xuan Xuan" w:date="2025-05-25T20:12:00Z" w16du:dateUtc="2025-05-25T12:12:00Z">
          <w:pPr/>
        </w:pPrChange>
      </w:pPr>
      <w:ins w:id="833" w:author="Teoh Xuan Xuan" w:date="2025-05-25T20:12:00Z" w16du:dateUtc="2025-05-25T12:12:00Z">
        <w:r>
          <w:t>Table 3.5.7.</w:t>
        </w:r>
        <w:r>
          <w:t>2</w:t>
        </w:r>
        <w:r>
          <w:rPr>
            <w:rFonts w:hint="eastAsia"/>
          </w:rPr>
          <w:t xml:space="preserve">: </w:t>
        </w:r>
        <w:r>
          <w:t>Day/Week View Toggle</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B534B3" w14:paraId="4D7E946D" w14:textId="77777777" w:rsidTr="00284CB6">
        <w:tc>
          <w:tcPr>
            <w:tcW w:w="4508" w:type="dxa"/>
          </w:tcPr>
          <w:p w14:paraId="179675F9" w14:textId="03CBE499" w:rsidR="00B534B3" w:rsidRDefault="00B534B3" w:rsidP="00B534B3">
            <w:r>
              <w:rPr>
                <w:rFonts w:ascii="Arial" w:hAnsi="Arial" w:cs="Arial"/>
                <w:b/>
                <w:bCs/>
                <w:color w:val="000000"/>
                <w:sz w:val="22"/>
                <w:szCs w:val="22"/>
              </w:rPr>
              <w:t>Requirement ID</w:t>
            </w:r>
          </w:p>
        </w:tc>
        <w:tc>
          <w:tcPr>
            <w:tcW w:w="4508" w:type="dxa"/>
          </w:tcPr>
          <w:p w14:paraId="02388623" w14:textId="5F6D50D4" w:rsidR="00B534B3" w:rsidRDefault="00B534B3" w:rsidP="00B534B3">
            <w:r>
              <w:rPr>
                <w:rFonts w:ascii="Arial" w:hAnsi="Arial" w:cs="Arial"/>
                <w:b/>
                <w:bCs/>
                <w:color w:val="000000"/>
                <w:sz w:val="22"/>
                <w:szCs w:val="22"/>
              </w:rPr>
              <w:t>REQ_IO0702</w:t>
            </w:r>
          </w:p>
        </w:tc>
      </w:tr>
      <w:tr w:rsidR="00B534B3" w14:paraId="18D4ED06" w14:textId="77777777" w:rsidTr="00284CB6">
        <w:tc>
          <w:tcPr>
            <w:tcW w:w="4508" w:type="dxa"/>
          </w:tcPr>
          <w:p w14:paraId="0C10FDC8" w14:textId="6A3C5EEB" w:rsidR="00B534B3" w:rsidRDefault="00B534B3" w:rsidP="00B534B3">
            <w:r>
              <w:rPr>
                <w:rFonts w:ascii="Arial" w:hAnsi="Arial" w:cs="Arial"/>
                <w:b/>
                <w:bCs/>
                <w:color w:val="000000"/>
                <w:sz w:val="22"/>
                <w:szCs w:val="22"/>
              </w:rPr>
              <w:t>Version</w:t>
            </w:r>
          </w:p>
        </w:tc>
        <w:tc>
          <w:tcPr>
            <w:tcW w:w="4508" w:type="dxa"/>
          </w:tcPr>
          <w:p w14:paraId="02E4A685" w14:textId="3EFEB4B3" w:rsidR="00B534B3" w:rsidRDefault="00B534B3" w:rsidP="00B534B3">
            <w:r>
              <w:rPr>
                <w:rFonts w:ascii="Arial" w:hAnsi="Arial" w:cs="Arial"/>
                <w:color w:val="000000"/>
                <w:sz w:val="22"/>
                <w:szCs w:val="22"/>
              </w:rPr>
              <w:t>1.0</w:t>
            </w:r>
          </w:p>
        </w:tc>
      </w:tr>
      <w:tr w:rsidR="00B534B3" w14:paraId="5F68635C" w14:textId="77777777" w:rsidTr="00284CB6">
        <w:tc>
          <w:tcPr>
            <w:tcW w:w="4508" w:type="dxa"/>
          </w:tcPr>
          <w:p w14:paraId="3B95B535" w14:textId="25DFCA46" w:rsidR="00B534B3" w:rsidRDefault="00B534B3" w:rsidP="00B534B3">
            <w:r>
              <w:rPr>
                <w:rFonts w:ascii="Arial" w:hAnsi="Arial" w:cs="Arial"/>
                <w:b/>
                <w:bCs/>
                <w:color w:val="000000"/>
                <w:sz w:val="22"/>
                <w:szCs w:val="22"/>
              </w:rPr>
              <w:t>Item</w:t>
            </w:r>
          </w:p>
        </w:tc>
        <w:tc>
          <w:tcPr>
            <w:tcW w:w="4508" w:type="dxa"/>
          </w:tcPr>
          <w:p w14:paraId="79557B4E" w14:textId="1378E792" w:rsidR="00B534B3" w:rsidRDefault="00B534B3" w:rsidP="00B534B3">
            <w:r>
              <w:rPr>
                <w:rFonts w:ascii="Arial" w:hAnsi="Arial" w:cs="Arial"/>
                <w:color w:val="000000"/>
                <w:sz w:val="22"/>
                <w:szCs w:val="22"/>
              </w:rPr>
              <w:t>Day/Week View Toggle (Input)</w:t>
            </w:r>
          </w:p>
        </w:tc>
      </w:tr>
      <w:tr w:rsidR="00B534B3" w14:paraId="7959B76A" w14:textId="77777777" w:rsidTr="00284CB6">
        <w:tc>
          <w:tcPr>
            <w:tcW w:w="4508" w:type="dxa"/>
          </w:tcPr>
          <w:p w14:paraId="42B89C5C" w14:textId="7F00F289" w:rsidR="00B534B3" w:rsidRDefault="00B534B3" w:rsidP="00B534B3">
            <w:r>
              <w:rPr>
                <w:rFonts w:ascii="Arial" w:hAnsi="Arial" w:cs="Arial"/>
                <w:b/>
                <w:bCs/>
                <w:color w:val="000000"/>
                <w:sz w:val="22"/>
                <w:szCs w:val="22"/>
              </w:rPr>
              <w:t>Item Description</w:t>
            </w:r>
          </w:p>
        </w:tc>
        <w:tc>
          <w:tcPr>
            <w:tcW w:w="4508" w:type="dxa"/>
          </w:tcPr>
          <w:p w14:paraId="3F534A64" w14:textId="66934911" w:rsidR="00B534B3" w:rsidRDefault="00B534B3" w:rsidP="00B534B3">
            <w:r>
              <w:rPr>
                <w:rFonts w:ascii="Arial" w:hAnsi="Arial" w:cs="Arial"/>
                <w:color w:val="000000"/>
                <w:sz w:val="22"/>
                <w:szCs w:val="22"/>
              </w:rPr>
              <w:t>Toggle option to switch between daily view and full-week view</w:t>
            </w:r>
          </w:p>
        </w:tc>
      </w:tr>
      <w:tr w:rsidR="00B534B3" w14:paraId="7B454A69" w14:textId="77777777" w:rsidTr="00284CB6">
        <w:tc>
          <w:tcPr>
            <w:tcW w:w="4508" w:type="dxa"/>
          </w:tcPr>
          <w:p w14:paraId="01DE5C97" w14:textId="7A15BECC" w:rsidR="00B534B3" w:rsidRDefault="00B534B3" w:rsidP="00B534B3">
            <w:r>
              <w:rPr>
                <w:rFonts w:ascii="Arial" w:hAnsi="Arial" w:cs="Arial"/>
                <w:b/>
                <w:bCs/>
                <w:color w:val="000000"/>
                <w:sz w:val="22"/>
                <w:szCs w:val="22"/>
              </w:rPr>
              <w:t>Item Purpose</w:t>
            </w:r>
          </w:p>
        </w:tc>
        <w:tc>
          <w:tcPr>
            <w:tcW w:w="4508" w:type="dxa"/>
          </w:tcPr>
          <w:p w14:paraId="4A92C2BB" w14:textId="1BF3E69C" w:rsidR="00B534B3" w:rsidRDefault="00B534B3" w:rsidP="00B534B3">
            <w:r>
              <w:rPr>
                <w:rFonts w:ascii="Arial" w:hAnsi="Arial" w:cs="Arial"/>
                <w:color w:val="000000"/>
                <w:sz w:val="22"/>
                <w:szCs w:val="22"/>
              </w:rPr>
              <w:t>To allow users to adjust how much schedule info is shown at once</w:t>
            </w:r>
          </w:p>
        </w:tc>
      </w:tr>
      <w:tr w:rsidR="00B534B3" w14:paraId="4D316F55" w14:textId="77777777" w:rsidTr="00284CB6">
        <w:tc>
          <w:tcPr>
            <w:tcW w:w="4508" w:type="dxa"/>
          </w:tcPr>
          <w:p w14:paraId="2C44A41E" w14:textId="6EC4055D" w:rsidR="00B534B3" w:rsidRDefault="00B534B3" w:rsidP="00B534B3">
            <w:r>
              <w:rPr>
                <w:rFonts w:ascii="Arial" w:hAnsi="Arial" w:cs="Arial"/>
                <w:b/>
                <w:bCs/>
                <w:color w:val="000000"/>
                <w:sz w:val="22"/>
                <w:szCs w:val="22"/>
              </w:rPr>
              <w:t>Input Format</w:t>
            </w:r>
          </w:p>
        </w:tc>
        <w:tc>
          <w:tcPr>
            <w:tcW w:w="4508" w:type="dxa"/>
          </w:tcPr>
          <w:p w14:paraId="6058E40B" w14:textId="5B6DD9EB" w:rsidR="00B534B3" w:rsidRDefault="00B534B3" w:rsidP="00B534B3">
            <w:r>
              <w:rPr>
                <w:rFonts w:ascii="Arial" w:hAnsi="Arial" w:cs="Arial"/>
                <w:color w:val="000000"/>
                <w:sz w:val="22"/>
                <w:szCs w:val="22"/>
              </w:rPr>
              <w:t>Toggle</w:t>
            </w:r>
          </w:p>
        </w:tc>
      </w:tr>
      <w:tr w:rsidR="00B534B3" w14:paraId="3D6C0932" w14:textId="77777777" w:rsidTr="00284CB6">
        <w:tc>
          <w:tcPr>
            <w:tcW w:w="4508" w:type="dxa"/>
          </w:tcPr>
          <w:p w14:paraId="7C88FAF3" w14:textId="694BA2DA" w:rsidR="00B534B3" w:rsidRDefault="00B534B3" w:rsidP="00B534B3">
            <w:r>
              <w:rPr>
                <w:rFonts w:ascii="Arial" w:hAnsi="Arial" w:cs="Arial"/>
                <w:b/>
                <w:bCs/>
                <w:color w:val="000000"/>
                <w:sz w:val="22"/>
                <w:szCs w:val="22"/>
              </w:rPr>
              <w:t>Valid Input</w:t>
            </w:r>
          </w:p>
        </w:tc>
        <w:tc>
          <w:tcPr>
            <w:tcW w:w="4508" w:type="dxa"/>
          </w:tcPr>
          <w:p w14:paraId="2E102BC6" w14:textId="23286AB2" w:rsidR="00B534B3" w:rsidRDefault="00B534B3" w:rsidP="00B534B3">
            <w:r>
              <w:rPr>
                <w:rFonts w:ascii="Arial" w:hAnsi="Arial" w:cs="Arial"/>
                <w:color w:val="000000"/>
                <w:sz w:val="22"/>
                <w:szCs w:val="22"/>
              </w:rPr>
              <w:t>Day / Week</w:t>
            </w:r>
          </w:p>
        </w:tc>
      </w:tr>
      <w:tr w:rsidR="00B534B3" w14:paraId="52AF90E7" w14:textId="77777777" w:rsidTr="00284CB6">
        <w:tc>
          <w:tcPr>
            <w:tcW w:w="4508" w:type="dxa"/>
          </w:tcPr>
          <w:p w14:paraId="74A99AD4" w14:textId="585B0837" w:rsidR="00B534B3" w:rsidRDefault="00B534B3" w:rsidP="00B534B3">
            <w:r>
              <w:rPr>
                <w:rFonts w:ascii="Arial" w:hAnsi="Arial" w:cs="Arial"/>
                <w:b/>
                <w:bCs/>
                <w:color w:val="000000"/>
                <w:sz w:val="22"/>
                <w:szCs w:val="22"/>
              </w:rPr>
              <w:t>Related I/O</w:t>
            </w:r>
          </w:p>
        </w:tc>
        <w:tc>
          <w:tcPr>
            <w:tcW w:w="4508" w:type="dxa"/>
          </w:tcPr>
          <w:p w14:paraId="29A5A4CA" w14:textId="1F0B73B0" w:rsidR="00B534B3" w:rsidRDefault="00B534B3" w:rsidP="00B534B3">
            <w:r>
              <w:rPr>
                <w:rFonts w:ascii="Arial" w:hAnsi="Arial" w:cs="Arial"/>
                <w:color w:val="000000"/>
                <w:sz w:val="22"/>
                <w:szCs w:val="22"/>
              </w:rPr>
              <w:t>REQ_IO0701</w:t>
            </w:r>
          </w:p>
        </w:tc>
      </w:tr>
      <w:tr w:rsidR="00B534B3" w14:paraId="3513C6D9" w14:textId="77777777" w:rsidTr="00284CB6">
        <w:tc>
          <w:tcPr>
            <w:tcW w:w="4508" w:type="dxa"/>
          </w:tcPr>
          <w:p w14:paraId="3456DE9C" w14:textId="69520028" w:rsidR="00B534B3" w:rsidRDefault="00B534B3" w:rsidP="00B534B3">
            <w:r>
              <w:rPr>
                <w:rFonts w:ascii="Arial" w:hAnsi="Arial" w:cs="Arial"/>
                <w:b/>
                <w:bCs/>
                <w:color w:val="000000"/>
                <w:sz w:val="22"/>
                <w:szCs w:val="22"/>
              </w:rPr>
              <w:t>Author</w:t>
            </w:r>
          </w:p>
        </w:tc>
        <w:tc>
          <w:tcPr>
            <w:tcW w:w="4508" w:type="dxa"/>
          </w:tcPr>
          <w:p w14:paraId="03A6E7B5" w14:textId="0DDEF1B1" w:rsidR="00B534B3" w:rsidRDefault="00607D14" w:rsidP="00B534B3">
            <w:ins w:id="834" w:author="Teoh Xuan Xuan" w:date="2025-05-25T20:12:00Z" w16du:dateUtc="2025-05-25T12:12:00Z">
              <w:r>
                <w:rPr>
                  <w:rFonts w:ascii="Arial" w:hAnsi="Arial" w:cs="Arial"/>
                  <w:color w:val="000000"/>
                  <w:sz w:val="22"/>
                  <w:szCs w:val="22"/>
                </w:rPr>
                <w:t>Yang Jia En</w:t>
              </w:r>
            </w:ins>
            <w:del w:id="835" w:author="Teoh Xuan Xuan" w:date="2025-05-25T20:12:00Z" w16du:dateUtc="2025-05-25T12:12:00Z">
              <w:r w:rsidR="00B534B3" w:rsidDel="00607D14">
                <w:rPr>
                  <w:rFonts w:ascii="Arial" w:hAnsi="Arial" w:cs="Arial"/>
                  <w:color w:val="000000"/>
                  <w:sz w:val="22"/>
                  <w:szCs w:val="22"/>
                </w:rPr>
                <w:delText>[Your Name Here]</w:delText>
              </w:r>
            </w:del>
          </w:p>
        </w:tc>
      </w:tr>
    </w:tbl>
    <w:p w14:paraId="6FCC9C56" w14:textId="77777777" w:rsidR="00B534B3" w:rsidRDefault="00B534B3" w:rsidP="00FD55BB">
      <w:pPr>
        <w:rPr>
          <w:ins w:id="836" w:author="Teoh Xuan Xuan" w:date="2025-05-25T20:12:00Z" w16du:dateUtc="2025-05-25T12:12:00Z"/>
        </w:rPr>
      </w:pPr>
    </w:p>
    <w:p w14:paraId="5C20CC9A" w14:textId="75467B7E" w:rsidR="00794C0E" w:rsidRDefault="00794C0E" w:rsidP="00794C0E">
      <w:pPr>
        <w:pStyle w:val="Quote"/>
        <w:pPrChange w:id="837" w:author="Teoh Xuan Xuan" w:date="2025-05-25T20:12:00Z" w16du:dateUtc="2025-05-25T12:12:00Z">
          <w:pPr/>
        </w:pPrChange>
      </w:pPr>
      <w:ins w:id="838" w:author="Teoh Xuan Xuan" w:date="2025-05-25T20:12:00Z" w16du:dateUtc="2025-05-25T12:12:00Z">
        <w:r>
          <w:t>Table 3.5.7.</w:t>
        </w:r>
        <w:r>
          <w:rPr>
            <w:rFonts w:hint="eastAsia"/>
          </w:rPr>
          <w:t>3</w:t>
        </w:r>
        <w:r>
          <w:rPr>
            <w:rFonts w:hint="eastAsia"/>
          </w:rPr>
          <w:t xml:space="preserve">: </w:t>
        </w:r>
      </w:ins>
      <w:ins w:id="839" w:author="Teoh Xuan Xuan" w:date="2025-05-25T20:13:00Z" w16du:dateUtc="2025-05-25T12:13:00Z">
        <w:r>
          <w:rPr>
            <w:rFonts w:hint="eastAsia"/>
          </w:rPr>
          <w:t>Trimester</w:t>
        </w:r>
        <w:r>
          <w:rPr>
            <w:lang w:val="en-US"/>
          </w:rPr>
          <w:t xml:space="preserve"> Filter</w:t>
        </w:r>
      </w:ins>
      <w:ins w:id="840" w:author="Teoh Xuan Xuan" w:date="2025-05-25T20:12:00Z" w16du:dateUtc="2025-05-25T12:12:00Z">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B534B3" w14:paraId="64E03DE4" w14:textId="77777777" w:rsidTr="00284CB6">
        <w:tc>
          <w:tcPr>
            <w:tcW w:w="4508" w:type="dxa"/>
          </w:tcPr>
          <w:p w14:paraId="449DD8DE" w14:textId="5702FD99" w:rsidR="00B534B3" w:rsidRDefault="00B534B3" w:rsidP="00B534B3">
            <w:r>
              <w:rPr>
                <w:rFonts w:ascii="Arial" w:hAnsi="Arial" w:cs="Arial"/>
                <w:b/>
                <w:bCs/>
                <w:color w:val="000000"/>
                <w:sz w:val="22"/>
                <w:szCs w:val="22"/>
              </w:rPr>
              <w:t>Requirement ID</w:t>
            </w:r>
          </w:p>
        </w:tc>
        <w:tc>
          <w:tcPr>
            <w:tcW w:w="4508" w:type="dxa"/>
          </w:tcPr>
          <w:p w14:paraId="76959E21" w14:textId="14233EBB" w:rsidR="00B534B3" w:rsidRDefault="00B534B3" w:rsidP="00B534B3">
            <w:r>
              <w:rPr>
                <w:rFonts w:ascii="Arial" w:hAnsi="Arial" w:cs="Arial"/>
                <w:b/>
                <w:bCs/>
                <w:color w:val="000000"/>
                <w:sz w:val="22"/>
                <w:szCs w:val="22"/>
              </w:rPr>
              <w:t>REQ_IO0703</w:t>
            </w:r>
          </w:p>
        </w:tc>
      </w:tr>
      <w:tr w:rsidR="00B534B3" w14:paraId="0A364564" w14:textId="77777777" w:rsidTr="00284CB6">
        <w:tc>
          <w:tcPr>
            <w:tcW w:w="4508" w:type="dxa"/>
          </w:tcPr>
          <w:p w14:paraId="09B32EDF" w14:textId="1C959C63" w:rsidR="00B534B3" w:rsidRDefault="00B534B3" w:rsidP="00B534B3">
            <w:r>
              <w:rPr>
                <w:rFonts w:ascii="Arial" w:hAnsi="Arial" w:cs="Arial"/>
                <w:b/>
                <w:bCs/>
                <w:color w:val="000000"/>
                <w:sz w:val="22"/>
                <w:szCs w:val="22"/>
              </w:rPr>
              <w:t>Version</w:t>
            </w:r>
          </w:p>
        </w:tc>
        <w:tc>
          <w:tcPr>
            <w:tcW w:w="4508" w:type="dxa"/>
          </w:tcPr>
          <w:p w14:paraId="3A19C8B9" w14:textId="542F00B0" w:rsidR="00B534B3" w:rsidRDefault="00B534B3" w:rsidP="00B534B3">
            <w:r>
              <w:rPr>
                <w:rFonts w:ascii="Arial" w:hAnsi="Arial" w:cs="Arial"/>
                <w:color w:val="000000"/>
                <w:sz w:val="22"/>
                <w:szCs w:val="22"/>
              </w:rPr>
              <w:t>1.0</w:t>
            </w:r>
          </w:p>
        </w:tc>
      </w:tr>
      <w:tr w:rsidR="00B534B3" w14:paraId="6964FED0" w14:textId="77777777" w:rsidTr="00284CB6">
        <w:tc>
          <w:tcPr>
            <w:tcW w:w="4508" w:type="dxa"/>
          </w:tcPr>
          <w:p w14:paraId="5F10BB2F" w14:textId="1785106F" w:rsidR="00B534B3" w:rsidRDefault="00B534B3" w:rsidP="00B534B3">
            <w:r>
              <w:rPr>
                <w:rFonts w:ascii="Arial" w:hAnsi="Arial" w:cs="Arial"/>
                <w:b/>
                <w:bCs/>
                <w:color w:val="000000"/>
                <w:sz w:val="22"/>
                <w:szCs w:val="22"/>
              </w:rPr>
              <w:t>Item</w:t>
            </w:r>
          </w:p>
        </w:tc>
        <w:tc>
          <w:tcPr>
            <w:tcW w:w="4508" w:type="dxa"/>
          </w:tcPr>
          <w:p w14:paraId="1FE9DA36" w14:textId="732581DE" w:rsidR="00B534B3" w:rsidRDefault="00B534B3" w:rsidP="00B534B3">
            <w:r>
              <w:rPr>
                <w:rFonts w:ascii="Arial" w:hAnsi="Arial" w:cs="Arial"/>
                <w:color w:val="000000"/>
                <w:sz w:val="22"/>
                <w:szCs w:val="22"/>
              </w:rPr>
              <w:t>Trimester Filter (Input)</w:t>
            </w:r>
          </w:p>
        </w:tc>
      </w:tr>
      <w:tr w:rsidR="00B534B3" w14:paraId="518421BB" w14:textId="77777777" w:rsidTr="00284CB6">
        <w:tc>
          <w:tcPr>
            <w:tcW w:w="4508" w:type="dxa"/>
          </w:tcPr>
          <w:p w14:paraId="6290706A" w14:textId="2E50D623" w:rsidR="00B534B3" w:rsidRDefault="00B534B3" w:rsidP="00B534B3">
            <w:r>
              <w:rPr>
                <w:rFonts w:ascii="Arial" w:hAnsi="Arial" w:cs="Arial"/>
                <w:b/>
                <w:bCs/>
                <w:color w:val="000000"/>
                <w:sz w:val="22"/>
                <w:szCs w:val="22"/>
              </w:rPr>
              <w:t>Item Description</w:t>
            </w:r>
          </w:p>
        </w:tc>
        <w:tc>
          <w:tcPr>
            <w:tcW w:w="4508" w:type="dxa"/>
          </w:tcPr>
          <w:p w14:paraId="5A358034" w14:textId="535C5E0C" w:rsidR="00B534B3" w:rsidRDefault="00B534B3" w:rsidP="00B534B3">
            <w:r>
              <w:rPr>
                <w:rFonts w:ascii="Arial" w:hAnsi="Arial" w:cs="Arial"/>
                <w:color w:val="000000"/>
                <w:sz w:val="22"/>
                <w:szCs w:val="22"/>
              </w:rPr>
              <w:t>Dropdown to select which trimester’s timetable to view</w:t>
            </w:r>
          </w:p>
        </w:tc>
      </w:tr>
      <w:tr w:rsidR="00B534B3" w14:paraId="30A88325" w14:textId="77777777" w:rsidTr="00284CB6">
        <w:tc>
          <w:tcPr>
            <w:tcW w:w="4508" w:type="dxa"/>
          </w:tcPr>
          <w:p w14:paraId="550EF0C7" w14:textId="63300F9C" w:rsidR="00B534B3" w:rsidRDefault="00B534B3" w:rsidP="00B534B3">
            <w:r>
              <w:rPr>
                <w:rFonts w:ascii="Arial" w:hAnsi="Arial" w:cs="Arial"/>
                <w:b/>
                <w:bCs/>
                <w:color w:val="000000"/>
                <w:sz w:val="22"/>
                <w:szCs w:val="22"/>
              </w:rPr>
              <w:t>Item Purpose</w:t>
            </w:r>
          </w:p>
        </w:tc>
        <w:tc>
          <w:tcPr>
            <w:tcW w:w="4508" w:type="dxa"/>
          </w:tcPr>
          <w:p w14:paraId="3937E712" w14:textId="698854A6" w:rsidR="00B534B3" w:rsidRDefault="00B534B3" w:rsidP="00B534B3">
            <w:r>
              <w:rPr>
                <w:rFonts w:ascii="Arial" w:hAnsi="Arial" w:cs="Arial"/>
                <w:color w:val="000000"/>
                <w:sz w:val="22"/>
                <w:szCs w:val="22"/>
              </w:rPr>
              <w:t>To display class schedules based on selected academic term</w:t>
            </w:r>
          </w:p>
        </w:tc>
      </w:tr>
      <w:tr w:rsidR="00B534B3" w14:paraId="5D7B8854" w14:textId="77777777" w:rsidTr="00284CB6">
        <w:tc>
          <w:tcPr>
            <w:tcW w:w="4508" w:type="dxa"/>
          </w:tcPr>
          <w:p w14:paraId="4BBBE19B" w14:textId="4405AE59" w:rsidR="00B534B3" w:rsidRDefault="00B534B3" w:rsidP="00B534B3">
            <w:r>
              <w:rPr>
                <w:rFonts w:ascii="Arial" w:hAnsi="Arial" w:cs="Arial"/>
                <w:b/>
                <w:bCs/>
                <w:color w:val="000000"/>
                <w:sz w:val="22"/>
                <w:szCs w:val="22"/>
              </w:rPr>
              <w:t>Input Format</w:t>
            </w:r>
          </w:p>
        </w:tc>
        <w:tc>
          <w:tcPr>
            <w:tcW w:w="4508" w:type="dxa"/>
          </w:tcPr>
          <w:p w14:paraId="01CAD5DF" w14:textId="438E2D0D" w:rsidR="00B534B3" w:rsidRDefault="00B534B3" w:rsidP="00B534B3">
            <w:r>
              <w:rPr>
                <w:rFonts w:ascii="Arial" w:hAnsi="Arial" w:cs="Arial"/>
                <w:color w:val="000000"/>
                <w:sz w:val="22"/>
                <w:szCs w:val="22"/>
              </w:rPr>
              <w:t>Dropdown</w:t>
            </w:r>
          </w:p>
        </w:tc>
      </w:tr>
      <w:tr w:rsidR="00B534B3" w14:paraId="1DD6D144" w14:textId="77777777" w:rsidTr="00284CB6">
        <w:tc>
          <w:tcPr>
            <w:tcW w:w="4508" w:type="dxa"/>
          </w:tcPr>
          <w:p w14:paraId="6729E0D2" w14:textId="37AD4B16" w:rsidR="00B534B3" w:rsidRDefault="00B534B3" w:rsidP="00B534B3">
            <w:r>
              <w:rPr>
                <w:rFonts w:ascii="Arial" w:hAnsi="Arial" w:cs="Arial"/>
                <w:b/>
                <w:bCs/>
                <w:color w:val="000000"/>
                <w:sz w:val="22"/>
                <w:szCs w:val="22"/>
              </w:rPr>
              <w:t>Valid Input</w:t>
            </w:r>
          </w:p>
        </w:tc>
        <w:tc>
          <w:tcPr>
            <w:tcW w:w="4508" w:type="dxa"/>
          </w:tcPr>
          <w:p w14:paraId="4CA2D51F" w14:textId="72924A10" w:rsidR="00B534B3" w:rsidRDefault="00B534B3" w:rsidP="00B534B3">
            <w:r>
              <w:rPr>
                <w:rFonts w:ascii="Arial" w:hAnsi="Arial" w:cs="Arial"/>
                <w:color w:val="000000"/>
                <w:sz w:val="22"/>
                <w:szCs w:val="22"/>
              </w:rPr>
              <w:t>Trimester ID</w:t>
            </w:r>
          </w:p>
        </w:tc>
      </w:tr>
      <w:tr w:rsidR="00B534B3" w14:paraId="2ADBE3F6" w14:textId="77777777" w:rsidTr="00284CB6">
        <w:tc>
          <w:tcPr>
            <w:tcW w:w="4508" w:type="dxa"/>
          </w:tcPr>
          <w:p w14:paraId="5526F0B9" w14:textId="655B86C8" w:rsidR="00B534B3" w:rsidRDefault="00B534B3" w:rsidP="00B534B3">
            <w:r>
              <w:rPr>
                <w:rFonts w:ascii="Arial" w:hAnsi="Arial" w:cs="Arial"/>
                <w:b/>
                <w:bCs/>
                <w:color w:val="000000"/>
                <w:sz w:val="22"/>
                <w:szCs w:val="22"/>
              </w:rPr>
              <w:t>Related I/O</w:t>
            </w:r>
          </w:p>
        </w:tc>
        <w:tc>
          <w:tcPr>
            <w:tcW w:w="4508" w:type="dxa"/>
          </w:tcPr>
          <w:p w14:paraId="51EDCCF0" w14:textId="7A9520E7" w:rsidR="00B534B3" w:rsidRDefault="00B534B3" w:rsidP="00B534B3">
            <w:r>
              <w:rPr>
                <w:rFonts w:ascii="Arial" w:hAnsi="Arial" w:cs="Arial"/>
                <w:color w:val="000000"/>
                <w:sz w:val="22"/>
                <w:szCs w:val="22"/>
              </w:rPr>
              <w:t>REQ_IO0701</w:t>
            </w:r>
          </w:p>
        </w:tc>
      </w:tr>
      <w:tr w:rsidR="00B534B3" w14:paraId="1F596C34" w14:textId="77777777" w:rsidTr="00284CB6">
        <w:tc>
          <w:tcPr>
            <w:tcW w:w="4508" w:type="dxa"/>
          </w:tcPr>
          <w:p w14:paraId="50C526DD" w14:textId="42EFE64D" w:rsidR="00B534B3" w:rsidRDefault="00B534B3" w:rsidP="00B534B3">
            <w:r>
              <w:rPr>
                <w:rFonts w:ascii="Arial" w:hAnsi="Arial" w:cs="Arial"/>
                <w:b/>
                <w:bCs/>
                <w:color w:val="000000"/>
                <w:sz w:val="22"/>
                <w:szCs w:val="22"/>
              </w:rPr>
              <w:t>Author</w:t>
            </w:r>
          </w:p>
        </w:tc>
        <w:tc>
          <w:tcPr>
            <w:tcW w:w="4508" w:type="dxa"/>
          </w:tcPr>
          <w:p w14:paraId="3670C59A" w14:textId="0EAC501C" w:rsidR="00B534B3" w:rsidRDefault="00794C0E" w:rsidP="00B534B3">
            <w:ins w:id="841" w:author="Teoh Xuan Xuan" w:date="2025-05-25T20:13:00Z" w16du:dateUtc="2025-05-25T12:13:00Z">
              <w:r>
                <w:rPr>
                  <w:rFonts w:ascii="Arial" w:hAnsi="Arial" w:cs="Arial"/>
                  <w:color w:val="000000"/>
                  <w:sz w:val="22"/>
                  <w:szCs w:val="22"/>
                </w:rPr>
                <w:t>Tey Jun Cheng</w:t>
              </w:r>
            </w:ins>
            <w:del w:id="842" w:author="Teoh Xuan Xuan" w:date="2025-05-25T20:13:00Z" w16du:dateUtc="2025-05-25T12:13:00Z">
              <w:r w:rsidR="00B534B3" w:rsidDel="00794C0E">
                <w:rPr>
                  <w:rFonts w:ascii="Arial" w:hAnsi="Arial" w:cs="Arial"/>
                  <w:color w:val="000000"/>
                  <w:sz w:val="22"/>
                  <w:szCs w:val="22"/>
                </w:rPr>
                <w:delText>[Your Name Here]</w:delText>
              </w:r>
            </w:del>
          </w:p>
        </w:tc>
      </w:tr>
    </w:tbl>
    <w:p w14:paraId="59A5B1AB" w14:textId="77777777" w:rsidR="00B534B3" w:rsidRPr="00FD55BB" w:rsidRDefault="00B534B3" w:rsidP="00FD55BB"/>
    <w:p w14:paraId="30ED8AF9" w14:textId="77777777" w:rsidR="00B534B3" w:rsidRDefault="00B534B3">
      <w:pPr>
        <w:rPr>
          <w:rFonts w:eastAsiaTheme="majorEastAsia" w:cstheme="majorBidi"/>
          <w:b/>
          <w:szCs w:val="28"/>
        </w:rPr>
      </w:pPr>
      <w:bookmarkStart w:id="843" w:name="_Toc199027673"/>
      <w:r>
        <w:br w:type="page"/>
      </w:r>
    </w:p>
    <w:p w14:paraId="6E4C1152" w14:textId="5FFEC4BE" w:rsidR="00BF4F02" w:rsidRDefault="00DF6A52" w:rsidP="00E93BB7">
      <w:pPr>
        <w:pStyle w:val="Heading3"/>
      </w:pPr>
      <w:del w:id="844" w:author="Teoh Xuan Xuan" w:date="2025-05-25T20:13:00Z" w16du:dateUtc="2025-05-25T12:13:00Z">
        <w:r w:rsidRPr="00DF6A52" w:rsidDel="00794C0E">
          <w:lastRenderedPageBreak/>
          <w:delText> </w:delText>
        </w:r>
        <w:r w:rsidRPr="00DF6A52" w:rsidDel="00794C0E">
          <w:delText> </w:delText>
        </w:r>
      </w:del>
      <w:r w:rsidRPr="00DF6A52">
        <w:t>3.</w:t>
      </w:r>
      <w:r w:rsidR="00FF256A">
        <w:rPr>
          <w:rFonts w:hint="eastAsia"/>
        </w:rPr>
        <w:t>5</w:t>
      </w:r>
      <w:r w:rsidRPr="00DF6A52">
        <w:t xml:space="preserve">.8 </w:t>
      </w:r>
      <w:bookmarkEnd w:id="843"/>
      <w:r w:rsidR="00F93ED0" w:rsidRPr="00F93ED0">
        <w:t>IO08 Book Classroom Page</w:t>
      </w:r>
    </w:p>
    <w:p w14:paraId="6E0DC77C" w14:textId="77777777" w:rsidR="00313A95" w:rsidRDefault="00313A95" w:rsidP="00313A95">
      <w:pPr>
        <w:rPr>
          <w:ins w:id="845" w:author="Teoh Xuan Xuan" w:date="2025-05-25T20:13:00Z" w16du:dateUtc="2025-05-25T12:13:00Z"/>
        </w:rPr>
      </w:pPr>
    </w:p>
    <w:p w14:paraId="64DADBF6" w14:textId="3237394F" w:rsidR="00794C0E" w:rsidRPr="00313A95" w:rsidRDefault="00794C0E" w:rsidP="00794C0E">
      <w:pPr>
        <w:pStyle w:val="Quote"/>
        <w:pPrChange w:id="846" w:author="Teoh Xuan Xuan" w:date="2025-05-25T20:13:00Z" w16du:dateUtc="2025-05-25T12:13:00Z">
          <w:pPr/>
        </w:pPrChange>
      </w:pPr>
      <w:ins w:id="847" w:author="Teoh Xuan Xuan" w:date="2025-05-25T20:13:00Z" w16du:dateUtc="2025-05-25T12:13:00Z">
        <w:r>
          <w:t>Table 3.5.</w:t>
        </w:r>
        <w:r>
          <w:t>8</w:t>
        </w:r>
        <w:r>
          <w:t>.1</w:t>
        </w:r>
        <w:r>
          <w:rPr>
            <w:rFonts w:hint="eastAsia"/>
          </w:rPr>
          <w:t xml:space="preserve">: </w:t>
        </w:r>
        <w:r>
          <w:t>Classroom Booking Form</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F93ED0" w14:paraId="04B65AE7" w14:textId="77777777" w:rsidTr="00284CB6">
        <w:tc>
          <w:tcPr>
            <w:tcW w:w="4508" w:type="dxa"/>
          </w:tcPr>
          <w:p w14:paraId="586E085B" w14:textId="10609B4E" w:rsidR="00F93ED0" w:rsidRDefault="00F93ED0" w:rsidP="00F93ED0">
            <w:r>
              <w:rPr>
                <w:rFonts w:ascii="Arial" w:hAnsi="Arial" w:cs="Arial"/>
                <w:b/>
                <w:bCs/>
                <w:color w:val="000000"/>
                <w:sz w:val="22"/>
                <w:szCs w:val="22"/>
              </w:rPr>
              <w:t>Requirement ID</w:t>
            </w:r>
          </w:p>
        </w:tc>
        <w:tc>
          <w:tcPr>
            <w:tcW w:w="4508" w:type="dxa"/>
          </w:tcPr>
          <w:p w14:paraId="10436640" w14:textId="63EEB3A6" w:rsidR="00F93ED0" w:rsidRDefault="00F93ED0" w:rsidP="00F93ED0">
            <w:r>
              <w:rPr>
                <w:rFonts w:ascii="Arial" w:hAnsi="Arial" w:cs="Arial"/>
                <w:b/>
                <w:bCs/>
                <w:color w:val="000000"/>
                <w:sz w:val="22"/>
                <w:szCs w:val="22"/>
              </w:rPr>
              <w:t>REQ_IO0801</w:t>
            </w:r>
          </w:p>
        </w:tc>
      </w:tr>
      <w:tr w:rsidR="00F93ED0" w14:paraId="1C015D1E" w14:textId="77777777" w:rsidTr="00284CB6">
        <w:tc>
          <w:tcPr>
            <w:tcW w:w="4508" w:type="dxa"/>
          </w:tcPr>
          <w:p w14:paraId="62CA057D" w14:textId="50AF2632" w:rsidR="00F93ED0" w:rsidRDefault="00F93ED0" w:rsidP="00F93ED0">
            <w:r>
              <w:rPr>
                <w:rFonts w:ascii="Arial" w:hAnsi="Arial" w:cs="Arial"/>
                <w:b/>
                <w:bCs/>
                <w:color w:val="000000"/>
                <w:sz w:val="22"/>
                <w:szCs w:val="22"/>
              </w:rPr>
              <w:t>Version</w:t>
            </w:r>
          </w:p>
        </w:tc>
        <w:tc>
          <w:tcPr>
            <w:tcW w:w="4508" w:type="dxa"/>
          </w:tcPr>
          <w:p w14:paraId="7B4187BD" w14:textId="7BA3288C" w:rsidR="00F93ED0" w:rsidRDefault="00F93ED0" w:rsidP="00F93ED0">
            <w:r>
              <w:rPr>
                <w:rFonts w:ascii="Arial" w:hAnsi="Arial" w:cs="Arial"/>
                <w:color w:val="000000"/>
                <w:sz w:val="22"/>
                <w:szCs w:val="22"/>
              </w:rPr>
              <w:t>1.0</w:t>
            </w:r>
          </w:p>
        </w:tc>
      </w:tr>
      <w:tr w:rsidR="00F93ED0" w14:paraId="79FB00C7" w14:textId="77777777" w:rsidTr="00284CB6">
        <w:tc>
          <w:tcPr>
            <w:tcW w:w="4508" w:type="dxa"/>
          </w:tcPr>
          <w:p w14:paraId="7B5DFA52" w14:textId="5E662FEC" w:rsidR="00F93ED0" w:rsidRDefault="00F93ED0" w:rsidP="00F93ED0">
            <w:r>
              <w:rPr>
                <w:rFonts w:ascii="Arial" w:hAnsi="Arial" w:cs="Arial"/>
                <w:b/>
                <w:bCs/>
                <w:color w:val="000000"/>
                <w:sz w:val="22"/>
                <w:szCs w:val="22"/>
              </w:rPr>
              <w:t>Item</w:t>
            </w:r>
          </w:p>
        </w:tc>
        <w:tc>
          <w:tcPr>
            <w:tcW w:w="4508" w:type="dxa"/>
          </w:tcPr>
          <w:p w14:paraId="5F59255B" w14:textId="48D4E07D" w:rsidR="00F93ED0" w:rsidRDefault="00F93ED0" w:rsidP="00F93ED0">
            <w:r>
              <w:rPr>
                <w:rFonts w:ascii="Arial" w:hAnsi="Arial" w:cs="Arial"/>
                <w:color w:val="000000"/>
                <w:sz w:val="22"/>
                <w:szCs w:val="22"/>
              </w:rPr>
              <w:t>Classroom Booking Form (Input)</w:t>
            </w:r>
          </w:p>
        </w:tc>
      </w:tr>
      <w:tr w:rsidR="00F93ED0" w14:paraId="5DA643EE" w14:textId="77777777" w:rsidTr="00284CB6">
        <w:tc>
          <w:tcPr>
            <w:tcW w:w="4508" w:type="dxa"/>
          </w:tcPr>
          <w:p w14:paraId="2D59C1A3" w14:textId="20117454" w:rsidR="00F93ED0" w:rsidRDefault="00F93ED0" w:rsidP="00F93ED0">
            <w:r>
              <w:rPr>
                <w:rFonts w:ascii="Arial" w:hAnsi="Arial" w:cs="Arial"/>
                <w:b/>
                <w:bCs/>
                <w:color w:val="000000"/>
                <w:sz w:val="22"/>
                <w:szCs w:val="22"/>
              </w:rPr>
              <w:t>Item Description</w:t>
            </w:r>
          </w:p>
        </w:tc>
        <w:tc>
          <w:tcPr>
            <w:tcW w:w="4508" w:type="dxa"/>
          </w:tcPr>
          <w:p w14:paraId="6766610E" w14:textId="50D857B6" w:rsidR="00F93ED0" w:rsidRDefault="00F93ED0" w:rsidP="00F93ED0">
            <w:r>
              <w:rPr>
                <w:rFonts w:ascii="Arial" w:hAnsi="Arial" w:cs="Arial"/>
                <w:color w:val="000000"/>
                <w:sz w:val="22"/>
                <w:szCs w:val="22"/>
              </w:rPr>
              <w:t>A form containing fields for date, time, classroom, purpose, and submit button</w:t>
            </w:r>
          </w:p>
        </w:tc>
      </w:tr>
      <w:tr w:rsidR="00F93ED0" w14:paraId="0CCBF95F" w14:textId="77777777" w:rsidTr="00284CB6">
        <w:tc>
          <w:tcPr>
            <w:tcW w:w="4508" w:type="dxa"/>
          </w:tcPr>
          <w:p w14:paraId="4E88E63D" w14:textId="0A33A6A2" w:rsidR="00F93ED0" w:rsidRDefault="00F93ED0" w:rsidP="00F93ED0">
            <w:r>
              <w:rPr>
                <w:rFonts w:ascii="Arial" w:hAnsi="Arial" w:cs="Arial"/>
                <w:b/>
                <w:bCs/>
                <w:color w:val="000000"/>
                <w:sz w:val="22"/>
                <w:szCs w:val="22"/>
              </w:rPr>
              <w:t>Item Purpose</w:t>
            </w:r>
          </w:p>
        </w:tc>
        <w:tc>
          <w:tcPr>
            <w:tcW w:w="4508" w:type="dxa"/>
          </w:tcPr>
          <w:p w14:paraId="74F597C3" w14:textId="74B0D9D0" w:rsidR="00F93ED0" w:rsidRDefault="00F93ED0" w:rsidP="00F93ED0">
            <w:r>
              <w:rPr>
                <w:rFonts w:ascii="Arial" w:hAnsi="Arial" w:cs="Arial"/>
                <w:color w:val="000000"/>
                <w:sz w:val="22"/>
                <w:szCs w:val="22"/>
              </w:rPr>
              <w:t>To allow students to request classroom use for study or group work</w:t>
            </w:r>
          </w:p>
        </w:tc>
      </w:tr>
      <w:tr w:rsidR="00F93ED0" w14:paraId="670A1985" w14:textId="77777777" w:rsidTr="00284CB6">
        <w:tc>
          <w:tcPr>
            <w:tcW w:w="4508" w:type="dxa"/>
          </w:tcPr>
          <w:p w14:paraId="082A69C9" w14:textId="1B3D5844" w:rsidR="00F93ED0" w:rsidRDefault="00F93ED0" w:rsidP="00F93ED0">
            <w:r>
              <w:rPr>
                <w:rFonts w:ascii="Arial" w:hAnsi="Arial" w:cs="Arial"/>
                <w:b/>
                <w:bCs/>
                <w:color w:val="000000"/>
                <w:sz w:val="22"/>
                <w:szCs w:val="22"/>
              </w:rPr>
              <w:t>Input Format</w:t>
            </w:r>
          </w:p>
        </w:tc>
        <w:tc>
          <w:tcPr>
            <w:tcW w:w="4508" w:type="dxa"/>
          </w:tcPr>
          <w:p w14:paraId="5E29074E" w14:textId="321E8BAE" w:rsidR="00F93ED0" w:rsidRDefault="00F93ED0" w:rsidP="00F93ED0">
            <w:r>
              <w:rPr>
                <w:rFonts w:ascii="Arial" w:hAnsi="Arial" w:cs="Arial"/>
                <w:color w:val="000000"/>
                <w:sz w:val="22"/>
                <w:szCs w:val="22"/>
              </w:rPr>
              <w:t>Form</w:t>
            </w:r>
          </w:p>
        </w:tc>
      </w:tr>
      <w:tr w:rsidR="00F93ED0" w14:paraId="094BF93E" w14:textId="77777777" w:rsidTr="00284CB6">
        <w:tc>
          <w:tcPr>
            <w:tcW w:w="4508" w:type="dxa"/>
          </w:tcPr>
          <w:p w14:paraId="0981E986" w14:textId="5862FE45" w:rsidR="00F93ED0" w:rsidRDefault="00F93ED0" w:rsidP="00F93ED0">
            <w:r>
              <w:rPr>
                <w:rFonts w:ascii="Arial" w:hAnsi="Arial" w:cs="Arial"/>
                <w:b/>
                <w:bCs/>
                <w:color w:val="000000"/>
                <w:sz w:val="22"/>
                <w:szCs w:val="22"/>
              </w:rPr>
              <w:t>Valid Input</w:t>
            </w:r>
          </w:p>
        </w:tc>
        <w:tc>
          <w:tcPr>
            <w:tcW w:w="4508" w:type="dxa"/>
          </w:tcPr>
          <w:p w14:paraId="57E863DD" w14:textId="5FD92103" w:rsidR="00F93ED0" w:rsidRDefault="00F93ED0" w:rsidP="00F93ED0">
            <w:r>
              <w:rPr>
                <w:rFonts w:ascii="Arial" w:hAnsi="Arial" w:cs="Arial"/>
                <w:color w:val="000000"/>
                <w:sz w:val="22"/>
                <w:szCs w:val="22"/>
              </w:rPr>
              <w:t>Date (YYYY-MM-DD), Time (HH:MM), Room Code, Text (max 200 chars)</w:t>
            </w:r>
          </w:p>
        </w:tc>
      </w:tr>
      <w:tr w:rsidR="00F93ED0" w14:paraId="2C18329A" w14:textId="77777777" w:rsidTr="00284CB6">
        <w:tc>
          <w:tcPr>
            <w:tcW w:w="4508" w:type="dxa"/>
          </w:tcPr>
          <w:p w14:paraId="42A57ED7" w14:textId="1AF629A8" w:rsidR="00F93ED0" w:rsidRDefault="00F93ED0" w:rsidP="00F93ED0">
            <w:r>
              <w:rPr>
                <w:rFonts w:ascii="Arial" w:hAnsi="Arial" w:cs="Arial"/>
                <w:b/>
                <w:bCs/>
                <w:color w:val="000000"/>
                <w:sz w:val="22"/>
                <w:szCs w:val="22"/>
              </w:rPr>
              <w:t>Related I/O</w:t>
            </w:r>
          </w:p>
        </w:tc>
        <w:tc>
          <w:tcPr>
            <w:tcW w:w="4508" w:type="dxa"/>
          </w:tcPr>
          <w:p w14:paraId="61FFC43D" w14:textId="1521043D" w:rsidR="00F93ED0" w:rsidRDefault="00F93ED0" w:rsidP="00F93ED0">
            <w:r>
              <w:rPr>
                <w:rFonts w:ascii="Arial" w:hAnsi="Arial" w:cs="Arial"/>
                <w:color w:val="000000"/>
                <w:sz w:val="22"/>
                <w:szCs w:val="22"/>
              </w:rPr>
              <w:t>REQ_IO0802</w:t>
            </w:r>
          </w:p>
        </w:tc>
      </w:tr>
      <w:tr w:rsidR="00F93ED0" w14:paraId="6A18B738" w14:textId="77777777" w:rsidTr="00284CB6">
        <w:tc>
          <w:tcPr>
            <w:tcW w:w="4508" w:type="dxa"/>
          </w:tcPr>
          <w:p w14:paraId="3759FAA3" w14:textId="24542D14" w:rsidR="00F93ED0" w:rsidRDefault="00F93ED0" w:rsidP="00F93ED0">
            <w:r>
              <w:rPr>
                <w:rFonts w:ascii="Arial" w:hAnsi="Arial" w:cs="Arial"/>
                <w:b/>
                <w:bCs/>
                <w:color w:val="000000"/>
                <w:sz w:val="22"/>
                <w:szCs w:val="22"/>
              </w:rPr>
              <w:t>Author</w:t>
            </w:r>
          </w:p>
        </w:tc>
        <w:tc>
          <w:tcPr>
            <w:tcW w:w="4508" w:type="dxa"/>
          </w:tcPr>
          <w:p w14:paraId="11F11E01" w14:textId="610ED23D" w:rsidR="00F93ED0" w:rsidRDefault="00E93BB7" w:rsidP="00F93ED0">
            <w:ins w:id="848" w:author="Teoh Xuan Xuan" w:date="2025-05-25T20:13:00Z" w16du:dateUtc="2025-05-25T12:13:00Z">
              <w:r>
                <w:rPr>
                  <w:rFonts w:ascii="Arial" w:hAnsi="Arial" w:cs="Arial"/>
                  <w:color w:val="000000"/>
                  <w:sz w:val="22"/>
                  <w:szCs w:val="22"/>
                </w:rPr>
                <w:t>Yang Jia En</w:t>
              </w:r>
            </w:ins>
            <w:del w:id="849" w:author="Teoh Xuan Xuan" w:date="2025-05-25T20:13:00Z" w16du:dateUtc="2025-05-25T12:13:00Z">
              <w:r w:rsidR="00F93ED0" w:rsidDel="00E93BB7">
                <w:rPr>
                  <w:rFonts w:ascii="Arial" w:hAnsi="Arial" w:cs="Arial"/>
                  <w:color w:val="000000"/>
                  <w:sz w:val="22"/>
                  <w:szCs w:val="22"/>
                </w:rPr>
                <w:delText>[Your Name Here]</w:delText>
              </w:r>
            </w:del>
          </w:p>
        </w:tc>
      </w:tr>
    </w:tbl>
    <w:p w14:paraId="58BE4EE6" w14:textId="21AAD8FC" w:rsidR="00F93ED0" w:rsidRDefault="00F93ED0">
      <w:pPr>
        <w:rPr>
          <w:ins w:id="850" w:author="Teoh Xuan Xuan" w:date="2025-05-25T20:13:00Z" w16du:dateUtc="2025-05-25T12:13:00Z"/>
        </w:rPr>
      </w:pPr>
    </w:p>
    <w:p w14:paraId="5C68BFB6" w14:textId="3112C25C" w:rsidR="00E93BB7" w:rsidRDefault="00E93BB7" w:rsidP="00E93BB7">
      <w:pPr>
        <w:pStyle w:val="Quote"/>
        <w:pPrChange w:id="851" w:author="Teoh Xuan Xuan" w:date="2025-05-25T20:13:00Z" w16du:dateUtc="2025-05-25T12:13:00Z">
          <w:pPr/>
        </w:pPrChange>
      </w:pPr>
      <w:ins w:id="852" w:author="Teoh Xuan Xuan" w:date="2025-05-25T20:13:00Z" w16du:dateUtc="2025-05-25T12:13:00Z">
        <w:r>
          <w:t>Table 3.5.8.</w:t>
        </w:r>
      </w:ins>
      <w:ins w:id="853" w:author="Teoh Xuan Xuan" w:date="2025-05-25T20:14:00Z" w16du:dateUtc="2025-05-25T12:14:00Z">
        <w:r>
          <w:t>2</w:t>
        </w:r>
      </w:ins>
      <w:ins w:id="854" w:author="Teoh Xuan Xuan" w:date="2025-05-25T20:13:00Z" w16du:dateUtc="2025-05-25T12:13:00Z">
        <w:r>
          <w:rPr>
            <w:rFonts w:hint="eastAsia"/>
          </w:rPr>
          <w:t xml:space="preserve">: </w:t>
        </w:r>
      </w:ins>
      <w:ins w:id="855" w:author="Teoh Xuan Xuan" w:date="2025-05-25T20:14:00Z" w16du:dateUtc="2025-05-25T12:14:00Z">
        <w:r>
          <w:t>Submit Booking Button</w:t>
        </w:r>
      </w:ins>
      <w:ins w:id="856" w:author="Teoh Xuan Xuan" w:date="2025-05-25T20:13:00Z" w16du:dateUtc="2025-05-25T12:13:00Z">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F93ED0" w14:paraId="789A2EFF" w14:textId="77777777" w:rsidTr="00284CB6">
        <w:tc>
          <w:tcPr>
            <w:tcW w:w="4508" w:type="dxa"/>
          </w:tcPr>
          <w:p w14:paraId="17E5C0DF" w14:textId="15D9183A" w:rsidR="00F93ED0" w:rsidRDefault="00F93ED0" w:rsidP="00F93ED0">
            <w:r>
              <w:rPr>
                <w:rFonts w:ascii="Arial" w:hAnsi="Arial" w:cs="Arial"/>
                <w:b/>
                <w:bCs/>
                <w:color w:val="000000"/>
                <w:sz w:val="22"/>
                <w:szCs w:val="22"/>
              </w:rPr>
              <w:t>Requirement ID</w:t>
            </w:r>
          </w:p>
        </w:tc>
        <w:tc>
          <w:tcPr>
            <w:tcW w:w="4508" w:type="dxa"/>
          </w:tcPr>
          <w:p w14:paraId="6424F364" w14:textId="76E4E1C4" w:rsidR="00F93ED0" w:rsidRDefault="00F93ED0" w:rsidP="00F93ED0">
            <w:r>
              <w:rPr>
                <w:rFonts w:ascii="Arial" w:hAnsi="Arial" w:cs="Arial"/>
                <w:b/>
                <w:bCs/>
                <w:color w:val="000000"/>
                <w:sz w:val="22"/>
                <w:szCs w:val="22"/>
              </w:rPr>
              <w:t>REQ_IO0802</w:t>
            </w:r>
          </w:p>
        </w:tc>
      </w:tr>
      <w:tr w:rsidR="00F93ED0" w14:paraId="375CF5B3" w14:textId="77777777" w:rsidTr="00284CB6">
        <w:tc>
          <w:tcPr>
            <w:tcW w:w="4508" w:type="dxa"/>
          </w:tcPr>
          <w:p w14:paraId="4E09ED83" w14:textId="76E54E18" w:rsidR="00F93ED0" w:rsidRDefault="00F93ED0" w:rsidP="00F93ED0">
            <w:r>
              <w:rPr>
                <w:rFonts w:ascii="Arial" w:hAnsi="Arial" w:cs="Arial"/>
                <w:b/>
                <w:bCs/>
                <w:color w:val="000000"/>
                <w:sz w:val="22"/>
                <w:szCs w:val="22"/>
              </w:rPr>
              <w:t>Version</w:t>
            </w:r>
          </w:p>
        </w:tc>
        <w:tc>
          <w:tcPr>
            <w:tcW w:w="4508" w:type="dxa"/>
          </w:tcPr>
          <w:p w14:paraId="6DE9A49C" w14:textId="3B709C0A" w:rsidR="00F93ED0" w:rsidRDefault="00F93ED0" w:rsidP="00F93ED0">
            <w:r>
              <w:rPr>
                <w:rFonts w:ascii="Arial" w:hAnsi="Arial" w:cs="Arial"/>
                <w:color w:val="000000"/>
                <w:sz w:val="22"/>
                <w:szCs w:val="22"/>
              </w:rPr>
              <w:t>1.0</w:t>
            </w:r>
          </w:p>
        </w:tc>
      </w:tr>
      <w:tr w:rsidR="00F93ED0" w14:paraId="5FC149FC" w14:textId="77777777" w:rsidTr="00284CB6">
        <w:tc>
          <w:tcPr>
            <w:tcW w:w="4508" w:type="dxa"/>
          </w:tcPr>
          <w:p w14:paraId="044AA5C7" w14:textId="41E872BA" w:rsidR="00F93ED0" w:rsidRDefault="00F93ED0" w:rsidP="00F93ED0">
            <w:r>
              <w:rPr>
                <w:rFonts w:ascii="Arial" w:hAnsi="Arial" w:cs="Arial"/>
                <w:b/>
                <w:bCs/>
                <w:color w:val="000000"/>
                <w:sz w:val="22"/>
                <w:szCs w:val="22"/>
              </w:rPr>
              <w:t>Item</w:t>
            </w:r>
          </w:p>
        </w:tc>
        <w:tc>
          <w:tcPr>
            <w:tcW w:w="4508" w:type="dxa"/>
          </w:tcPr>
          <w:p w14:paraId="3EC67D4A" w14:textId="6C4BB8DC" w:rsidR="00F93ED0" w:rsidRDefault="00F93ED0" w:rsidP="00F93ED0">
            <w:r>
              <w:rPr>
                <w:rFonts w:ascii="Arial" w:hAnsi="Arial" w:cs="Arial"/>
                <w:color w:val="000000"/>
                <w:sz w:val="22"/>
                <w:szCs w:val="22"/>
              </w:rPr>
              <w:t>Submit Booking Button (Input)</w:t>
            </w:r>
          </w:p>
        </w:tc>
      </w:tr>
      <w:tr w:rsidR="00F93ED0" w14:paraId="2DEDB9A2" w14:textId="77777777" w:rsidTr="00284CB6">
        <w:tc>
          <w:tcPr>
            <w:tcW w:w="4508" w:type="dxa"/>
          </w:tcPr>
          <w:p w14:paraId="15403B0A" w14:textId="01CC6560" w:rsidR="00F93ED0" w:rsidRDefault="00F93ED0" w:rsidP="00F93ED0">
            <w:r>
              <w:rPr>
                <w:rFonts w:ascii="Arial" w:hAnsi="Arial" w:cs="Arial"/>
                <w:b/>
                <w:bCs/>
                <w:color w:val="000000"/>
                <w:sz w:val="22"/>
                <w:szCs w:val="22"/>
              </w:rPr>
              <w:t>Item Description</w:t>
            </w:r>
          </w:p>
        </w:tc>
        <w:tc>
          <w:tcPr>
            <w:tcW w:w="4508" w:type="dxa"/>
          </w:tcPr>
          <w:p w14:paraId="5C25B716" w14:textId="258C2A80" w:rsidR="00F93ED0" w:rsidRDefault="00F93ED0" w:rsidP="00F93ED0">
            <w:r>
              <w:rPr>
                <w:rFonts w:ascii="Arial" w:hAnsi="Arial" w:cs="Arial"/>
                <w:color w:val="000000"/>
                <w:sz w:val="22"/>
                <w:szCs w:val="22"/>
              </w:rPr>
              <w:t xml:space="preserve">A button </w:t>
            </w:r>
            <w:proofErr w:type="spellStart"/>
            <w:r>
              <w:rPr>
                <w:rFonts w:ascii="Arial" w:hAnsi="Arial" w:cs="Arial"/>
                <w:color w:val="000000"/>
                <w:sz w:val="22"/>
                <w:szCs w:val="22"/>
              </w:rPr>
              <w:t>labeled</w:t>
            </w:r>
            <w:proofErr w:type="spellEnd"/>
            <w:r>
              <w:rPr>
                <w:rFonts w:ascii="Arial" w:hAnsi="Arial" w:cs="Arial"/>
                <w:color w:val="000000"/>
                <w:sz w:val="22"/>
                <w:szCs w:val="22"/>
              </w:rPr>
              <w:t xml:space="preserve"> "Submit" to send booking request for approval</w:t>
            </w:r>
          </w:p>
        </w:tc>
      </w:tr>
      <w:tr w:rsidR="00F93ED0" w14:paraId="30B27AE1" w14:textId="77777777" w:rsidTr="00284CB6">
        <w:tc>
          <w:tcPr>
            <w:tcW w:w="4508" w:type="dxa"/>
          </w:tcPr>
          <w:p w14:paraId="13F7523F" w14:textId="7E94EFF8" w:rsidR="00F93ED0" w:rsidRDefault="00F93ED0" w:rsidP="00F93ED0">
            <w:r>
              <w:rPr>
                <w:rFonts w:ascii="Arial" w:hAnsi="Arial" w:cs="Arial"/>
                <w:b/>
                <w:bCs/>
                <w:color w:val="000000"/>
                <w:sz w:val="22"/>
                <w:szCs w:val="22"/>
              </w:rPr>
              <w:t>Item Purpose</w:t>
            </w:r>
          </w:p>
        </w:tc>
        <w:tc>
          <w:tcPr>
            <w:tcW w:w="4508" w:type="dxa"/>
          </w:tcPr>
          <w:p w14:paraId="121AFEED" w14:textId="177FD7E5" w:rsidR="00F93ED0" w:rsidRDefault="00F93ED0" w:rsidP="00F93ED0">
            <w:r>
              <w:rPr>
                <w:rFonts w:ascii="Arial" w:hAnsi="Arial" w:cs="Arial"/>
                <w:color w:val="000000"/>
                <w:sz w:val="22"/>
                <w:szCs w:val="22"/>
              </w:rPr>
              <w:t>To initiate booking validation and approval workflow</w:t>
            </w:r>
          </w:p>
        </w:tc>
      </w:tr>
      <w:tr w:rsidR="00F93ED0" w14:paraId="2932402C" w14:textId="77777777" w:rsidTr="00284CB6">
        <w:tc>
          <w:tcPr>
            <w:tcW w:w="4508" w:type="dxa"/>
          </w:tcPr>
          <w:p w14:paraId="4A20C6BB" w14:textId="32C5A21D" w:rsidR="00F93ED0" w:rsidRDefault="00F93ED0" w:rsidP="00F93ED0">
            <w:r>
              <w:rPr>
                <w:rFonts w:ascii="Arial" w:hAnsi="Arial" w:cs="Arial"/>
                <w:b/>
                <w:bCs/>
                <w:color w:val="000000"/>
                <w:sz w:val="22"/>
                <w:szCs w:val="22"/>
              </w:rPr>
              <w:t>Input Format</w:t>
            </w:r>
          </w:p>
        </w:tc>
        <w:tc>
          <w:tcPr>
            <w:tcW w:w="4508" w:type="dxa"/>
          </w:tcPr>
          <w:p w14:paraId="6674C83A" w14:textId="21DA2D0F" w:rsidR="00F93ED0" w:rsidRDefault="00F93ED0" w:rsidP="00F93ED0">
            <w:r>
              <w:rPr>
                <w:rFonts w:ascii="Arial" w:hAnsi="Arial" w:cs="Arial"/>
                <w:color w:val="000000"/>
                <w:sz w:val="22"/>
                <w:szCs w:val="22"/>
              </w:rPr>
              <w:t>Button</w:t>
            </w:r>
          </w:p>
        </w:tc>
      </w:tr>
      <w:tr w:rsidR="00F93ED0" w14:paraId="05BCB60B" w14:textId="77777777" w:rsidTr="00284CB6">
        <w:tc>
          <w:tcPr>
            <w:tcW w:w="4508" w:type="dxa"/>
          </w:tcPr>
          <w:p w14:paraId="07D4AF6E" w14:textId="6291EEF3" w:rsidR="00F93ED0" w:rsidRDefault="00F93ED0" w:rsidP="00F93ED0">
            <w:r>
              <w:rPr>
                <w:rFonts w:ascii="Arial" w:hAnsi="Arial" w:cs="Arial"/>
                <w:b/>
                <w:bCs/>
                <w:color w:val="000000"/>
                <w:sz w:val="22"/>
                <w:szCs w:val="22"/>
              </w:rPr>
              <w:t>Valid Input</w:t>
            </w:r>
          </w:p>
        </w:tc>
        <w:tc>
          <w:tcPr>
            <w:tcW w:w="4508" w:type="dxa"/>
          </w:tcPr>
          <w:p w14:paraId="055AC177" w14:textId="003BF85C" w:rsidR="00F93ED0" w:rsidRDefault="00F93ED0" w:rsidP="00F93ED0">
            <w:r>
              <w:rPr>
                <w:rFonts w:ascii="Arial" w:hAnsi="Arial" w:cs="Arial"/>
                <w:color w:val="000000"/>
                <w:sz w:val="22"/>
                <w:szCs w:val="22"/>
              </w:rPr>
              <w:t>Click event</w:t>
            </w:r>
          </w:p>
        </w:tc>
      </w:tr>
      <w:tr w:rsidR="00F93ED0" w14:paraId="337D2C57" w14:textId="77777777" w:rsidTr="00284CB6">
        <w:tc>
          <w:tcPr>
            <w:tcW w:w="4508" w:type="dxa"/>
          </w:tcPr>
          <w:p w14:paraId="33A0863C" w14:textId="5C870E34" w:rsidR="00F93ED0" w:rsidRDefault="00F93ED0" w:rsidP="00F93ED0">
            <w:r>
              <w:rPr>
                <w:rFonts w:ascii="Arial" w:hAnsi="Arial" w:cs="Arial"/>
                <w:b/>
                <w:bCs/>
                <w:color w:val="000000"/>
                <w:sz w:val="22"/>
                <w:szCs w:val="22"/>
              </w:rPr>
              <w:t>Related I/O</w:t>
            </w:r>
          </w:p>
        </w:tc>
        <w:tc>
          <w:tcPr>
            <w:tcW w:w="4508" w:type="dxa"/>
          </w:tcPr>
          <w:p w14:paraId="304A7527" w14:textId="53B81F9B" w:rsidR="00F93ED0" w:rsidRDefault="00F93ED0" w:rsidP="00F93ED0">
            <w:r>
              <w:rPr>
                <w:rFonts w:ascii="Arial" w:hAnsi="Arial" w:cs="Arial"/>
                <w:color w:val="000000"/>
                <w:sz w:val="22"/>
                <w:szCs w:val="22"/>
              </w:rPr>
              <w:t>REQ_IO0801, Admin Approval Module</w:t>
            </w:r>
          </w:p>
        </w:tc>
      </w:tr>
      <w:tr w:rsidR="00F93ED0" w14:paraId="2496E898" w14:textId="77777777" w:rsidTr="00284CB6">
        <w:tc>
          <w:tcPr>
            <w:tcW w:w="4508" w:type="dxa"/>
          </w:tcPr>
          <w:p w14:paraId="641AD0E8" w14:textId="2067BE26" w:rsidR="00F93ED0" w:rsidRDefault="00F93ED0" w:rsidP="00F93ED0">
            <w:r>
              <w:rPr>
                <w:rFonts w:ascii="Arial" w:hAnsi="Arial" w:cs="Arial"/>
                <w:b/>
                <w:bCs/>
                <w:color w:val="000000"/>
                <w:sz w:val="22"/>
                <w:szCs w:val="22"/>
              </w:rPr>
              <w:t>Author</w:t>
            </w:r>
          </w:p>
        </w:tc>
        <w:tc>
          <w:tcPr>
            <w:tcW w:w="4508" w:type="dxa"/>
          </w:tcPr>
          <w:p w14:paraId="73CD432C" w14:textId="04B06BE7" w:rsidR="00F93ED0" w:rsidRDefault="00E93BB7" w:rsidP="00F93ED0">
            <w:ins w:id="857" w:author="Teoh Xuan Xuan" w:date="2025-05-25T20:14:00Z" w16du:dateUtc="2025-05-25T12:14:00Z">
              <w:r>
                <w:rPr>
                  <w:rFonts w:ascii="Arial" w:hAnsi="Arial" w:cs="Arial"/>
                  <w:color w:val="000000"/>
                  <w:sz w:val="22"/>
                  <w:szCs w:val="22"/>
                </w:rPr>
                <w:t xml:space="preserve">Teoh Xuan </w:t>
              </w:r>
              <w:proofErr w:type="spellStart"/>
              <w:r>
                <w:rPr>
                  <w:rFonts w:ascii="Arial" w:hAnsi="Arial" w:cs="Arial"/>
                  <w:color w:val="000000"/>
                  <w:sz w:val="22"/>
                  <w:szCs w:val="22"/>
                </w:rPr>
                <w:t>Xuan</w:t>
              </w:r>
            </w:ins>
            <w:proofErr w:type="spellEnd"/>
            <w:del w:id="858" w:author="Teoh Xuan Xuan" w:date="2025-05-25T20:14:00Z" w16du:dateUtc="2025-05-25T12:14:00Z">
              <w:r w:rsidR="00F93ED0" w:rsidDel="00E93BB7">
                <w:rPr>
                  <w:rFonts w:ascii="Arial" w:hAnsi="Arial" w:cs="Arial"/>
                  <w:color w:val="000000"/>
                  <w:sz w:val="22"/>
                  <w:szCs w:val="22"/>
                </w:rPr>
                <w:delText>[Your Name Here]</w:delText>
              </w:r>
            </w:del>
          </w:p>
        </w:tc>
      </w:tr>
    </w:tbl>
    <w:p w14:paraId="6674C474" w14:textId="77777777" w:rsidR="00B534B3" w:rsidRDefault="00B534B3" w:rsidP="00B534B3">
      <w:pPr>
        <w:rPr>
          <w:ins w:id="859" w:author="Teoh Xuan Xuan" w:date="2025-05-25T20:14:00Z" w16du:dateUtc="2025-05-25T12:14:00Z"/>
        </w:rPr>
      </w:pPr>
    </w:p>
    <w:p w14:paraId="0BFA0F30" w14:textId="4865FCC8" w:rsidR="00E93BB7" w:rsidRDefault="00E93BB7" w:rsidP="00E93BB7">
      <w:pPr>
        <w:pStyle w:val="Quote"/>
        <w:pPrChange w:id="860" w:author="Teoh Xuan Xuan" w:date="2025-05-25T20:14:00Z" w16du:dateUtc="2025-05-25T12:14:00Z">
          <w:pPr/>
        </w:pPrChange>
      </w:pPr>
      <w:ins w:id="861" w:author="Teoh Xuan Xuan" w:date="2025-05-25T20:14:00Z" w16du:dateUtc="2025-05-25T12:14:00Z">
        <w:r>
          <w:t>Table 3.5.8.</w:t>
        </w:r>
        <w:r>
          <w:t>3</w:t>
        </w:r>
        <w:r>
          <w:rPr>
            <w:rFonts w:hint="eastAsia"/>
          </w:rPr>
          <w:t xml:space="preserve">: </w:t>
        </w:r>
        <w:r>
          <w:t>Booking Status Feedback</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2D55B6" w14:paraId="2545DD1F" w14:textId="77777777" w:rsidTr="00284CB6">
        <w:tc>
          <w:tcPr>
            <w:tcW w:w="4508" w:type="dxa"/>
          </w:tcPr>
          <w:p w14:paraId="5360877F" w14:textId="26DFC421" w:rsidR="002D55B6" w:rsidRDefault="002D55B6" w:rsidP="002D55B6">
            <w:r>
              <w:rPr>
                <w:rFonts w:ascii="Arial" w:hAnsi="Arial" w:cs="Arial"/>
                <w:b/>
                <w:bCs/>
                <w:color w:val="000000"/>
                <w:sz w:val="22"/>
                <w:szCs w:val="22"/>
              </w:rPr>
              <w:t>Requirement ID</w:t>
            </w:r>
          </w:p>
        </w:tc>
        <w:tc>
          <w:tcPr>
            <w:tcW w:w="4508" w:type="dxa"/>
          </w:tcPr>
          <w:p w14:paraId="393AF13F" w14:textId="05E5EAD6" w:rsidR="002D55B6" w:rsidRDefault="002D55B6" w:rsidP="002D55B6">
            <w:r>
              <w:rPr>
                <w:rFonts w:ascii="Arial" w:hAnsi="Arial" w:cs="Arial"/>
                <w:b/>
                <w:bCs/>
                <w:color w:val="000000"/>
                <w:sz w:val="22"/>
                <w:szCs w:val="22"/>
              </w:rPr>
              <w:t>REQ_IO0803</w:t>
            </w:r>
          </w:p>
        </w:tc>
      </w:tr>
      <w:tr w:rsidR="002D55B6" w14:paraId="14D850D6" w14:textId="77777777" w:rsidTr="00284CB6">
        <w:tc>
          <w:tcPr>
            <w:tcW w:w="4508" w:type="dxa"/>
          </w:tcPr>
          <w:p w14:paraId="0440C2EF" w14:textId="13C98D6F" w:rsidR="002D55B6" w:rsidRDefault="002D55B6" w:rsidP="002D55B6">
            <w:r>
              <w:rPr>
                <w:rFonts w:ascii="Arial" w:hAnsi="Arial" w:cs="Arial"/>
                <w:b/>
                <w:bCs/>
                <w:color w:val="000000"/>
                <w:sz w:val="22"/>
                <w:szCs w:val="22"/>
              </w:rPr>
              <w:t>Version</w:t>
            </w:r>
          </w:p>
        </w:tc>
        <w:tc>
          <w:tcPr>
            <w:tcW w:w="4508" w:type="dxa"/>
          </w:tcPr>
          <w:p w14:paraId="4383080A" w14:textId="5A84CC3A" w:rsidR="002D55B6" w:rsidRDefault="002D55B6" w:rsidP="002D55B6">
            <w:r>
              <w:rPr>
                <w:rFonts w:ascii="Arial" w:hAnsi="Arial" w:cs="Arial"/>
                <w:color w:val="000000"/>
                <w:sz w:val="22"/>
                <w:szCs w:val="22"/>
              </w:rPr>
              <w:t>1.0</w:t>
            </w:r>
          </w:p>
        </w:tc>
      </w:tr>
      <w:tr w:rsidR="002D55B6" w14:paraId="78644487" w14:textId="77777777" w:rsidTr="00284CB6">
        <w:tc>
          <w:tcPr>
            <w:tcW w:w="4508" w:type="dxa"/>
          </w:tcPr>
          <w:p w14:paraId="49A1D61E" w14:textId="77EE6CD4" w:rsidR="002D55B6" w:rsidRDefault="002D55B6" w:rsidP="002D55B6">
            <w:r>
              <w:rPr>
                <w:rFonts w:ascii="Arial" w:hAnsi="Arial" w:cs="Arial"/>
                <w:b/>
                <w:bCs/>
                <w:color w:val="000000"/>
                <w:sz w:val="22"/>
                <w:szCs w:val="22"/>
              </w:rPr>
              <w:t>Item</w:t>
            </w:r>
          </w:p>
        </w:tc>
        <w:tc>
          <w:tcPr>
            <w:tcW w:w="4508" w:type="dxa"/>
          </w:tcPr>
          <w:p w14:paraId="60A01576" w14:textId="609FF474" w:rsidR="002D55B6" w:rsidRDefault="002D55B6" w:rsidP="002D55B6">
            <w:r>
              <w:rPr>
                <w:rFonts w:ascii="Arial" w:hAnsi="Arial" w:cs="Arial"/>
                <w:color w:val="000000"/>
                <w:sz w:val="22"/>
                <w:szCs w:val="22"/>
              </w:rPr>
              <w:t>Booking Status Feedback (Output)</w:t>
            </w:r>
          </w:p>
        </w:tc>
      </w:tr>
      <w:tr w:rsidR="002D55B6" w14:paraId="699E9CB9" w14:textId="77777777" w:rsidTr="00284CB6">
        <w:tc>
          <w:tcPr>
            <w:tcW w:w="4508" w:type="dxa"/>
          </w:tcPr>
          <w:p w14:paraId="39A5E821" w14:textId="77C09745" w:rsidR="002D55B6" w:rsidRDefault="002D55B6" w:rsidP="002D55B6">
            <w:r>
              <w:rPr>
                <w:rFonts w:ascii="Arial" w:hAnsi="Arial" w:cs="Arial"/>
                <w:b/>
                <w:bCs/>
                <w:color w:val="000000"/>
                <w:sz w:val="22"/>
                <w:szCs w:val="22"/>
              </w:rPr>
              <w:t>Item Description</w:t>
            </w:r>
          </w:p>
        </w:tc>
        <w:tc>
          <w:tcPr>
            <w:tcW w:w="4508" w:type="dxa"/>
          </w:tcPr>
          <w:p w14:paraId="2CC701D9" w14:textId="44507F4D" w:rsidR="002D55B6" w:rsidRDefault="002D55B6" w:rsidP="002D55B6">
            <w:r>
              <w:rPr>
                <w:rFonts w:ascii="Arial" w:hAnsi="Arial" w:cs="Arial"/>
                <w:color w:val="000000"/>
                <w:sz w:val="22"/>
                <w:szCs w:val="22"/>
              </w:rPr>
              <w:t>A message confirming submission or indicating booking status (e.g. pending, approved, rejected)</w:t>
            </w:r>
          </w:p>
        </w:tc>
      </w:tr>
      <w:tr w:rsidR="002D55B6" w14:paraId="558BE237" w14:textId="77777777" w:rsidTr="00284CB6">
        <w:tc>
          <w:tcPr>
            <w:tcW w:w="4508" w:type="dxa"/>
          </w:tcPr>
          <w:p w14:paraId="04EF5C92" w14:textId="6465C316" w:rsidR="002D55B6" w:rsidRDefault="002D55B6" w:rsidP="002D55B6">
            <w:r>
              <w:rPr>
                <w:rFonts w:ascii="Arial" w:hAnsi="Arial" w:cs="Arial"/>
                <w:b/>
                <w:bCs/>
                <w:color w:val="000000"/>
                <w:sz w:val="22"/>
                <w:szCs w:val="22"/>
              </w:rPr>
              <w:t>Item Purpose</w:t>
            </w:r>
          </w:p>
        </w:tc>
        <w:tc>
          <w:tcPr>
            <w:tcW w:w="4508" w:type="dxa"/>
          </w:tcPr>
          <w:p w14:paraId="6DBF0E13" w14:textId="48AA1A70" w:rsidR="002D55B6" w:rsidRDefault="002D55B6" w:rsidP="002D55B6">
            <w:r>
              <w:rPr>
                <w:rFonts w:ascii="Arial" w:hAnsi="Arial" w:cs="Arial"/>
                <w:color w:val="000000"/>
                <w:sz w:val="22"/>
                <w:szCs w:val="22"/>
              </w:rPr>
              <w:t>To inform users of booking result or current status</w:t>
            </w:r>
          </w:p>
        </w:tc>
      </w:tr>
      <w:tr w:rsidR="002D55B6" w14:paraId="62F7864A" w14:textId="77777777" w:rsidTr="00284CB6">
        <w:tc>
          <w:tcPr>
            <w:tcW w:w="4508" w:type="dxa"/>
          </w:tcPr>
          <w:p w14:paraId="727246CC" w14:textId="62D3FAAC" w:rsidR="002D55B6" w:rsidRDefault="002D55B6" w:rsidP="002D55B6">
            <w:r>
              <w:rPr>
                <w:rFonts w:ascii="Arial" w:hAnsi="Arial" w:cs="Arial"/>
                <w:b/>
                <w:bCs/>
                <w:color w:val="000000"/>
                <w:sz w:val="22"/>
                <w:szCs w:val="22"/>
              </w:rPr>
              <w:t>Input Format</w:t>
            </w:r>
          </w:p>
        </w:tc>
        <w:tc>
          <w:tcPr>
            <w:tcW w:w="4508" w:type="dxa"/>
          </w:tcPr>
          <w:p w14:paraId="2512F2C0" w14:textId="5360FA9F" w:rsidR="002D55B6" w:rsidRDefault="002D55B6" w:rsidP="002D55B6">
            <w:r>
              <w:rPr>
                <w:rFonts w:ascii="Arial" w:hAnsi="Arial" w:cs="Arial"/>
                <w:color w:val="000000"/>
                <w:sz w:val="22"/>
                <w:szCs w:val="22"/>
              </w:rPr>
              <w:t>Text/Alert</w:t>
            </w:r>
          </w:p>
        </w:tc>
      </w:tr>
      <w:tr w:rsidR="002D55B6" w14:paraId="12D81AA1" w14:textId="77777777" w:rsidTr="00284CB6">
        <w:tc>
          <w:tcPr>
            <w:tcW w:w="4508" w:type="dxa"/>
          </w:tcPr>
          <w:p w14:paraId="4CE7BD38" w14:textId="02E5DA10" w:rsidR="002D55B6" w:rsidRDefault="002D55B6" w:rsidP="002D55B6">
            <w:r>
              <w:rPr>
                <w:rFonts w:ascii="Arial" w:hAnsi="Arial" w:cs="Arial"/>
                <w:b/>
                <w:bCs/>
                <w:color w:val="000000"/>
                <w:sz w:val="22"/>
                <w:szCs w:val="22"/>
              </w:rPr>
              <w:t>Valid Input</w:t>
            </w:r>
          </w:p>
        </w:tc>
        <w:tc>
          <w:tcPr>
            <w:tcW w:w="4508" w:type="dxa"/>
          </w:tcPr>
          <w:p w14:paraId="7152DC3E" w14:textId="4D85D29B" w:rsidR="002D55B6" w:rsidRDefault="002D55B6" w:rsidP="002D55B6">
            <w:r>
              <w:rPr>
                <w:rFonts w:ascii="Arial" w:hAnsi="Arial" w:cs="Arial"/>
                <w:color w:val="000000"/>
                <w:sz w:val="22"/>
                <w:szCs w:val="22"/>
              </w:rPr>
              <w:t>N/A (System-generated)</w:t>
            </w:r>
          </w:p>
        </w:tc>
      </w:tr>
      <w:tr w:rsidR="002D55B6" w14:paraId="1DAC2133" w14:textId="77777777" w:rsidTr="00284CB6">
        <w:tc>
          <w:tcPr>
            <w:tcW w:w="4508" w:type="dxa"/>
          </w:tcPr>
          <w:p w14:paraId="07825FBE" w14:textId="2B52BD31" w:rsidR="002D55B6" w:rsidRDefault="002D55B6" w:rsidP="002D55B6">
            <w:r>
              <w:rPr>
                <w:rFonts w:ascii="Arial" w:hAnsi="Arial" w:cs="Arial"/>
                <w:b/>
                <w:bCs/>
                <w:color w:val="000000"/>
                <w:sz w:val="22"/>
                <w:szCs w:val="22"/>
              </w:rPr>
              <w:t>Related I/O</w:t>
            </w:r>
          </w:p>
        </w:tc>
        <w:tc>
          <w:tcPr>
            <w:tcW w:w="4508" w:type="dxa"/>
          </w:tcPr>
          <w:p w14:paraId="2F9FB9EA" w14:textId="0C01859C" w:rsidR="002D55B6" w:rsidRDefault="002D55B6" w:rsidP="002D55B6">
            <w:r>
              <w:rPr>
                <w:rFonts w:ascii="Arial" w:hAnsi="Arial" w:cs="Arial"/>
                <w:color w:val="000000"/>
                <w:sz w:val="22"/>
                <w:szCs w:val="22"/>
              </w:rPr>
              <w:t>REQ_IO0801</w:t>
            </w:r>
          </w:p>
        </w:tc>
      </w:tr>
      <w:tr w:rsidR="002D55B6" w14:paraId="0AA40691" w14:textId="77777777" w:rsidTr="00284CB6">
        <w:tc>
          <w:tcPr>
            <w:tcW w:w="4508" w:type="dxa"/>
          </w:tcPr>
          <w:p w14:paraId="6F82572C" w14:textId="1906DA4D" w:rsidR="002D55B6" w:rsidRDefault="002D55B6" w:rsidP="002D55B6">
            <w:r>
              <w:rPr>
                <w:rFonts w:ascii="Arial" w:hAnsi="Arial" w:cs="Arial"/>
                <w:b/>
                <w:bCs/>
                <w:color w:val="000000"/>
                <w:sz w:val="22"/>
                <w:szCs w:val="22"/>
              </w:rPr>
              <w:t>Author</w:t>
            </w:r>
          </w:p>
        </w:tc>
        <w:tc>
          <w:tcPr>
            <w:tcW w:w="4508" w:type="dxa"/>
          </w:tcPr>
          <w:p w14:paraId="76573548" w14:textId="354A28FC" w:rsidR="002D55B6" w:rsidRDefault="00E93BB7" w:rsidP="002D55B6">
            <w:ins w:id="862" w:author="Teoh Xuan Xuan" w:date="2025-05-25T20:14:00Z" w16du:dateUtc="2025-05-25T12:14:00Z">
              <w:r>
                <w:rPr>
                  <w:rFonts w:ascii="Arial" w:hAnsi="Arial" w:cs="Arial"/>
                  <w:color w:val="000000"/>
                  <w:sz w:val="22"/>
                  <w:szCs w:val="22"/>
                </w:rPr>
                <w:t>Tey Jun Cheng</w:t>
              </w:r>
            </w:ins>
            <w:del w:id="863" w:author="Teoh Xuan Xuan" w:date="2025-05-25T20:14:00Z" w16du:dateUtc="2025-05-25T12:14:00Z">
              <w:r w:rsidR="002D55B6" w:rsidDel="00E93BB7">
                <w:rPr>
                  <w:rFonts w:ascii="Arial" w:hAnsi="Arial" w:cs="Arial"/>
                  <w:color w:val="000000"/>
                  <w:sz w:val="22"/>
                  <w:szCs w:val="22"/>
                </w:rPr>
                <w:delText>[Your Name Here]</w:delText>
              </w:r>
            </w:del>
          </w:p>
        </w:tc>
      </w:tr>
    </w:tbl>
    <w:p w14:paraId="0AD974BF" w14:textId="77777777" w:rsidR="00F93ED0" w:rsidRPr="00B534B3" w:rsidRDefault="00F93ED0" w:rsidP="00B534B3"/>
    <w:p w14:paraId="5CF65FAC" w14:textId="77777777" w:rsidR="002D55B6" w:rsidRDefault="002D55B6">
      <w:pPr>
        <w:rPr>
          <w:rFonts w:eastAsiaTheme="majorEastAsia" w:cstheme="majorBidi"/>
          <w:b/>
          <w:szCs w:val="28"/>
        </w:rPr>
      </w:pPr>
      <w:r>
        <w:br w:type="page"/>
      </w:r>
    </w:p>
    <w:p w14:paraId="44705806" w14:textId="4E828D03" w:rsidR="00DF6A52" w:rsidRDefault="00BF4F02" w:rsidP="00E93BB7">
      <w:pPr>
        <w:pStyle w:val="Heading3"/>
        <w:rPr>
          <w:ins w:id="864" w:author="Teoh Xuan Xuan" w:date="2025-05-25T20:14:00Z" w16du:dateUtc="2025-05-25T12:14:00Z"/>
        </w:rPr>
      </w:pPr>
      <w:del w:id="865" w:author="Teoh Xuan Xuan" w:date="2025-05-25T20:14:00Z" w16du:dateUtc="2025-05-25T12:14:00Z">
        <w:r w:rsidDel="00E93BB7">
          <w:rPr>
            <w:rFonts w:hint="eastAsia"/>
          </w:rPr>
          <w:lastRenderedPageBreak/>
          <w:delText xml:space="preserve">        </w:delText>
        </w:r>
      </w:del>
      <w:bookmarkStart w:id="866" w:name="_Toc199027674"/>
      <w:r w:rsidR="00DF6A52" w:rsidRPr="008C1A3F">
        <w:rPr>
          <w:rStyle w:val="Heading3Char"/>
          <w:b/>
          <w:bCs/>
        </w:rPr>
        <w:t>3.</w:t>
      </w:r>
      <w:r w:rsidR="00FF256A">
        <w:rPr>
          <w:rStyle w:val="Heading3Char"/>
          <w:rFonts w:hint="eastAsia"/>
          <w:b/>
          <w:bCs/>
        </w:rPr>
        <w:t>5</w:t>
      </w:r>
      <w:r w:rsidR="00DF6A52" w:rsidRPr="008C1A3F">
        <w:rPr>
          <w:rStyle w:val="Heading3Char"/>
          <w:b/>
          <w:bCs/>
        </w:rPr>
        <w:t xml:space="preserve">.9 </w:t>
      </w:r>
      <w:bookmarkEnd w:id="866"/>
      <w:r w:rsidR="002D55B6" w:rsidRPr="002D55B6">
        <w:t>IO09 Upload Materials Page (Lecturer)</w:t>
      </w:r>
    </w:p>
    <w:p w14:paraId="1B1E5A2A" w14:textId="77777777" w:rsidR="00E93BB7" w:rsidRDefault="00E93BB7" w:rsidP="00E93BB7">
      <w:pPr>
        <w:rPr>
          <w:ins w:id="867" w:author="Teoh Xuan Xuan" w:date="2025-05-25T20:15:00Z" w16du:dateUtc="2025-05-25T12:15:00Z"/>
        </w:rPr>
      </w:pPr>
    </w:p>
    <w:p w14:paraId="282E9F29" w14:textId="49B332A0" w:rsidR="00E93BB7" w:rsidRPr="00E93BB7" w:rsidRDefault="00E93BB7" w:rsidP="00E93BB7">
      <w:pPr>
        <w:pStyle w:val="Quote"/>
        <w:pPrChange w:id="868" w:author="Teoh Xuan Xuan" w:date="2025-05-25T20:15:00Z" w16du:dateUtc="2025-05-25T12:15:00Z">
          <w:pPr>
            <w:pStyle w:val="Heading3"/>
          </w:pPr>
        </w:pPrChange>
      </w:pPr>
      <w:ins w:id="869" w:author="Teoh Xuan Xuan" w:date="2025-05-25T20:15:00Z" w16du:dateUtc="2025-05-25T12:15:00Z">
        <w:r>
          <w:t>Table 3.5.</w:t>
        </w:r>
        <w:r>
          <w:t>9</w:t>
        </w:r>
        <w:r>
          <w:t>.1</w:t>
        </w:r>
        <w:r>
          <w:rPr>
            <w:rFonts w:hint="eastAsia"/>
          </w:rPr>
          <w:t xml:space="preserve">: </w:t>
        </w:r>
        <w:r>
          <w:t>File Upload Field</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2D55B6" w14:paraId="1597888F" w14:textId="77777777" w:rsidTr="00284CB6">
        <w:tc>
          <w:tcPr>
            <w:tcW w:w="4508" w:type="dxa"/>
          </w:tcPr>
          <w:p w14:paraId="301FF625" w14:textId="0B89627B" w:rsidR="002D55B6" w:rsidRDefault="002D55B6" w:rsidP="002D55B6">
            <w:r>
              <w:rPr>
                <w:rFonts w:ascii="Arial" w:hAnsi="Arial" w:cs="Arial"/>
                <w:b/>
                <w:bCs/>
                <w:color w:val="000000"/>
                <w:sz w:val="22"/>
                <w:szCs w:val="22"/>
              </w:rPr>
              <w:t>Requirement ID</w:t>
            </w:r>
          </w:p>
        </w:tc>
        <w:tc>
          <w:tcPr>
            <w:tcW w:w="4508" w:type="dxa"/>
          </w:tcPr>
          <w:p w14:paraId="5532B6B1" w14:textId="2E6145AC" w:rsidR="002D55B6" w:rsidRDefault="002D55B6" w:rsidP="002D55B6">
            <w:r>
              <w:rPr>
                <w:rFonts w:ascii="Arial" w:hAnsi="Arial" w:cs="Arial"/>
                <w:b/>
                <w:bCs/>
                <w:color w:val="000000"/>
                <w:sz w:val="22"/>
                <w:szCs w:val="22"/>
              </w:rPr>
              <w:t>REQ_IO0901</w:t>
            </w:r>
          </w:p>
        </w:tc>
      </w:tr>
      <w:tr w:rsidR="002D55B6" w14:paraId="0ECA5E7E" w14:textId="77777777" w:rsidTr="00284CB6">
        <w:tc>
          <w:tcPr>
            <w:tcW w:w="4508" w:type="dxa"/>
          </w:tcPr>
          <w:p w14:paraId="715E8AC5" w14:textId="66B36B88" w:rsidR="002D55B6" w:rsidRDefault="002D55B6" w:rsidP="002D55B6">
            <w:r>
              <w:rPr>
                <w:rFonts w:ascii="Arial" w:hAnsi="Arial" w:cs="Arial"/>
                <w:b/>
                <w:bCs/>
                <w:color w:val="000000"/>
                <w:sz w:val="22"/>
                <w:szCs w:val="22"/>
              </w:rPr>
              <w:t>Version</w:t>
            </w:r>
          </w:p>
        </w:tc>
        <w:tc>
          <w:tcPr>
            <w:tcW w:w="4508" w:type="dxa"/>
          </w:tcPr>
          <w:p w14:paraId="52FEA9F1" w14:textId="5796FD35" w:rsidR="002D55B6" w:rsidRDefault="002D55B6" w:rsidP="002D55B6">
            <w:r>
              <w:rPr>
                <w:rFonts w:ascii="Arial" w:hAnsi="Arial" w:cs="Arial"/>
                <w:color w:val="000000"/>
                <w:sz w:val="22"/>
                <w:szCs w:val="22"/>
              </w:rPr>
              <w:t>1.0</w:t>
            </w:r>
          </w:p>
        </w:tc>
      </w:tr>
      <w:tr w:rsidR="002D55B6" w14:paraId="6B13EF3A" w14:textId="77777777" w:rsidTr="00284CB6">
        <w:tc>
          <w:tcPr>
            <w:tcW w:w="4508" w:type="dxa"/>
          </w:tcPr>
          <w:p w14:paraId="0497B662" w14:textId="09270D9E" w:rsidR="002D55B6" w:rsidRDefault="002D55B6" w:rsidP="002D55B6">
            <w:r>
              <w:rPr>
                <w:rFonts w:ascii="Arial" w:hAnsi="Arial" w:cs="Arial"/>
                <w:b/>
                <w:bCs/>
                <w:color w:val="000000"/>
                <w:sz w:val="22"/>
                <w:szCs w:val="22"/>
              </w:rPr>
              <w:t>Item</w:t>
            </w:r>
          </w:p>
        </w:tc>
        <w:tc>
          <w:tcPr>
            <w:tcW w:w="4508" w:type="dxa"/>
          </w:tcPr>
          <w:p w14:paraId="4B3C8054" w14:textId="16E1614A" w:rsidR="002D55B6" w:rsidRDefault="002D55B6" w:rsidP="002D55B6">
            <w:r>
              <w:rPr>
                <w:rFonts w:ascii="Arial" w:hAnsi="Arial" w:cs="Arial"/>
                <w:color w:val="000000"/>
                <w:sz w:val="22"/>
                <w:szCs w:val="22"/>
              </w:rPr>
              <w:t>File Upload Field (Input)</w:t>
            </w:r>
          </w:p>
        </w:tc>
      </w:tr>
      <w:tr w:rsidR="002D55B6" w14:paraId="2EE33248" w14:textId="77777777" w:rsidTr="00284CB6">
        <w:tc>
          <w:tcPr>
            <w:tcW w:w="4508" w:type="dxa"/>
          </w:tcPr>
          <w:p w14:paraId="76CD86AB" w14:textId="35C5E0AA" w:rsidR="002D55B6" w:rsidRDefault="002D55B6" w:rsidP="002D55B6">
            <w:r>
              <w:rPr>
                <w:rFonts w:ascii="Arial" w:hAnsi="Arial" w:cs="Arial"/>
                <w:b/>
                <w:bCs/>
                <w:color w:val="000000"/>
                <w:sz w:val="22"/>
                <w:szCs w:val="22"/>
              </w:rPr>
              <w:t>Item Description</w:t>
            </w:r>
          </w:p>
        </w:tc>
        <w:tc>
          <w:tcPr>
            <w:tcW w:w="4508" w:type="dxa"/>
          </w:tcPr>
          <w:p w14:paraId="45B43F0A" w14:textId="141C68EB" w:rsidR="002D55B6" w:rsidRDefault="002D55B6" w:rsidP="002D55B6">
            <w:r>
              <w:rPr>
                <w:rFonts w:ascii="Arial" w:hAnsi="Arial" w:cs="Arial"/>
                <w:color w:val="000000"/>
                <w:sz w:val="22"/>
                <w:szCs w:val="22"/>
              </w:rPr>
              <w:t>A field that allows lecturers to browse and select a file from their device</w:t>
            </w:r>
          </w:p>
        </w:tc>
      </w:tr>
      <w:tr w:rsidR="002D55B6" w14:paraId="0B0C5664" w14:textId="77777777" w:rsidTr="00284CB6">
        <w:tc>
          <w:tcPr>
            <w:tcW w:w="4508" w:type="dxa"/>
          </w:tcPr>
          <w:p w14:paraId="5D0CD137" w14:textId="721F663F" w:rsidR="002D55B6" w:rsidRDefault="002D55B6" w:rsidP="002D55B6">
            <w:r>
              <w:rPr>
                <w:rFonts w:ascii="Arial" w:hAnsi="Arial" w:cs="Arial"/>
                <w:b/>
                <w:bCs/>
                <w:color w:val="000000"/>
                <w:sz w:val="22"/>
                <w:szCs w:val="22"/>
              </w:rPr>
              <w:t>Item Purpose</w:t>
            </w:r>
          </w:p>
        </w:tc>
        <w:tc>
          <w:tcPr>
            <w:tcW w:w="4508" w:type="dxa"/>
          </w:tcPr>
          <w:p w14:paraId="4FC31BBF" w14:textId="29EF874F" w:rsidR="002D55B6" w:rsidRDefault="002D55B6" w:rsidP="002D55B6">
            <w:r>
              <w:rPr>
                <w:rFonts w:ascii="Arial" w:hAnsi="Arial" w:cs="Arial"/>
                <w:color w:val="000000"/>
                <w:sz w:val="22"/>
                <w:szCs w:val="22"/>
              </w:rPr>
              <w:t>To upload lecture materials such as PDFs, slides, or documents</w:t>
            </w:r>
          </w:p>
        </w:tc>
      </w:tr>
      <w:tr w:rsidR="002D55B6" w14:paraId="54FD2B34" w14:textId="77777777" w:rsidTr="00284CB6">
        <w:tc>
          <w:tcPr>
            <w:tcW w:w="4508" w:type="dxa"/>
          </w:tcPr>
          <w:p w14:paraId="735AF24C" w14:textId="16D932A1" w:rsidR="002D55B6" w:rsidRDefault="002D55B6" w:rsidP="002D55B6">
            <w:r>
              <w:rPr>
                <w:rFonts w:ascii="Arial" w:hAnsi="Arial" w:cs="Arial"/>
                <w:b/>
                <w:bCs/>
                <w:color w:val="000000"/>
                <w:sz w:val="22"/>
                <w:szCs w:val="22"/>
              </w:rPr>
              <w:t>Input Format</w:t>
            </w:r>
          </w:p>
        </w:tc>
        <w:tc>
          <w:tcPr>
            <w:tcW w:w="4508" w:type="dxa"/>
          </w:tcPr>
          <w:p w14:paraId="030E41C1" w14:textId="0B9DED22" w:rsidR="002D55B6" w:rsidRDefault="002D55B6" w:rsidP="002D55B6">
            <w:r>
              <w:rPr>
                <w:rFonts w:ascii="Arial" w:hAnsi="Arial" w:cs="Arial"/>
                <w:color w:val="000000"/>
                <w:sz w:val="22"/>
                <w:szCs w:val="22"/>
              </w:rPr>
              <w:t>File input</w:t>
            </w:r>
          </w:p>
        </w:tc>
      </w:tr>
      <w:tr w:rsidR="002D55B6" w14:paraId="61342BCE" w14:textId="77777777" w:rsidTr="00284CB6">
        <w:tc>
          <w:tcPr>
            <w:tcW w:w="4508" w:type="dxa"/>
          </w:tcPr>
          <w:p w14:paraId="0F6F5C89" w14:textId="1F1686AE" w:rsidR="002D55B6" w:rsidRDefault="002D55B6" w:rsidP="002D55B6">
            <w:r>
              <w:rPr>
                <w:rFonts w:ascii="Arial" w:hAnsi="Arial" w:cs="Arial"/>
                <w:b/>
                <w:bCs/>
                <w:color w:val="000000"/>
                <w:sz w:val="22"/>
                <w:szCs w:val="22"/>
              </w:rPr>
              <w:t>Valid Input</w:t>
            </w:r>
          </w:p>
        </w:tc>
        <w:tc>
          <w:tcPr>
            <w:tcW w:w="4508" w:type="dxa"/>
          </w:tcPr>
          <w:p w14:paraId="3E3DBACD" w14:textId="41070A07" w:rsidR="002D55B6" w:rsidRDefault="002D55B6" w:rsidP="002D55B6">
            <w:r>
              <w:rPr>
                <w:rFonts w:ascii="Arial" w:hAnsi="Arial" w:cs="Arial"/>
                <w:color w:val="000000"/>
                <w:sz w:val="22"/>
                <w:szCs w:val="22"/>
              </w:rPr>
              <w:t>.pdf, .pptx, .docx, .zip (max 50MB)</w:t>
            </w:r>
          </w:p>
        </w:tc>
      </w:tr>
      <w:tr w:rsidR="002D55B6" w14:paraId="704FC570" w14:textId="77777777" w:rsidTr="00284CB6">
        <w:tc>
          <w:tcPr>
            <w:tcW w:w="4508" w:type="dxa"/>
          </w:tcPr>
          <w:p w14:paraId="298155CE" w14:textId="34FB975F" w:rsidR="002D55B6" w:rsidRDefault="002D55B6" w:rsidP="002D55B6">
            <w:r>
              <w:rPr>
                <w:rFonts w:ascii="Arial" w:hAnsi="Arial" w:cs="Arial"/>
                <w:b/>
                <w:bCs/>
                <w:color w:val="000000"/>
                <w:sz w:val="22"/>
                <w:szCs w:val="22"/>
              </w:rPr>
              <w:t>Related I/O</w:t>
            </w:r>
          </w:p>
        </w:tc>
        <w:tc>
          <w:tcPr>
            <w:tcW w:w="4508" w:type="dxa"/>
          </w:tcPr>
          <w:p w14:paraId="61C57CC0" w14:textId="787C4F69" w:rsidR="002D55B6" w:rsidRDefault="002D55B6" w:rsidP="002D55B6">
            <w:r>
              <w:rPr>
                <w:rFonts w:ascii="Arial" w:hAnsi="Arial" w:cs="Arial"/>
                <w:color w:val="000000"/>
                <w:sz w:val="22"/>
                <w:szCs w:val="22"/>
              </w:rPr>
              <w:t>REQ_IO0902</w:t>
            </w:r>
          </w:p>
        </w:tc>
      </w:tr>
      <w:tr w:rsidR="002D55B6" w14:paraId="39198360" w14:textId="77777777" w:rsidTr="00284CB6">
        <w:tc>
          <w:tcPr>
            <w:tcW w:w="4508" w:type="dxa"/>
          </w:tcPr>
          <w:p w14:paraId="3F5644E9" w14:textId="074BB315" w:rsidR="002D55B6" w:rsidRDefault="002D55B6" w:rsidP="002D55B6">
            <w:r>
              <w:rPr>
                <w:rFonts w:ascii="Arial" w:hAnsi="Arial" w:cs="Arial"/>
                <w:b/>
                <w:bCs/>
                <w:color w:val="000000"/>
                <w:sz w:val="22"/>
                <w:szCs w:val="22"/>
              </w:rPr>
              <w:t>Author</w:t>
            </w:r>
          </w:p>
        </w:tc>
        <w:tc>
          <w:tcPr>
            <w:tcW w:w="4508" w:type="dxa"/>
          </w:tcPr>
          <w:p w14:paraId="6B9E75C9" w14:textId="04AE787D" w:rsidR="002D55B6" w:rsidRDefault="00E93BB7" w:rsidP="002D55B6">
            <w:ins w:id="870" w:author="Teoh Xuan Xuan" w:date="2025-05-25T20:15:00Z" w16du:dateUtc="2025-05-25T12:15:00Z">
              <w:r>
                <w:rPr>
                  <w:rFonts w:ascii="Arial" w:hAnsi="Arial" w:cs="Arial"/>
                  <w:color w:val="000000"/>
                  <w:sz w:val="22"/>
                  <w:szCs w:val="22"/>
                </w:rPr>
                <w:t xml:space="preserve">Teoh Xuan </w:t>
              </w:r>
              <w:proofErr w:type="spellStart"/>
              <w:r>
                <w:rPr>
                  <w:rFonts w:ascii="Arial" w:hAnsi="Arial" w:cs="Arial"/>
                  <w:color w:val="000000"/>
                  <w:sz w:val="22"/>
                  <w:szCs w:val="22"/>
                </w:rPr>
                <w:t>Xuan</w:t>
              </w:r>
            </w:ins>
            <w:proofErr w:type="spellEnd"/>
            <w:del w:id="871" w:author="Teoh Xuan Xuan" w:date="2025-05-25T20:15:00Z" w16du:dateUtc="2025-05-25T12:15:00Z">
              <w:r w:rsidR="002D55B6" w:rsidDel="00E93BB7">
                <w:rPr>
                  <w:rFonts w:ascii="Arial" w:hAnsi="Arial" w:cs="Arial"/>
                  <w:color w:val="000000"/>
                  <w:sz w:val="22"/>
                  <w:szCs w:val="22"/>
                </w:rPr>
                <w:delText>[Your Name Here]</w:delText>
              </w:r>
            </w:del>
          </w:p>
        </w:tc>
      </w:tr>
    </w:tbl>
    <w:p w14:paraId="5ECF98A1" w14:textId="77777777" w:rsidR="002D55B6" w:rsidRDefault="002D55B6" w:rsidP="002D55B6">
      <w:pPr>
        <w:rPr>
          <w:ins w:id="872" w:author="Teoh Xuan Xuan" w:date="2025-05-25T20:15:00Z" w16du:dateUtc="2025-05-25T12:15:00Z"/>
        </w:rPr>
      </w:pPr>
    </w:p>
    <w:p w14:paraId="0D808638" w14:textId="4C23FAF3" w:rsidR="00E93BB7" w:rsidRDefault="00E93BB7" w:rsidP="00E93BB7">
      <w:pPr>
        <w:pStyle w:val="Quote"/>
        <w:pPrChange w:id="873" w:author="Teoh Xuan Xuan" w:date="2025-05-25T20:15:00Z" w16du:dateUtc="2025-05-25T12:15:00Z">
          <w:pPr/>
        </w:pPrChange>
      </w:pPr>
      <w:ins w:id="874" w:author="Teoh Xuan Xuan" w:date="2025-05-25T20:15:00Z" w16du:dateUtc="2025-05-25T12:15:00Z">
        <w:r>
          <w:t>Table 3.5.</w:t>
        </w:r>
        <w:r>
          <w:t>9.2</w:t>
        </w:r>
        <w:r>
          <w:rPr>
            <w:rFonts w:hint="eastAsia"/>
          </w:rPr>
          <w:t xml:space="preserve">: </w:t>
        </w:r>
        <w:r>
          <w:t>Description Field</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0C2266" w14:paraId="07538A4B" w14:textId="77777777" w:rsidTr="00284CB6">
        <w:tc>
          <w:tcPr>
            <w:tcW w:w="4508" w:type="dxa"/>
          </w:tcPr>
          <w:p w14:paraId="4A2E9A06" w14:textId="1DF550F8" w:rsidR="000C2266" w:rsidRDefault="000C2266" w:rsidP="000C2266">
            <w:r>
              <w:rPr>
                <w:rFonts w:ascii="Arial" w:hAnsi="Arial" w:cs="Arial"/>
                <w:b/>
                <w:bCs/>
                <w:color w:val="000000"/>
                <w:sz w:val="22"/>
                <w:szCs w:val="22"/>
              </w:rPr>
              <w:t>Requirement ID</w:t>
            </w:r>
          </w:p>
        </w:tc>
        <w:tc>
          <w:tcPr>
            <w:tcW w:w="4508" w:type="dxa"/>
          </w:tcPr>
          <w:p w14:paraId="78D7BBFB" w14:textId="36BC5490" w:rsidR="000C2266" w:rsidRDefault="000C2266" w:rsidP="000C2266">
            <w:r>
              <w:rPr>
                <w:rFonts w:ascii="Arial" w:hAnsi="Arial" w:cs="Arial"/>
                <w:b/>
                <w:bCs/>
                <w:color w:val="000000"/>
                <w:sz w:val="22"/>
                <w:szCs w:val="22"/>
              </w:rPr>
              <w:t>REQ_IO0902</w:t>
            </w:r>
          </w:p>
        </w:tc>
      </w:tr>
      <w:tr w:rsidR="000C2266" w14:paraId="2C02F5C0" w14:textId="77777777" w:rsidTr="00284CB6">
        <w:tc>
          <w:tcPr>
            <w:tcW w:w="4508" w:type="dxa"/>
          </w:tcPr>
          <w:p w14:paraId="2AED0756" w14:textId="416903BF" w:rsidR="000C2266" w:rsidRDefault="000C2266" w:rsidP="000C2266">
            <w:r>
              <w:rPr>
                <w:rFonts w:ascii="Arial" w:hAnsi="Arial" w:cs="Arial"/>
                <w:b/>
                <w:bCs/>
                <w:color w:val="000000"/>
                <w:sz w:val="22"/>
                <w:szCs w:val="22"/>
              </w:rPr>
              <w:t>Version</w:t>
            </w:r>
          </w:p>
        </w:tc>
        <w:tc>
          <w:tcPr>
            <w:tcW w:w="4508" w:type="dxa"/>
          </w:tcPr>
          <w:p w14:paraId="623F2889" w14:textId="41F1C54B" w:rsidR="000C2266" w:rsidRDefault="000C2266" w:rsidP="000C2266">
            <w:r>
              <w:rPr>
                <w:rFonts w:ascii="Arial" w:hAnsi="Arial" w:cs="Arial"/>
                <w:color w:val="000000"/>
                <w:sz w:val="22"/>
                <w:szCs w:val="22"/>
              </w:rPr>
              <w:t>1.0</w:t>
            </w:r>
          </w:p>
        </w:tc>
      </w:tr>
      <w:tr w:rsidR="000C2266" w14:paraId="6A9C6C7E" w14:textId="77777777" w:rsidTr="00284CB6">
        <w:tc>
          <w:tcPr>
            <w:tcW w:w="4508" w:type="dxa"/>
          </w:tcPr>
          <w:p w14:paraId="089A8266" w14:textId="4576B190" w:rsidR="000C2266" w:rsidRDefault="000C2266" w:rsidP="000C2266">
            <w:r>
              <w:rPr>
                <w:rFonts w:ascii="Arial" w:hAnsi="Arial" w:cs="Arial"/>
                <w:b/>
                <w:bCs/>
                <w:color w:val="000000"/>
                <w:sz w:val="22"/>
                <w:szCs w:val="22"/>
              </w:rPr>
              <w:t>Item</w:t>
            </w:r>
          </w:p>
        </w:tc>
        <w:tc>
          <w:tcPr>
            <w:tcW w:w="4508" w:type="dxa"/>
          </w:tcPr>
          <w:p w14:paraId="2A8926A6" w14:textId="4C0EA11E" w:rsidR="000C2266" w:rsidRDefault="000C2266" w:rsidP="000C2266">
            <w:r>
              <w:rPr>
                <w:rFonts w:ascii="Arial" w:hAnsi="Arial" w:cs="Arial"/>
                <w:color w:val="000000"/>
                <w:sz w:val="22"/>
                <w:szCs w:val="22"/>
              </w:rPr>
              <w:t>Description Field (Input)</w:t>
            </w:r>
          </w:p>
        </w:tc>
      </w:tr>
      <w:tr w:rsidR="000C2266" w14:paraId="67183180" w14:textId="77777777" w:rsidTr="00284CB6">
        <w:tc>
          <w:tcPr>
            <w:tcW w:w="4508" w:type="dxa"/>
          </w:tcPr>
          <w:p w14:paraId="0DFB14D6" w14:textId="261C0E21" w:rsidR="000C2266" w:rsidRDefault="000C2266" w:rsidP="000C2266">
            <w:r>
              <w:rPr>
                <w:rFonts w:ascii="Arial" w:hAnsi="Arial" w:cs="Arial"/>
                <w:b/>
                <w:bCs/>
                <w:color w:val="000000"/>
                <w:sz w:val="22"/>
                <w:szCs w:val="22"/>
              </w:rPr>
              <w:t>Item Description</w:t>
            </w:r>
          </w:p>
        </w:tc>
        <w:tc>
          <w:tcPr>
            <w:tcW w:w="4508" w:type="dxa"/>
          </w:tcPr>
          <w:p w14:paraId="745B2144" w14:textId="2511C281" w:rsidR="000C2266" w:rsidRDefault="000C2266" w:rsidP="000C2266">
            <w:r>
              <w:rPr>
                <w:rFonts w:ascii="Arial" w:hAnsi="Arial" w:cs="Arial"/>
                <w:color w:val="000000"/>
                <w:sz w:val="22"/>
                <w:szCs w:val="22"/>
              </w:rPr>
              <w:t>A text input for the material's title or description</w:t>
            </w:r>
          </w:p>
        </w:tc>
      </w:tr>
      <w:tr w:rsidR="000C2266" w14:paraId="0050D4C2" w14:textId="77777777" w:rsidTr="00284CB6">
        <w:tc>
          <w:tcPr>
            <w:tcW w:w="4508" w:type="dxa"/>
          </w:tcPr>
          <w:p w14:paraId="262FE8D3" w14:textId="311FDB57" w:rsidR="000C2266" w:rsidRDefault="000C2266" w:rsidP="000C2266">
            <w:r>
              <w:rPr>
                <w:rFonts w:ascii="Arial" w:hAnsi="Arial" w:cs="Arial"/>
                <w:b/>
                <w:bCs/>
                <w:color w:val="000000"/>
                <w:sz w:val="22"/>
                <w:szCs w:val="22"/>
              </w:rPr>
              <w:t>Item Purpose</w:t>
            </w:r>
          </w:p>
        </w:tc>
        <w:tc>
          <w:tcPr>
            <w:tcW w:w="4508" w:type="dxa"/>
          </w:tcPr>
          <w:p w14:paraId="17039AA8" w14:textId="46201A23" w:rsidR="000C2266" w:rsidRDefault="000C2266" w:rsidP="000C2266">
            <w:r>
              <w:rPr>
                <w:rFonts w:ascii="Arial" w:hAnsi="Arial" w:cs="Arial"/>
                <w:color w:val="000000"/>
                <w:sz w:val="22"/>
                <w:szCs w:val="22"/>
              </w:rPr>
              <w:t>To label uploaded materials for student reference</w:t>
            </w:r>
          </w:p>
        </w:tc>
      </w:tr>
      <w:tr w:rsidR="000C2266" w14:paraId="784E5C9B" w14:textId="77777777" w:rsidTr="00284CB6">
        <w:tc>
          <w:tcPr>
            <w:tcW w:w="4508" w:type="dxa"/>
          </w:tcPr>
          <w:p w14:paraId="37FED305" w14:textId="4B9699A2" w:rsidR="000C2266" w:rsidRDefault="000C2266" w:rsidP="000C2266">
            <w:r>
              <w:rPr>
                <w:rFonts w:ascii="Arial" w:hAnsi="Arial" w:cs="Arial"/>
                <w:b/>
                <w:bCs/>
                <w:color w:val="000000"/>
                <w:sz w:val="22"/>
                <w:szCs w:val="22"/>
              </w:rPr>
              <w:t>Input Format</w:t>
            </w:r>
          </w:p>
        </w:tc>
        <w:tc>
          <w:tcPr>
            <w:tcW w:w="4508" w:type="dxa"/>
          </w:tcPr>
          <w:p w14:paraId="45F237AA" w14:textId="29ED5518" w:rsidR="000C2266" w:rsidRDefault="000C2266" w:rsidP="000C2266">
            <w:r>
              <w:rPr>
                <w:rFonts w:ascii="Arial" w:hAnsi="Arial" w:cs="Arial"/>
                <w:color w:val="000000"/>
                <w:sz w:val="22"/>
                <w:szCs w:val="22"/>
              </w:rPr>
              <w:t>Text</w:t>
            </w:r>
          </w:p>
        </w:tc>
      </w:tr>
      <w:tr w:rsidR="000C2266" w14:paraId="39F8C274" w14:textId="77777777" w:rsidTr="00284CB6">
        <w:tc>
          <w:tcPr>
            <w:tcW w:w="4508" w:type="dxa"/>
          </w:tcPr>
          <w:p w14:paraId="71439D11" w14:textId="6DC77623" w:rsidR="000C2266" w:rsidRDefault="000C2266" w:rsidP="000C2266">
            <w:r>
              <w:rPr>
                <w:rFonts w:ascii="Arial" w:hAnsi="Arial" w:cs="Arial"/>
                <w:b/>
                <w:bCs/>
                <w:color w:val="000000"/>
                <w:sz w:val="22"/>
                <w:szCs w:val="22"/>
              </w:rPr>
              <w:t>Valid Input</w:t>
            </w:r>
          </w:p>
        </w:tc>
        <w:tc>
          <w:tcPr>
            <w:tcW w:w="4508" w:type="dxa"/>
          </w:tcPr>
          <w:p w14:paraId="49ED91A2" w14:textId="230BFD23" w:rsidR="000C2266" w:rsidRDefault="000C2266" w:rsidP="000C2266">
            <w:r>
              <w:rPr>
                <w:rFonts w:ascii="Arial" w:hAnsi="Arial" w:cs="Arial"/>
                <w:color w:val="000000"/>
                <w:sz w:val="22"/>
                <w:szCs w:val="22"/>
              </w:rPr>
              <w:t>Alphanumeric (max 100 characters)</w:t>
            </w:r>
          </w:p>
        </w:tc>
      </w:tr>
      <w:tr w:rsidR="000C2266" w14:paraId="3EE789A5" w14:textId="77777777" w:rsidTr="00284CB6">
        <w:tc>
          <w:tcPr>
            <w:tcW w:w="4508" w:type="dxa"/>
          </w:tcPr>
          <w:p w14:paraId="1748A460" w14:textId="407D6182" w:rsidR="000C2266" w:rsidRDefault="000C2266" w:rsidP="000C2266">
            <w:r>
              <w:rPr>
                <w:rFonts w:ascii="Arial" w:hAnsi="Arial" w:cs="Arial"/>
                <w:b/>
                <w:bCs/>
                <w:color w:val="000000"/>
                <w:sz w:val="22"/>
                <w:szCs w:val="22"/>
              </w:rPr>
              <w:t>Related I/O</w:t>
            </w:r>
          </w:p>
        </w:tc>
        <w:tc>
          <w:tcPr>
            <w:tcW w:w="4508" w:type="dxa"/>
          </w:tcPr>
          <w:p w14:paraId="58D6AE3F" w14:textId="5665F1BB" w:rsidR="000C2266" w:rsidRDefault="000C2266" w:rsidP="000C2266">
            <w:r>
              <w:rPr>
                <w:rFonts w:ascii="Arial" w:hAnsi="Arial" w:cs="Arial"/>
                <w:color w:val="000000"/>
                <w:sz w:val="22"/>
                <w:szCs w:val="22"/>
              </w:rPr>
              <w:t>REQ_IO0901</w:t>
            </w:r>
          </w:p>
        </w:tc>
      </w:tr>
      <w:tr w:rsidR="000C2266" w14:paraId="470B575D" w14:textId="77777777" w:rsidTr="00284CB6">
        <w:tc>
          <w:tcPr>
            <w:tcW w:w="4508" w:type="dxa"/>
          </w:tcPr>
          <w:p w14:paraId="539841DA" w14:textId="75A3F09A" w:rsidR="000C2266" w:rsidRDefault="000C2266" w:rsidP="000C2266">
            <w:r>
              <w:rPr>
                <w:rFonts w:ascii="Arial" w:hAnsi="Arial" w:cs="Arial"/>
                <w:b/>
                <w:bCs/>
                <w:color w:val="000000"/>
                <w:sz w:val="22"/>
                <w:szCs w:val="22"/>
              </w:rPr>
              <w:t>Author</w:t>
            </w:r>
          </w:p>
        </w:tc>
        <w:tc>
          <w:tcPr>
            <w:tcW w:w="4508" w:type="dxa"/>
          </w:tcPr>
          <w:p w14:paraId="132329E8" w14:textId="007C582D" w:rsidR="000C2266" w:rsidRDefault="00E93BB7" w:rsidP="000C2266">
            <w:ins w:id="875" w:author="Teoh Xuan Xuan" w:date="2025-05-25T20:15:00Z" w16du:dateUtc="2025-05-25T12:15:00Z">
              <w:r>
                <w:rPr>
                  <w:rFonts w:ascii="Arial" w:hAnsi="Arial" w:cs="Arial"/>
                  <w:color w:val="000000"/>
                  <w:sz w:val="22"/>
                  <w:szCs w:val="22"/>
                </w:rPr>
                <w:t>Yang Jia En</w:t>
              </w:r>
            </w:ins>
            <w:del w:id="876" w:author="Teoh Xuan Xuan" w:date="2025-05-25T20:15:00Z" w16du:dateUtc="2025-05-25T12:15:00Z">
              <w:r w:rsidR="000C2266" w:rsidDel="00E93BB7">
                <w:rPr>
                  <w:rFonts w:ascii="Arial" w:hAnsi="Arial" w:cs="Arial"/>
                  <w:color w:val="000000"/>
                  <w:sz w:val="22"/>
                  <w:szCs w:val="22"/>
                </w:rPr>
                <w:delText>[Your Name Here]</w:delText>
              </w:r>
            </w:del>
          </w:p>
        </w:tc>
      </w:tr>
    </w:tbl>
    <w:p w14:paraId="222A41E4" w14:textId="77777777" w:rsidR="000C2266" w:rsidRDefault="000C2266" w:rsidP="002D55B6">
      <w:pPr>
        <w:rPr>
          <w:ins w:id="877" w:author="Teoh Xuan Xuan" w:date="2025-05-25T20:15:00Z" w16du:dateUtc="2025-05-25T12:15:00Z"/>
        </w:rPr>
      </w:pPr>
    </w:p>
    <w:p w14:paraId="1A6D4C46" w14:textId="354675C4" w:rsidR="00E93BB7" w:rsidRPr="002D55B6" w:rsidRDefault="00E93BB7" w:rsidP="00E93BB7">
      <w:pPr>
        <w:pStyle w:val="Quote"/>
        <w:pPrChange w:id="878" w:author="Teoh Xuan Xuan" w:date="2025-05-25T20:15:00Z" w16du:dateUtc="2025-05-25T12:15:00Z">
          <w:pPr/>
        </w:pPrChange>
      </w:pPr>
      <w:ins w:id="879" w:author="Teoh Xuan Xuan" w:date="2025-05-25T20:15:00Z" w16du:dateUtc="2025-05-25T12:15:00Z">
        <w:r>
          <w:t>Table 3.5.9.</w:t>
        </w:r>
        <w:r>
          <w:t>3</w:t>
        </w:r>
        <w:r>
          <w:rPr>
            <w:rFonts w:hint="eastAsia"/>
          </w:rPr>
          <w:t xml:space="preserve">: </w:t>
        </w:r>
        <w:r>
          <w:t xml:space="preserve">Subject Selector </w:t>
        </w:r>
        <w:r>
          <w:t>requiremen</w:t>
        </w:r>
        <w:r>
          <w:rPr>
            <w:rFonts w:hint="eastAsia"/>
          </w:rPr>
          <w:t>t</w:t>
        </w:r>
      </w:ins>
    </w:p>
    <w:tbl>
      <w:tblPr>
        <w:tblStyle w:val="TableGrid"/>
        <w:tblW w:w="0" w:type="auto"/>
        <w:tblLook w:val="04A0" w:firstRow="1" w:lastRow="0" w:firstColumn="1" w:lastColumn="0" w:noHBand="0" w:noVBand="1"/>
      </w:tblPr>
      <w:tblGrid>
        <w:gridCol w:w="4508"/>
        <w:gridCol w:w="4508"/>
      </w:tblGrid>
      <w:tr w:rsidR="00553A79" w14:paraId="076DEE9B" w14:textId="77777777" w:rsidTr="00284CB6">
        <w:tc>
          <w:tcPr>
            <w:tcW w:w="4508" w:type="dxa"/>
          </w:tcPr>
          <w:p w14:paraId="13CF1104" w14:textId="75C62BA6" w:rsidR="00553A79" w:rsidRDefault="00553A79" w:rsidP="00553A79">
            <w:bookmarkStart w:id="880" w:name="_Toc199027675"/>
            <w:r>
              <w:rPr>
                <w:rFonts w:ascii="Arial" w:hAnsi="Arial" w:cs="Arial"/>
                <w:b/>
                <w:bCs/>
                <w:color w:val="000000"/>
                <w:sz w:val="22"/>
                <w:szCs w:val="22"/>
              </w:rPr>
              <w:t>Requirement ID</w:t>
            </w:r>
          </w:p>
        </w:tc>
        <w:tc>
          <w:tcPr>
            <w:tcW w:w="4508" w:type="dxa"/>
          </w:tcPr>
          <w:p w14:paraId="09CC8DF0" w14:textId="6FDBAE2E" w:rsidR="00553A79" w:rsidRDefault="00553A79" w:rsidP="00553A79">
            <w:r>
              <w:rPr>
                <w:rFonts w:ascii="Arial" w:hAnsi="Arial" w:cs="Arial"/>
                <w:b/>
                <w:bCs/>
                <w:color w:val="000000"/>
                <w:sz w:val="22"/>
                <w:szCs w:val="22"/>
              </w:rPr>
              <w:t>REQ_IO0903</w:t>
            </w:r>
          </w:p>
        </w:tc>
      </w:tr>
      <w:tr w:rsidR="00553A79" w14:paraId="53D33B86" w14:textId="77777777" w:rsidTr="00284CB6">
        <w:tc>
          <w:tcPr>
            <w:tcW w:w="4508" w:type="dxa"/>
          </w:tcPr>
          <w:p w14:paraId="1F676F8D" w14:textId="36A41DD4" w:rsidR="00553A79" w:rsidRDefault="00553A79" w:rsidP="00553A79">
            <w:r>
              <w:rPr>
                <w:rFonts w:ascii="Arial" w:hAnsi="Arial" w:cs="Arial"/>
                <w:b/>
                <w:bCs/>
                <w:color w:val="000000"/>
                <w:sz w:val="22"/>
                <w:szCs w:val="22"/>
              </w:rPr>
              <w:t>Version</w:t>
            </w:r>
          </w:p>
        </w:tc>
        <w:tc>
          <w:tcPr>
            <w:tcW w:w="4508" w:type="dxa"/>
          </w:tcPr>
          <w:p w14:paraId="5E2F3363" w14:textId="49AE15AD" w:rsidR="00553A79" w:rsidRDefault="00553A79" w:rsidP="00553A79">
            <w:r>
              <w:rPr>
                <w:rFonts w:ascii="Arial" w:hAnsi="Arial" w:cs="Arial"/>
                <w:color w:val="000000"/>
                <w:sz w:val="22"/>
                <w:szCs w:val="22"/>
              </w:rPr>
              <w:t>1.0</w:t>
            </w:r>
          </w:p>
        </w:tc>
      </w:tr>
      <w:tr w:rsidR="00553A79" w14:paraId="1FAFFA66" w14:textId="77777777" w:rsidTr="00284CB6">
        <w:tc>
          <w:tcPr>
            <w:tcW w:w="4508" w:type="dxa"/>
          </w:tcPr>
          <w:p w14:paraId="699F665C" w14:textId="42638D09" w:rsidR="00553A79" w:rsidRDefault="00553A79" w:rsidP="00553A79">
            <w:r>
              <w:rPr>
                <w:rFonts w:ascii="Arial" w:hAnsi="Arial" w:cs="Arial"/>
                <w:b/>
                <w:bCs/>
                <w:color w:val="000000"/>
                <w:sz w:val="22"/>
                <w:szCs w:val="22"/>
              </w:rPr>
              <w:t>Item</w:t>
            </w:r>
          </w:p>
        </w:tc>
        <w:tc>
          <w:tcPr>
            <w:tcW w:w="4508" w:type="dxa"/>
          </w:tcPr>
          <w:p w14:paraId="2326B9BB" w14:textId="5AEEF849" w:rsidR="00553A79" w:rsidRDefault="00553A79" w:rsidP="00553A79">
            <w:r>
              <w:rPr>
                <w:rFonts w:ascii="Arial" w:hAnsi="Arial" w:cs="Arial"/>
                <w:color w:val="000000"/>
                <w:sz w:val="22"/>
                <w:szCs w:val="22"/>
              </w:rPr>
              <w:t>Subject Selector (Input)</w:t>
            </w:r>
          </w:p>
        </w:tc>
      </w:tr>
      <w:tr w:rsidR="00553A79" w14:paraId="631C0C17" w14:textId="77777777" w:rsidTr="00284CB6">
        <w:tc>
          <w:tcPr>
            <w:tcW w:w="4508" w:type="dxa"/>
          </w:tcPr>
          <w:p w14:paraId="3D25EF20" w14:textId="57201036" w:rsidR="00553A79" w:rsidRDefault="00553A79" w:rsidP="00553A79">
            <w:r>
              <w:rPr>
                <w:rFonts w:ascii="Arial" w:hAnsi="Arial" w:cs="Arial"/>
                <w:b/>
                <w:bCs/>
                <w:color w:val="000000"/>
                <w:sz w:val="22"/>
                <w:szCs w:val="22"/>
              </w:rPr>
              <w:t>Item Description</w:t>
            </w:r>
          </w:p>
        </w:tc>
        <w:tc>
          <w:tcPr>
            <w:tcW w:w="4508" w:type="dxa"/>
          </w:tcPr>
          <w:p w14:paraId="735370D2" w14:textId="10AAA09F" w:rsidR="00553A79" w:rsidRDefault="00553A79" w:rsidP="00553A79">
            <w:r>
              <w:rPr>
                <w:rFonts w:ascii="Arial" w:hAnsi="Arial" w:cs="Arial"/>
                <w:color w:val="000000"/>
                <w:sz w:val="22"/>
                <w:szCs w:val="22"/>
              </w:rPr>
              <w:t>A dropdown list of subjects assigned to the lecturer</w:t>
            </w:r>
          </w:p>
        </w:tc>
      </w:tr>
      <w:tr w:rsidR="00553A79" w14:paraId="2B3BB937" w14:textId="77777777" w:rsidTr="00284CB6">
        <w:tc>
          <w:tcPr>
            <w:tcW w:w="4508" w:type="dxa"/>
          </w:tcPr>
          <w:p w14:paraId="4608CC76" w14:textId="50828C15" w:rsidR="00553A79" w:rsidRDefault="00553A79" w:rsidP="00553A79">
            <w:r>
              <w:rPr>
                <w:rFonts w:ascii="Arial" w:hAnsi="Arial" w:cs="Arial"/>
                <w:b/>
                <w:bCs/>
                <w:color w:val="000000"/>
                <w:sz w:val="22"/>
                <w:szCs w:val="22"/>
              </w:rPr>
              <w:t>Item Purpose</w:t>
            </w:r>
          </w:p>
        </w:tc>
        <w:tc>
          <w:tcPr>
            <w:tcW w:w="4508" w:type="dxa"/>
          </w:tcPr>
          <w:p w14:paraId="5A98993E" w14:textId="5D92C605" w:rsidR="00553A79" w:rsidRDefault="00553A79" w:rsidP="00553A79">
            <w:r>
              <w:rPr>
                <w:rFonts w:ascii="Arial" w:hAnsi="Arial" w:cs="Arial"/>
                <w:color w:val="000000"/>
                <w:sz w:val="22"/>
                <w:szCs w:val="22"/>
              </w:rPr>
              <w:t>To associate uploaded material with the correct course</w:t>
            </w:r>
          </w:p>
        </w:tc>
      </w:tr>
      <w:tr w:rsidR="00553A79" w14:paraId="7436E202" w14:textId="77777777" w:rsidTr="00284CB6">
        <w:tc>
          <w:tcPr>
            <w:tcW w:w="4508" w:type="dxa"/>
          </w:tcPr>
          <w:p w14:paraId="2D3D36B8" w14:textId="052927D3" w:rsidR="00553A79" w:rsidRDefault="00553A79" w:rsidP="00553A79">
            <w:r>
              <w:rPr>
                <w:rFonts w:ascii="Arial" w:hAnsi="Arial" w:cs="Arial"/>
                <w:b/>
                <w:bCs/>
                <w:color w:val="000000"/>
                <w:sz w:val="22"/>
                <w:szCs w:val="22"/>
              </w:rPr>
              <w:t>Input Format</w:t>
            </w:r>
          </w:p>
        </w:tc>
        <w:tc>
          <w:tcPr>
            <w:tcW w:w="4508" w:type="dxa"/>
          </w:tcPr>
          <w:p w14:paraId="2068EC1D" w14:textId="158C3702" w:rsidR="00553A79" w:rsidRDefault="00553A79" w:rsidP="00553A79">
            <w:r>
              <w:rPr>
                <w:rFonts w:ascii="Arial" w:hAnsi="Arial" w:cs="Arial"/>
                <w:color w:val="000000"/>
                <w:sz w:val="22"/>
                <w:szCs w:val="22"/>
              </w:rPr>
              <w:t>Dropdown</w:t>
            </w:r>
          </w:p>
        </w:tc>
      </w:tr>
      <w:tr w:rsidR="00553A79" w14:paraId="5E6E11F6" w14:textId="77777777" w:rsidTr="00284CB6">
        <w:tc>
          <w:tcPr>
            <w:tcW w:w="4508" w:type="dxa"/>
          </w:tcPr>
          <w:p w14:paraId="78895FE2" w14:textId="58D86506" w:rsidR="00553A79" w:rsidRDefault="00553A79" w:rsidP="00553A79">
            <w:r>
              <w:rPr>
                <w:rFonts w:ascii="Arial" w:hAnsi="Arial" w:cs="Arial"/>
                <w:b/>
                <w:bCs/>
                <w:color w:val="000000"/>
                <w:sz w:val="22"/>
                <w:szCs w:val="22"/>
              </w:rPr>
              <w:t>Valid Input</w:t>
            </w:r>
          </w:p>
        </w:tc>
        <w:tc>
          <w:tcPr>
            <w:tcW w:w="4508" w:type="dxa"/>
          </w:tcPr>
          <w:p w14:paraId="4930565D" w14:textId="58E2200A" w:rsidR="00553A79" w:rsidRDefault="00553A79" w:rsidP="00553A79">
            <w:r>
              <w:rPr>
                <w:rFonts w:ascii="Arial" w:hAnsi="Arial" w:cs="Arial"/>
                <w:color w:val="000000"/>
                <w:sz w:val="22"/>
                <w:szCs w:val="22"/>
              </w:rPr>
              <w:t>Subject code or name</w:t>
            </w:r>
          </w:p>
        </w:tc>
      </w:tr>
      <w:tr w:rsidR="00553A79" w14:paraId="344B9DB5" w14:textId="77777777" w:rsidTr="00284CB6">
        <w:tc>
          <w:tcPr>
            <w:tcW w:w="4508" w:type="dxa"/>
          </w:tcPr>
          <w:p w14:paraId="3FB404F3" w14:textId="2D4EA1BB" w:rsidR="00553A79" w:rsidRDefault="00553A79" w:rsidP="00553A79">
            <w:r>
              <w:rPr>
                <w:rFonts w:ascii="Arial" w:hAnsi="Arial" w:cs="Arial"/>
                <w:b/>
                <w:bCs/>
                <w:color w:val="000000"/>
                <w:sz w:val="22"/>
                <w:szCs w:val="22"/>
              </w:rPr>
              <w:t>Related I/O</w:t>
            </w:r>
          </w:p>
        </w:tc>
        <w:tc>
          <w:tcPr>
            <w:tcW w:w="4508" w:type="dxa"/>
          </w:tcPr>
          <w:p w14:paraId="782EBE68" w14:textId="45FF48E6" w:rsidR="00553A79" w:rsidRDefault="00553A79" w:rsidP="00553A79">
            <w:r>
              <w:rPr>
                <w:rFonts w:ascii="Arial" w:hAnsi="Arial" w:cs="Arial"/>
                <w:color w:val="000000"/>
                <w:sz w:val="22"/>
                <w:szCs w:val="22"/>
              </w:rPr>
              <w:t>REQ_IO0901</w:t>
            </w:r>
          </w:p>
        </w:tc>
      </w:tr>
      <w:tr w:rsidR="00553A79" w14:paraId="76A02FF7" w14:textId="77777777" w:rsidTr="00284CB6">
        <w:tc>
          <w:tcPr>
            <w:tcW w:w="4508" w:type="dxa"/>
          </w:tcPr>
          <w:p w14:paraId="53EE0165" w14:textId="26D2EA66" w:rsidR="00553A79" w:rsidRDefault="00553A79" w:rsidP="00553A79">
            <w:r>
              <w:rPr>
                <w:rFonts w:ascii="Arial" w:hAnsi="Arial" w:cs="Arial"/>
                <w:b/>
                <w:bCs/>
                <w:color w:val="000000"/>
                <w:sz w:val="22"/>
                <w:szCs w:val="22"/>
              </w:rPr>
              <w:t>Author</w:t>
            </w:r>
          </w:p>
        </w:tc>
        <w:tc>
          <w:tcPr>
            <w:tcW w:w="4508" w:type="dxa"/>
          </w:tcPr>
          <w:p w14:paraId="6CB854F5" w14:textId="7E541185" w:rsidR="00553A79" w:rsidRDefault="00E93BB7" w:rsidP="00553A79">
            <w:ins w:id="881" w:author="Teoh Xuan Xuan" w:date="2025-05-25T20:16:00Z" w16du:dateUtc="2025-05-25T12:16:00Z">
              <w:r>
                <w:rPr>
                  <w:rFonts w:ascii="Arial" w:hAnsi="Arial" w:cs="Arial"/>
                  <w:color w:val="000000"/>
                  <w:sz w:val="22"/>
                  <w:szCs w:val="22"/>
                </w:rPr>
                <w:t>Tey Jun Cheng</w:t>
              </w:r>
            </w:ins>
            <w:del w:id="882" w:author="Teoh Xuan Xuan" w:date="2025-05-25T20:16:00Z" w16du:dateUtc="2025-05-25T12:16:00Z">
              <w:r w:rsidR="00553A79" w:rsidDel="00E93BB7">
                <w:rPr>
                  <w:rFonts w:ascii="Arial" w:hAnsi="Arial" w:cs="Arial"/>
                  <w:color w:val="000000"/>
                  <w:sz w:val="22"/>
                  <w:szCs w:val="22"/>
                </w:rPr>
                <w:delText>[Your Name Here]</w:delText>
              </w:r>
            </w:del>
          </w:p>
        </w:tc>
      </w:tr>
    </w:tbl>
    <w:p w14:paraId="577EFEA9" w14:textId="533FF783" w:rsidR="00FF256A" w:rsidRDefault="00FF256A">
      <w:pPr>
        <w:rPr>
          <w:ins w:id="883" w:author="Teoh Xuan Xuan" w:date="2025-05-25T20:16:00Z" w16du:dateUtc="2025-05-25T12:16:00Z"/>
        </w:rPr>
      </w:pPr>
    </w:p>
    <w:p w14:paraId="7726810E" w14:textId="77777777" w:rsidR="00E93BB7" w:rsidRDefault="00E93BB7">
      <w:pPr>
        <w:rPr>
          <w:ins w:id="884" w:author="Teoh Xuan Xuan" w:date="2025-05-25T20:16:00Z" w16du:dateUtc="2025-05-25T12:16:00Z"/>
          <w:i/>
          <w:iCs/>
          <w:color w:val="262626" w:themeColor="text1" w:themeTint="D9"/>
          <w:sz w:val="22"/>
        </w:rPr>
      </w:pPr>
      <w:ins w:id="885" w:author="Teoh Xuan Xuan" w:date="2025-05-25T20:16:00Z" w16du:dateUtc="2025-05-25T12:16:00Z">
        <w:r>
          <w:br w:type="page"/>
        </w:r>
      </w:ins>
    </w:p>
    <w:p w14:paraId="7B557B87" w14:textId="4F54FD1C" w:rsidR="00E93BB7" w:rsidRDefault="00E93BB7" w:rsidP="00E93BB7">
      <w:pPr>
        <w:pStyle w:val="Quote"/>
        <w:pPrChange w:id="886" w:author="Teoh Xuan Xuan" w:date="2025-05-25T20:16:00Z" w16du:dateUtc="2025-05-25T12:16:00Z">
          <w:pPr/>
        </w:pPrChange>
      </w:pPr>
      <w:ins w:id="887" w:author="Teoh Xuan Xuan" w:date="2025-05-25T20:16:00Z" w16du:dateUtc="2025-05-25T12:16:00Z">
        <w:r>
          <w:lastRenderedPageBreak/>
          <w:t>Table 3.5.9.</w:t>
        </w:r>
        <w:r>
          <w:t>4</w:t>
        </w:r>
        <w:r>
          <w:rPr>
            <w:rFonts w:hint="eastAsia"/>
          </w:rPr>
          <w:t xml:space="preserve">: </w:t>
        </w:r>
        <w:r>
          <w:t>Upload Button</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553A79" w14:paraId="7F88D062" w14:textId="77777777" w:rsidTr="00284CB6">
        <w:tc>
          <w:tcPr>
            <w:tcW w:w="4508" w:type="dxa"/>
          </w:tcPr>
          <w:p w14:paraId="1C21BF34" w14:textId="0C30F846" w:rsidR="00553A79" w:rsidRDefault="00553A79" w:rsidP="00553A79">
            <w:r>
              <w:rPr>
                <w:rFonts w:ascii="Arial" w:hAnsi="Arial" w:cs="Arial"/>
                <w:b/>
                <w:bCs/>
                <w:color w:val="000000"/>
                <w:sz w:val="22"/>
                <w:szCs w:val="22"/>
              </w:rPr>
              <w:t>Requirement ID</w:t>
            </w:r>
          </w:p>
        </w:tc>
        <w:tc>
          <w:tcPr>
            <w:tcW w:w="4508" w:type="dxa"/>
          </w:tcPr>
          <w:p w14:paraId="55B0ED34" w14:textId="234FB496" w:rsidR="00553A79" w:rsidRDefault="00553A79" w:rsidP="00553A79">
            <w:r>
              <w:rPr>
                <w:rFonts w:ascii="Arial" w:hAnsi="Arial" w:cs="Arial"/>
                <w:b/>
                <w:bCs/>
                <w:color w:val="000000"/>
                <w:sz w:val="22"/>
                <w:szCs w:val="22"/>
              </w:rPr>
              <w:t>REQ_IO0904</w:t>
            </w:r>
          </w:p>
        </w:tc>
      </w:tr>
      <w:tr w:rsidR="00553A79" w14:paraId="0270EA9E" w14:textId="77777777" w:rsidTr="00284CB6">
        <w:tc>
          <w:tcPr>
            <w:tcW w:w="4508" w:type="dxa"/>
          </w:tcPr>
          <w:p w14:paraId="3EAF4067" w14:textId="11A614A7" w:rsidR="00553A79" w:rsidRDefault="00553A79" w:rsidP="00553A79">
            <w:r>
              <w:rPr>
                <w:rFonts w:ascii="Arial" w:hAnsi="Arial" w:cs="Arial"/>
                <w:b/>
                <w:bCs/>
                <w:color w:val="000000"/>
                <w:sz w:val="22"/>
                <w:szCs w:val="22"/>
              </w:rPr>
              <w:t>Version</w:t>
            </w:r>
          </w:p>
        </w:tc>
        <w:tc>
          <w:tcPr>
            <w:tcW w:w="4508" w:type="dxa"/>
          </w:tcPr>
          <w:p w14:paraId="6446928C" w14:textId="73CF1728" w:rsidR="00553A79" w:rsidRDefault="00553A79" w:rsidP="00553A79">
            <w:r>
              <w:rPr>
                <w:rFonts w:ascii="Arial" w:hAnsi="Arial" w:cs="Arial"/>
                <w:color w:val="000000"/>
                <w:sz w:val="22"/>
                <w:szCs w:val="22"/>
              </w:rPr>
              <w:t>1.0</w:t>
            </w:r>
          </w:p>
        </w:tc>
      </w:tr>
      <w:tr w:rsidR="00553A79" w14:paraId="0E4C5458" w14:textId="77777777" w:rsidTr="00284CB6">
        <w:tc>
          <w:tcPr>
            <w:tcW w:w="4508" w:type="dxa"/>
          </w:tcPr>
          <w:p w14:paraId="40E55623" w14:textId="3B438B0B" w:rsidR="00553A79" w:rsidRDefault="00553A79" w:rsidP="00553A79">
            <w:r>
              <w:rPr>
                <w:rFonts w:ascii="Arial" w:hAnsi="Arial" w:cs="Arial"/>
                <w:b/>
                <w:bCs/>
                <w:color w:val="000000"/>
                <w:sz w:val="22"/>
                <w:szCs w:val="22"/>
              </w:rPr>
              <w:t>Item</w:t>
            </w:r>
          </w:p>
        </w:tc>
        <w:tc>
          <w:tcPr>
            <w:tcW w:w="4508" w:type="dxa"/>
          </w:tcPr>
          <w:p w14:paraId="39265309" w14:textId="323CBA8B" w:rsidR="00553A79" w:rsidRDefault="00553A79" w:rsidP="00553A79">
            <w:r>
              <w:rPr>
                <w:rFonts w:ascii="Arial" w:hAnsi="Arial" w:cs="Arial"/>
                <w:color w:val="000000"/>
                <w:sz w:val="22"/>
                <w:szCs w:val="22"/>
              </w:rPr>
              <w:t>Upload Button (Input)</w:t>
            </w:r>
          </w:p>
        </w:tc>
      </w:tr>
      <w:tr w:rsidR="00553A79" w14:paraId="5B30BE88" w14:textId="77777777" w:rsidTr="00284CB6">
        <w:tc>
          <w:tcPr>
            <w:tcW w:w="4508" w:type="dxa"/>
          </w:tcPr>
          <w:p w14:paraId="214C5FCE" w14:textId="01106D1A" w:rsidR="00553A79" w:rsidRDefault="00553A79" w:rsidP="00553A79">
            <w:r>
              <w:rPr>
                <w:rFonts w:ascii="Arial" w:hAnsi="Arial" w:cs="Arial"/>
                <w:b/>
                <w:bCs/>
                <w:color w:val="000000"/>
                <w:sz w:val="22"/>
                <w:szCs w:val="22"/>
              </w:rPr>
              <w:t>Item Description</w:t>
            </w:r>
          </w:p>
        </w:tc>
        <w:tc>
          <w:tcPr>
            <w:tcW w:w="4508" w:type="dxa"/>
          </w:tcPr>
          <w:p w14:paraId="0A041F48" w14:textId="3096175D" w:rsidR="00553A79" w:rsidRDefault="00553A79" w:rsidP="00553A79">
            <w:r>
              <w:rPr>
                <w:rFonts w:ascii="Arial" w:hAnsi="Arial" w:cs="Arial"/>
                <w:color w:val="000000"/>
                <w:sz w:val="22"/>
                <w:szCs w:val="22"/>
              </w:rPr>
              <w:t xml:space="preserve">A button </w:t>
            </w:r>
            <w:proofErr w:type="spellStart"/>
            <w:r>
              <w:rPr>
                <w:rFonts w:ascii="Arial" w:hAnsi="Arial" w:cs="Arial"/>
                <w:color w:val="000000"/>
                <w:sz w:val="22"/>
                <w:szCs w:val="22"/>
              </w:rPr>
              <w:t>labeled</w:t>
            </w:r>
            <w:proofErr w:type="spellEnd"/>
            <w:r>
              <w:rPr>
                <w:rFonts w:ascii="Arial" w:hAnsi="Arial" w:cs="Arial"/>
                <w:color w:val="000000"/>
                <w:sz w:val="22"/>
                <w:szCs w:val="22"/>
              </w:rPr>
              <w:t xml:space="preserve"> “Upload” that sends the material to the system</w:t>
            </w:r>
          </w:p>
        </w:tc>
      </w:tr>
      <w:tr w:rsidR="00553A79" w14:paraId="35CCC92A" w14:textId="77777777" w:rsidTr="00284CB6">
        <w:tc>
          <w:tcPr>
            <w:tcW w:w="4508" w:type="dxa"/>
          </w:tcPr>
          <w:p w14:paraId="780A5C24" w14:textId="0C1E5913" w:rsidR="00553A79" w:rsidRDefault="00553A79" w:rsidP="00553A79">
            <w:r>
              <w:rPr>
                <w:rFonts w:ascii="Arial" w:hAnsi="Arial" w:cs="Arial"/>
                <w:b/>
                <w:bCs/>
                <w:color w:val="000000"/>
                <w:sz w:val="22"/>
                <w:szCs w:val="22"/>
              </w:rPr>
              <w:t>Item Purpose</w:t>
            </w:r>
          </w:p>
        </w:tc>
        <w:tc>
          <w:tcPr>
            <w:tcW w:w="4508" w:type="dxa"/>
          </w:tcPr>
          <w:p w14:paraId="407DD122" w14:textId="13623D46" w:rsidR="00553A79" w:rsidRDefault="00553A79" w:rsidP="00553A79">
            <w:r>
              <w:rPr>
                <w:rFonts w:ascii="Arial" w:hAnsi="Arial" w:cs="Arial"/>
                <w:color w:val="000000"/>
                <w:sz w:val="22"/>
                <w:szCs w:val="22"/>
              </w:rPr>
              <w:t>To finalize and submit the upload action</w:t>
            </w:r>
          </w:p>
        </w:tc>
      </w:tr>
      <w:tr w:rsidR="00553A79" w14:paraId="694AC3F1" w14:textId="77777777" w:rsidTr="00284CB6">
        <w:tc>
          <w:tcPr>
            <w:tcW w:w="4508" w:type="dxa"/>
          </w:tcPr>
          <w:p w14:paraId="0C4E127F" w14:textId="25180B45" w:rsidR="00553A79" w:rsidRDefault="00553A79" w:rsidP="00553A79">
            <w:r>
              <w:rPr>
                <w:rFonts w:ascii="Arial" w:hAnsi="Arial" w:cs="Arial"/>
                <w:b/>
                <w:bCs/>
                <w:color w:val="000000"/>
                <w:sz w:val="22"/>
                <w:szCs w:val="22"/>
              </w:rPr>
              <w:t>Input Format</w:t>
            </w:r>
          </w:p>
        </w:tc>
        <w:tc>
          <w:tcPr>
            <w:tcW w:w="4508" w:type="dxa"/>
          </w:tcPr>
          <w:p w14:paraId="2A285B7E" w14:textId="75C7AAF6" w:rsidR="00553A79" w:rsidRDefault="00553A79" w:rsidP="00553A79">
            <w:r>
              <w:rPr>
                <w:rFonts w:ascii="Arial" w:hAnsi="Arial" w:cs="Arial"/>
                <w:color w:val="000000"/>
                <w:sz w:val="22"/>
                <w:szCs w:val="22"/>
              </w:rPr>
              <w:t>Button</w:t>
            </w:r>
          </w:p>
        </w:tc>
      </w:tr>
      <w:tr w:rsidR="00553A79" w14:paraId="08CCF6A0" w14:textId="77777777" w:rsidTr="00284CB6">
        <w:tc>
          <w:tcPr>
            <w:tcW w:w="4508" w:type="dxa"/>
          </w:tcPr>
          <w:p w14:paraId="744BE637" w14:textId="1CB605F5" w:rsidR="00553A79" w:rsidRDefault="00553A79" w:rsidP="00553A79">
            <w:r>
              <w:rPr>
                <w:rFonts w:ascii="Arial" w:hAnsi="Arial" w:cs="Arial"/>
                <w:b/>
                <w:bCs/>
                <w:color w:val="000000"/>
                <w:sz w:val="22"/>
                <w:szCs w:val="22"/>
              </w:rPr>
              <w:t>Valid Input</w:t>
            </w:r>
          </w:p>
        </w:tc>
        <w:tc>
          <w:tcPr>
            <w:tcW w:w="4508" w:type="dxa"/>
          </w:tcPr>
          <w:p w14:paraId="1ECBBAE0" w14:textId="7A35C62C" w:rsidR="00553A79" w:rsidRDefault="00553A79" w:rsidP="00553A79">
            <w:r>
              <w:rPr>
                <w:rFonts w:ascii="Arial" w:hAnsi="Arial" w:cs="Arial"/>
                <w:color w:val="000000"/>
                <w:sz w:val="22"/>
                <w:szCs w:val="22"/>
              </w:rPr>
              <w:t>Click event</w:t>
            </w:r>
          </w:p>
        </w:tc>
      </w:tr>
      <w:tr w:rsidR="00553A79" w14:paraId="4E1A93D5" w14:textId="77777777" w:rsidTr="00284CB6">
        <w:tc>
          <w:tcPr>
            <w:tcW w:w="4508" w:type="dxa"/>
          </w:tcPr>
          <w:p w14:paraId="3A1E0409" w14:textId="377CBB66" w:rsidR="00553A79" w:rsidRDefault="00553A79" w:rsidP="00553A79">
            <w:r>
              <w:rPr>
                <w:rFonts w:ascii="Arial" w:hAnsi="Arial" w:cs="Arial"/>
                <w:b/>
                <w:bCs/>
                <w:color w:val="000000"/>
                <w:sz w:val="22"/>
                <w:szCs w:val="22"/>
              </w:rPr>
              <w:t>Related I/O</w:t>
            </w:r>
          </w:p>
        </w:tc>
        <w:tc>
          <w:tcPr>
            <w:tcW w:w="4508" w:type="dxa"/>
          </w:tcPr>
          <w:p w14:paraId="2C8D91AE" w14:textId="4E1DC81A" w:rsidR="00553A79" w:rsidRDefault="00553A79" w:rsidP="00553A79">
            <w:r>
              <w:rPr>
                <w:rFonts w:ascii="Arial" w:hAnsi="Arial" w:cs="Arial"/>
                <w:color w:val="000000"/>
                <w:sz w:val="22"/>
                <w:szCs w:val="22"/>
              </w:rPr>
              <w:t>REQ_IO0901, REQ_IO0902, REQ_IO0903</w:t>
            </w:r>
          </w:p>
        </w:tc>
      </w:tr>
      <w:tr w:rsidR="00553A79" w14:paraId="2805652D" w14:textId="77777777" w:rsidTr="00284CB6">
        <w:tc>
          <w:tcPr>
            <w:tcW w:w="4508" w:type="dxa"/>
          </w:tcPr>
          <w:p w14:paraId="6CA62120" w14:textId="79B0493C" w:rsidR="00553A79" w:rsidRDefault="00553A79" w:rsidP="00553A79">
            <w:r>
              <w:rPr>
                <w:rFonts w:ascii="Arial" w:hAnsi="Arial" w:cs="Arial"/>
                <w:b/>
                <w:bCs/>
                <w:color w:val="000000"/>
                <w:sz w:val="22"/>
                <w:szCs w:val="22"/>
              </w:rPr>
              <w:t>Author</w:t>
            </w:r>
          </w:p>
        </w:tc>
        <w:tc>
          <w:tcPr>
            <w:tcW w:w="4508" w:type="dxa"/>
          </w:tcPr>
          <w:p w14:paraId="3C51C528" w14:textId="59CDA108" w:rsidR="00553A79" w:rsidRDefault="00E93BB7" w:rsidP="00553A79">
            <w:ins w:id="888" w:author="Teoh Xuan Xuan" w:date="2025-05-25T20:16:00Z" w16du:dateUtc="2025-05-25T12:16:00Z">
              <w:r>
                <w:rPr>
                  <w:rFonts w:ascii="Arial" w:hAnsi="Arial" w:cs="Arial"/>
                  <w:color w:val="000000"/>
                  <w:sz w:val="22"/>
                  <w:szCs w:val="22"/>
                </w:rPr>
                <w:t>Yang Jia En</w:t>
              </w:r>
            </w:ins>
            <w:del w:id="889" w:author="Teoh Xuan Xuan" w:date="2025-05-25T20:16:00Z" w16du:dateUtc="2025-05-25T12:16:00Z">
              <w:r w:rsidR="00553A79" w:rsidDel="00E93BB7">
                <w:rPr>
                  <w:rFonts w:ascii="Arial" w:hAnsi="Arial" w:cs="Arial"/>
                  <w:color w:val="000000"/>
                  <w:sz w:val="22"/>
                  <w:szCs w:val="22"/>
                </w:rPr>
                <w:delText>[Your Name Here]</w:delText>
              </w:r>
            </w:del>
          </w:p>
        </w:tc>
      </w:tr>
    </w:tbl>
    <w:p w14:paraId="4B53ED8A" w14:textId="77777777" w:rsidR="00553A79" w:rsidRDefault="00553A79" w:rsidP="00553A79"/>
    <w:p w14:paraId="2DBA8838" w14:textId="472AC73C" w:rsidR="00553A79" w:rsidRDefault="00E93BB7" w:rsidP="00E93BB7">
      <w:pPr>
        <w:pStyle w:val="Quote"/>
        <w:pPrChange w:id="890" w:author="Teoh Xuan Xuan" w:date="2025-05-25T20:16:00Z" w16du:dateUtc="2025-05-25T12:16:00Z">
          <w:pPr/>
        </w:pPrChange>
      </w:pPr>
      <w:ins w:id="891" w:author="Teoh Xuan Xuan" w:date="2025-05-25T20:16:00Z" w16du:dateUtc="2025-05-25T12:16:00Z">
        <w:r>
          <w:t>Table 3.5.9.</w:t>
        </w:r>
        <w:r>
          <w:t>5</w:t>
        </w:r>
        <w:r>
          <w:rPr>
            <w:rFonts w:hint="eastAsia"/>
          </w:rPr>
          <w:t xml:space="preserve">: </w:t>
        </w:r>
        <w:r>
          <w:t>Upload Confirmation Message</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474D49" w14:paraId="54993733" w14:textId="77777777" w:rsidTr="00284CB6">
        <w:tc>
          <w:tcPr>
            <w:tcW w:w="4508" w:type="dxa"/>
          </w:tcPr>
          <w:p w14:paraId="03ADFDF1" w14:textId="70CE48B2" w:rsidR="00474D49" w:rsidRDefault="00474D49" w:rsidP="00474D49">
            <w:r>
              <w:rPr>
                <w:rFonts w:ascii="Arial" w:hAnsi="Arial" w:cs="Arial"/>
                <w:b/>
                <w:bCs/>
                <w:color w:val="000000"/>
                <w:sz w:val="22"/>
                <w:szCs w:val="22"/>
              </w:rPr>
              <w:t>Requirement ID</w:t>
            </w:r>
          </w:p>
        </w:tc>
        <w:tc>
          <w:tcPr>
            <w:tcW w:w="4508" w:type="dxa"/>
          </w:tcPr>
          <w:p w14:paraId="44F3B5FB" w14:textId="6C9DCFAD" w:rsidR="00474D49" w:rsidRDefault="00474D49" w:rsidP="00474D49">
            <w:r>
              <w:rPr>
                <w:rFonts w:ascii="Arial" w:hAnsi="Arial" w:cs="Arial"/>
                <w:b/>
                <w:bCs/>
                <w:color w:val="000000"/>
                <w:sz w:val="22"/>
                <w:szCs w:val="22"/>
              </w:rPr>
              <w:t>REQ_IO0905</w:t>
            </w:r>
          </w:p>
        </w:tc>
      </w:tr>
      <w:tr w:rsidR="00474D49" w14:paraId="019A917E" w14:textId="77777777" w:rsidTr="00284CB6">
        <w:tc>
          <w:tcPr>
            <w:tcW w:w="4508" w:type="dxa"/>
          </w:tcPr>
          <w:p w14:paraId="14E77147" w14:textId="76D12A6F" w:rsidR="00474D49" w:rsidRDefault="00474D49" w:rsidP="00474D49">
            <w:r>
              <w:rPr>
                <w:rFonts w:ascii="Arial" w:hAnsi="Arial" w:cs="Arial"/>
                <w:b/>
                <w:bCs/>
                <w:color w:val="000000"/>
                <w:sz w:val="22"/>
                <w:szCs w:val="22"/>
              </w:rPr>
              <w:t>Version</w:t>
            </w:r>
          </w:p>
        </w:tc>
        <w:tc>
          <w:tcPr>
            <w:tcW w:w="4508" w:type="dxa"/>
          </w:tcPr>
          <w:p w14:paraId="0DF16ACA" w14:textId="662FEC2B" w:rsidR="00474D49" w:rsidRDefault="00474D49" w:rsidP="00474D49">
            <w:r>
              <w:rPr>
                <w:rFonts w:ascii="Arial" w:hAnsi="Arial" w:cs="Arial"/>
                <w:color w:val="000000"/>
                <w:sz w:val="22"/>
                <w:szCs w:val="22"/>
              </w:rPr>
              <w:t>1.0</w:t>
            </w:r>
          </w:p>
        </w:tc>
      </w:tr>
      <w:tr w:rsidR="00474D49" w14:paraId="05882AA3" w14:textId="77777777" w:rsidTr="00284CB6">
        <w:tc>
          <w:tcPr>
            <w:tcW w:w="4508" w:type="dxa"/>
          </w:tcPr>
          <w:p w14:paraId="21CC348A" w14:textId="02B4024A" w:rsidR="00474D49" w:rsidRDefault="00474D49" w:rsidP="00474D49">
            <w:r>
              <w:rPr>
                <w:rFonts w:ascii="Arial" w:hAnsi="Arial" w:cs="Arial"/>
                <w:b/>
                <w:bCs/>
                <w:color w:val="000000"/>
                <w:sz w:val="22"/>
                <w:szCs w:val="22"/>
              </w:rPr>
              <w:t>Item</w:t>
            </w:r>
          </w:p>
        </w:tc>
        <w:tc>
          <w:tcPr>
            <w:tcW w:w="4508" w:type="dxa"/>
          </w:tcPr>
          <w:p w14:paraId="32085A97" w14:textId="7BEF8196" w:rsidR="00474D49" w:rsidRDefault="00474D49" w:rsidP="00474D49">
            <w:r>
              <w:rPr>
                <w:rFonts w:ascii="Arial" w:hAnsi="Arial" w:cs="Arial"/>
                <w:color w:val="000000"/>
                <w:sz w:val="22"/>
                <w:szCs w:val="22"/>
              </w:rPr>
              <w:t>Upload Confirmation Message (Output)</w:t>
            </w:r>
          </w:p>
        </w:tc>
      </w:tr>
      <w:tr w:rsidR="00474D49" w14:paraId="68C48D76" w14:textId="77777777" w:rsidTr="00284CB6">
        <w:tc>
          <w:tcPr>
            <w:tcW w:w="4508" w:type="dxa"/>
          </w:tcPr>
          <w:p w14:paraId="53D86DE4" w14:textId="1B255CC7" w:rsidR="00474D49" w:rsidRDefault="00474D49" w:rsidP="00474D49">
            <w:r>
              <w:rPr>
                <w:rFonts w:ascii="Arial" w:hAnsi="Arial" w:cs="Arial"/>
                <w:b/>
                <w:bCs/>
                <w:color w:val="000000"/>
                <w:sz w:val="22"/>
                <w:szCs w:val="22"/>
              </w:rPr>
              <w:t>Item Description</w:t>
            </w:r>
          </w:p>
        </w:tc>
        <w:tc>
          <w:tcPr>
            <w:tcW w:w="4508" w:type="dxa"/>
          </w:tcPr>
          <w:p w14:paraId="30FCAEA4" w14:textId="526546B2" w:rsidR="00474D49" w:rsidRDefault="00474D49" w:rsidP="00474D49">
            <w:r>
              <w:rPr>
                <w:rFonts w:ascii="Arial" w:hAnsi="Arial" w:cs="Arial"/>
                <w:color w:val="000000"/>
                <w:sz w:val="22"/>
                <w:szCs w:val="22"/>
              </w:rPr>
              <w:t>A system-generated success/failure message after upload attempt</w:t>
            </w:r>
          </w:p>
        </w:tc>
      </w:tr>
      <w:tr w:rsidR="00474D49" w14:paraId="70893947" w14:textId="77777777" w:rsidTr="00284CB6">
        <w:tc>
          <w:tcPr>
            <w:tcW w:w="4508" w:type="dxa"/>
          </w:tcPr>
          <w:p w14:paraId="5773D76F" w14:textId="06BCE899" w:rsidR="00474D49" w:rsidRDefault="00474D49" w:rsidP="00474D49">
            <w:r>
              <w:rPr>
                <w:rFonts w:ascii="Arial" w:hAnsi="Arial" w:cs="Arial"/>
                <w:b/>
                <w:bCs/>
                <w:color w:val="000000"/>
                <w:sz w:val="22"/>
                <w:szCs w:val="22"/>
              </w:rPr>
              <w:t>Item Purpose</w:t>
            </w:r>
          </w:p>
        </w:tc>
        <w:tc>
          <w:tcPr>
            <w:tcW w:w="4508" w:type="dxa"/>
          </w:tcPr>
          <w:p w14:paraId="121CA8ED" w14:textId="1CAB7D2A" w:rsidR="00474D49" w:rsidRDefault="00474D49" w:rsidP="00474D49">
            <w:r>
              <w:rPr>
                <w:rFonts w:ascii="Arial" w:hAnsi="Arial" w:cs="Arial"/>
                <w:color w:val="000000"/>
                <w:sz w:val="22"/>
                <w:szCs w:val="22"/>
              </w:rPr>
              <w:t>To inform the lecturer if the upload was successful or not</w:t>
            </w:r>
          </w:p>
        </w:tc>
      </w:tr>
      <w:tr w:rsidR="00474D49" w14:paraId="77AAC02D" w14:textId="77777777" w:rsidTr="00284CB6">
        <w:tc>
          <w:tcPr>
            <w:tcW w:w="4508" w:type="dxa"/>
          </w:tcPr>
          <w:p w14:paraId="5B6746F0" w14:textId="2529F807" w:rsidR="00474D49" w:rsidRDefault="00474D49" w:rsidP="00474D49">
            <w:r>
              <w:rPr>
                <w:rFonts w:ascii="Arial" w:hAnsi="Arial" w:cs="Arial"/>
                <w:b/>
                <w:bCs/>
                <w:color w:val="000000"/>
                <w:sz w:val="22"/>
                <w:szCs w:val="22"/>
              </w:rPr>
              <w:t>Input Format</w:t>
            </w:r>
          </w:p>
        </w:tc>
        <w:tc>
          <w:tcPr>
            <w:tcW w:w="4508" w:type="dxa"/>
          </w:tcPr>
          <w:p w14:paraId="24193FA1" w14:textId="30DF0CB5" w:rsidR="00474D49" w:rsidRDefault="00474D49" w:rsidP="00474D49">
            <w:r>
              <w:rPr>
                <w:rFonts w:ascii="Arial" w:hAnsi="Arial" w:cs="Arial"/>
                <w:color w:val="000000"/>
                <w:sz w:val="22"/>
                <w:szCs w:val="22"/>
              </w:rPr>
              <w:t>Message</w:t>
            </w:r>
          </w:p>
        </w:tc>
      </w:tr>
      <w:tr w:rsidR="00474D49" w14:paraId="02B62F50" w14:textId="77777777" w:rsidTr="00284CB6">
        <w:tc>
          <w:tcPr>
            <w:tcW w:w="4508" w:type="dxa"/>
          </w:tcPr>
          <w:p w14:paraId="6C9B837E" w14:textId="63BB9AFF" w:rsidR="00474D49" w:rsidRDefault="00474D49" w:rsidP="00474D49">
            <w:r>
              <w:rPr>
                <w:rFonts w:ascii="Arial" w:hAnsi="Arial" w:cs="Arial"/>
                <w:b/>
                <w:bCs/>
                <w:color w:val="000000"/>
                <w:sz w:val="22"/>
                <w:szCs w:val="22"/>
              </w:rPr>
              <w:t>Valid Input</w:t>
            </w:r>
          </w:p>
        </w:tc>
        <w:tc>
          <w:tcPr>
            <w:tcW w:w="4508" w:type="dxa"/>
          </w:tcPr>
          <w:p w14:paraId="25107070" w14:textId="48DE3367" w:rsidR="00474D49" w:rsidRDefault="00474D49" w:rsidP="00474D49">
            <w:r>
              <w:rPr>
                <w:rFonts w:ascii="Arial" w:hAnsi="Arial" w:cs="Arial"/>
                <w:color w:val="000000"/>
                <w:sz w:val="22"/>
                <w:szCs w:val="22"/>
              </w:rPr>
              <w:t>N/A (System-generated)</w:t>
            </w:r>
          </w:p>
        </w:tc>
      </w:tr>
      <w:tr w:rsidR="00474D49" w14:paraId="1F6027F1" w14:textId="77777777" w:rsidTr="00284CB6">
        <w:tc>
          <w:tcPr>
            <w:tcW w:w="4508" w:type="dxa"/>
          </w:tcPr>
          <w:p w14:paraId="2241D380" w14:textId="75D78B14" w:rsidR="00474D49" w:rsidRDefault="00474D49" w:rsidP="00474D49">
            <w:r>
              <w:rPr>
                <w:rFonts w:ascii="Arial" w:hAnsi="Arial" w:cs="Arial"/>
                <w:b/>
                <w:bCs/>
                <w:color w:val="000000"/>
                <w:sz w:val="22"/>
                <w:szCs w:val="22"/>
              </w:rPr>
              <w:t>Related I/O</w:t>
            </w:r>
          </w:p>
        </w:tc>
        <w:tc>
          <w:tcPr>
            <w:tcW w:w="4508" w:type="dxa"/>
          </w:tcPr>
          <w:p w14:paraId="525B9B43" w14:textId="29C3B473" w:rsidR="00474D49" w:rsidRDefault="00474D49" w:rsidP="00474D49">
            <w:r>
              <w:rPr>
                <w:rFonts w:ascii="Arial" w:hAnsi="Arial" w:cs="Arial"/>
                <w:color w:val="000000"/>
                <w:sz w:val="22"/>
                <w:szCs w:val="22"/>
              </w:rPr>
              <w:t>REQ_IO0904</w:t>
            </w:r>
          </w:p>
        </w:tc>
      </w:tr>
      <w:tr w:rsidR="00474D49" w14:paraId="033D2D16" w14:textId="77777777" w:rsidTr="00284CB6">
        <w:tc>
          <w:tcPr>
            <w:tcW w:w="4508" w:type="dxa"/>
          </w:tcPr>
          <w:p w14:paraId="46E910C8" w14:textId="7CD6A9EC" w:rsidR="00474D49" w:rsidRDefault="00474D49" w:rsidP="00474D49">
            <w:r>
              <w:rPr>
                <w:rFonts w:ascii="Arial" w:hAnsi="Arial" w:cs="Arial"/>
                <w:b/>
                <w:bCs/>
                <w:color w:val="000000"/>
                <w:sz w:val="22"/>
                <w:szCs w:val="22"/>
              </w:rPr>
              <w:t>Author</w:t>
            </w:r>
          </w:p>
        </w:tc>
        <w:tc>
          <w:tcPr>
            <w:tcW w:w="4508" w:type="dxa"/>
          </w:tcPr>
          <w:p w14:paraId="7635A663" w14:textId="3349BA47" w:rsidR="00474D49" w:rsidRDefault="00DD3C86" w:rsidP="00474D49">
            <w:ins w:id="892" w:author="Teoh Xuan Xuan" w:date="2025-05-25T20:16:00Z" w16du:dateUtc="2025-05-25T12:16:00Z">
              <w:r>
                <w:rPr>
                  <w:rFonts w:ascii="Arial" w:hAnsi="Arial" w:cs="Arial"/>
                  <w:color w:val="000000"/>
                  <w:sz w:val="22"/>
                  <w:szCs w:val="22"/>
                </w:rPr>
                <w:t xml:space="preserve">Teoh Xuan </w:t>
              </w:r>
              <w:proofErr w:type="spellStart"/>
              <w:r>
                <w:rPr>
                  <w:rFonts w:ascii="Arial" w:hAnsi="Arial" w:cs="Arial"/>
                  <w:color w:val="000000"/>
                  <w:sz w:val="22"/>
                  <w:szCs w:val="22"/>
                </w:rPr>
                <w:t>Xuan</w:t>
              </w:r>
            </w:ins>
            <w:proofErr w:type="spellEnd"/>
            <w:del w:id="893" w:author="Teoh Xuan Xuan" w:date="2025-05-25T20:16:00Z" w16du:dateUtc="2025-05-25T12:16:00Z">
              <w:r w:rsidR="00474D49" w:rsidDel="00DD3C86">
                <w:rPr>
                  <w:rFonts w:ascii="Arial" w:hAnsi="Arial" w:cs="Arial"/>
                  <w:color w:val="000000"/>
                  <w:sz w:val="22"/>
                  <w:szCs w:val="22"/>
                </w:rPr>
                <w:delText>[Your Name Here]</w:delText>
              </w:r>
            </w:del>
          </w:p>
        </w:tc>
      </w:tr>
    </w:tbl>
    <w:p w14:paraId="7E32F355" w14:textId="32695997" w:rsidR="00474D49" w:rsidRDefault="00474D49">
      <w:pPr>
        <w:rPr>
          <w:rFonts w:eastAsiaTheme="majorEastAsia" w:cstheme="majorBidi"/>
          <w:b/>
          <w:sz w:val="32"/>
          <w:szCs w:val="40"/>
        </w:rPr>
      </w:pPr>
    </w:p>
    <w:p w14:paraId="0E9EB699" w14:textId="77777777" w:rsidR="00474D49" w:rsidRDefault="00474D49">
      <w:pPr>
        <w:rPr>
          <w:rFonts w:eastAsiaTheme="majorEastAsia" w:cstheme="majorBidi"/>
          <w:b/>
          <w:sz w:val="32"/>
          <w:szCs w:val="40"/>
        </w:rPr>
      </w:pPr>
      <w:r>
        <w:rPr>
          <w:rFonts w:eastAsiaTheme="majorEastAsia" w:cstheme="majorBidi"/>
          <w:b/>
          <w:sz w:val="32"/>
          <w:szCs w:val="40"/>
        </w:rPr>
        <w:br w:type="page"/>
      </w:r>
    </w:p>
    <w:p w14:paraId="32884FC7" w14:textId="7FFD5020" w:rsidR="00553A79" w:rsidRDefault="00474D49" w:rsidP="004672A7">
      <w:pPr>
        <w:pStyle w:val="Heading3"/>
        <w:rPr>
          <w:ins w:id="894" w:author="Teoh Xuan Xuan" w:date="2025-05-25T20:16:00Z" w16du:dateUtc="2025-05-25T12:16:00Z"/>
        </w:rPr>
      </w:pPr>
      <w:r w:rsidRPr="008C1A3F">
        <w:rPr>
          <w:rStyle w:val="Heading3Char"/>
          <w:b/>
          <w:bCs/>
        </w:rPr>
        <w:lastRenderedPageBreak/>
        <w:t>3.</w:t>
      </w:r>
      <w:r>
        <w:rPr>
          <w:rStyle w:val="Heading3Char"/>
          <w:rFonts w:hint="eastAsia"/>
          <w:b/>
          <w:bCs/>
        </w:rPr>
        <w:t>5</w:t>
      </w:r>
      <w:r w:rsidRPr="008C1A3F">
        <w:rPr>
          <w:rStyle w:val="Heading3Char"/>
          <w:b/>
          <w:bCs/>
        </w:rPr>
        <w:t>.</w:t>
      </w:r>
      <w:r w:rsidR="00FF7F63" w:rsidRPr="00FF7F63">
        <w:t>10 IO10 Submit Grades Page (Lecturer)</w:t>
      </w:r>
    </w:p>
    <w:p w14:paraId="1FD6E2BE" w14:textId="77777777" w:rsidR="00DD3C86" w:rsidRDefault="00DD3C86" w:rsidP="00DD3C86">
      <w:pPr>
        <w:rPr>
          <w:ins w:id="895" w:author="Teoh Xuan Xuan" w:date="2025-05-25T20:16:00Z" w16du:dateUtc="2025-05-25T12:16:00Z"/>
        </w:rPr>
      </w:pPr>
    </w:p>
    <w:p w14:paraId="6B3D67D1" w14:textId="39B97E1D" w:rsidR="00DD3C86" w:rsidRPr="00DD3C86" w:rsidRDefault="00DD3C86" w:rsidP="00DD3C86">
      <w:pPr>
        <w:pStyle w:val="Quote"/>
        <w:pPrChange w:id="896" w:author="Teoh Xuan Xuan" w:date="2025-05-25T20:17:00Z" w16du:dateUtc="2025-05-25T12:17:00Z">
          <w:pPr>
            <w:pStyle w:val="Heading3"/>
          </w:pPr>
        </w:pPrChange>
      </w:pPr>
      <w:ins w:id="897" w:author="Teoh Xuan Xuan" w:date="2025-05-25T20:17:00Z" w16du:dateUtc="2025-05-25T12:17:00Z">
        <w:r>
          <w:t>Table 3.5.</w:t>
        </w:r>
        <w:r>
          <w:t>10.1</w:t>
        </w:r>
        <w:r>
          <w:rPr>
            <w:rFonts w:hint="eastAsia"/>
          </w:rPr>
          <w:t xml:space="preserve">: </w:t>
        </w:r>
        <w:r>
          <w:t xml:space="preserve">Subject Selector Dropdown </w:t>
        </w:r>
        <w:r>
          <w:t>requiremen</w:t>
        </w:r>
        <w:r>
          <w:rPr>
            <w:rFonts w:hint="eastAsia"/>
          </w:rPr>
          <w:t>t</w:t>
        </w:r>
      </w:ins>
    </w:p>
    <w:tbl>
      <w:tblPr>
        <w:tblStyle w:val="TableGrid"/>
        <w:tblW w:w="0" w:type="auto"/>
        <w:tblLook w:val="04A0" w:firstRow="1" w:lastRow="0" w:firstColumn="1" w:lastColumn="0" w:noHBand="0" w:noVBand="1"/>
      </w:tblPr>
      <w:tblGrid>
        <w:gridCol w:w="4508"/>
        <w:gridCol w:w="4508"/>
      </w:tblGrid>
      <w:tr w:rsidR="00FF7F63" w14:paraId="4C35FFE0" w14:textId="77777777" w:rsidTr="00284CB6">
        <w:tc>
          <w:tcPr>
            <w:tcW w:w="4508" w:type="dxa"/>
          </w:tcPr>
          <w:p w14:paraId="19D93B23" w14:textId="2C0C6507" w:rsidR="00FF7F63" w:rsidRDefault="00FF7F63" w:rsidP="00FF7F63">
            <w:r>
              <w:rPr>
                <w:rFonts w:ascii="Arial" w:hAnsi="Arial" w:cs="Arial"/>
                <w:b/>
                <w:bCs/>
                <w:color w:val="000000"/>
                <w:sz w:val="22"/>
                <w:szCs w:val="22"/>
              </w:rPr>
              <w:t>Requirement ID</w:t>
            </w:r>
          </w:p>
        </w:tc>
        <w:tc>
          <w:tcPr>
            <w:tcW w:w="4508" w:type="dxa"/>
          </w:tcPr>
          <w:p w14:paraId="3DBE6503" w14:textId="14119960" w:rsidR="00FF7F63" w:rsidRDefault="00FF7F63" w:rsidP="00FF7F63">
            <w:r>
              <w:rPr>
                <w:rFonts w:ascii="Arial" w:hAnsi="Arial" w:cs="Arial"/>
                <w:b/>
                <w:bCs/>
                <w:color w:val="000000"/>
                <w:sz w:val="22"/>
                <w:szCs w:val="22"/>
              </w:rPr>
              <w:t>REQ_IO1001</w:t>
            </w:r>
          </w:p>
        </w:tc>
      </w:tr>
      <w:tr w:rsidR="00FF7F63" w14:paraId="4A874685" w14:textId="77777777" w:rsidTr="00284CB6">
        <w:tc>
          <w:tcPr>
            <w:tcW w:w="4508" w:type="dxa"/>
          </w:tcPr>
          <w:p w14:paraId="4EA621C5" w14:textId="60E722C3" w:rsidR="00FF7F63" w:rsidRDefault="00FF7F63" w:rsidP="00FF7F63">
            <w:r>
              <w:rPr>
                <w:rFonts w:ascii="Arial" w:hAnsi="Arial" w:cs="Arial"/>
                <w:b/>
                <w:bCs/>
                <w:color w:val="000000"/>
                <w:sz w:val="22"/>
                <w:szCs w:val="22"/>
              </w:rPr>
              <w:t>Version</w:t>
            </w:r>
          </w:p>
        </w:tc>
        <w:tc>
          <w:tcPr>
            <w:tcW w:w="4508" w:type="dxa"/>
          </w:tcPr>
          <w:p w14:paraId="566A63E6" w14:textId="50B7ABFD" w:rsidR="00FF7F63" w:rsidRDefault="00FF7F63" w:rsidP="00FF7F63">
            <w:r>
              <w:rPr>
                <w:rFonts w:ascii="Arial" w:hAnsi="Arial" w:cs="Arial"/>
                <w:color w:val="000000"/>
                <w:sz w:val="22"/>
                <w:szCs w:val="22"/>
              </w:rPr>
              <w:t>1.0</w:t>
            </w:r>
          </w:p>
        </w:tc>
      </w:tr>
      <w:tr w:rsidR="00FF7F63" w14:paraId="102BB882" w14:textId="77777777" w:rsidTr="00284CB6">
        <w:tc>
          <w:tcPr>
            <w:tcW w:w="4508" w:type="dxa"/>
          </w:tcPr>
          <w:p w14:paraId="42A93F99" w14:textId="13401A17" w:rsidR="00FF7F63" w:rsidRDefault="00FF7F63" w:rsidP="00FF7F63">
            <w:r>
              <w:rPr>
                <w:rFonts w:ascii="Arial" w:hAnsi="Arial" w:cs="Arial"/>
                <w:b/>
                <w:bCs/>
                <w:color w:val="000000"/>
                <w:sz w:val="22"/>
                <w:szCs w:val="22"/>
              </w:rPr>
              <w:t>Item</w:t>
            </w:r>
          </w:p>
        </w:tc>
        <w:tc>
          <w:tcPr>
            <w:tcW w:w="4508" w:type="dxa"/>
          </w:tcPr>
          <w:p w14:paraId="71F99DE8" w14:textId="2D1FABC4" w:rsidR="00FF7F63" w:rsidRDefault="00FF7F63" w:rsidP="00FF7F63">
            <w:r>
              <w:rPr>
                <w:rFonts w:ascii="Arial" w:hAnsi="Arial" w:cs="Arial"/>
                <w:color w:val="000000"/>
                <w:sz w:val="22"/>
                <w:szCs w:val="22"/>
              </w:rPr>
              <w:t>Subject Selector Dropdown (Input)</w:t>
            </w:r>
          </w:p>
        </w:tc>
      </w:tr>
      <w:tr w:rsidR="00FF7F63" w14:paraId="5F93D049" w14:textId="77777777" w:rsidTr="00284CB6">
        <w:tc>
          <w:tcPr>
            <w:tcW w:w="4508" w:type="dxa"/>
          </w:tcPr>
          <w:p w14:paraId="78520400" w14:textId="20B85E06" w:rsidR="00FF7F63" w:rsidRDefault="00FF7F63" w:rsidP="00FF7F63">
            <w:r>
              <w:rPr>
                <w:rFonts w:ascii="Arial" w:hAnsi="Arial" w:cs="Arial"/>
                <w:b/>
                <w:bCs/>
                <w:color w:val="000000"/>
                <w:sz w:val="22"/>
                <w:szCs w:val="22"/>
              </w:rPr>
              <w:t>Item Description</w:t>
            </w:r>
          </w:p>
        </w:tc>
        <w:tc>
          <w:tcPr>
            <w:tcW w:w="4508" w:type="dxa"/>
          </w:tcPr>
          <w:p w14:paraId="7D707DB7" w14:textId="6932C54E" w:rsidR="00FF7F63" w:rsidRDefault="00FF7F63" w:rsidP="00FF7F63">
            <w:r>
              <w:rPr>
                <w:rFonts w:ascii="Arial" w:hAnsi="Arial" w:cs="Arial"/>
                <w:color w:val="000000"/>
                <w:sz w:val="22"/>
                <w:szCs w:val="22"/>
              </w:rPr>
              <w:t>A dropdown list of subjects assigned to the lecturer</w:t>
            </w:r>
          </w:p>
        </w:tc>
      </w:tr>
      <w:tr w:rsidR="00FF7F63" w14:paraId="070DFB50" w14:textId="77777777" w:rsidTr="00284CB6">
        <w:tc>
          <w:tcPr>
            <w:tcW w:w="4508" w:type="dxa"/>
          </w:tcPr>
          <w:p w14:paraId="44AA75A2" w14:textId="2B818893" w:rsidR="00FF7F63" w:rsidRDefault="00FF7F63" w:rsidP="00FF7F63">
            <w:r>
              <w:rPr>
                <w:rFonts w:ascii="Arial" w:hAnsi="Arial" w:cs="Arial"/>
                <w:b/>
                <w:bCs/>
                <w:color w:val="000000"/>
                <w:sz w:val="22"/>
                <w:szCs w:val="22"/>
              </w:rPr>
              <w:t>Item Purpose</w:t>
            </w:r>
          </w:p>
        </w:tc>
        <w:tc>
          <w:tcPr>
            <w:tcW w:w="4508" w:type="dxa"/>
          </w:tcPr>
          <w:p w14:paraId="5A6F9E05" w14:textId="64E7D0D7" w:rsidR="00FF7F63" w:rsidRDefault="00FF7F63" w:rsidP="00FF7F63">
            <w:r>
              <w:rPr>
                <w:rFonts w:ascii="Arial" w:hAnsi="Arial" w:cs="Arial"/>
                <w:color w:val="000000"/>
                <w:sz w:val="22"/>
                <w:szCs w:val="22"/>
              </w:rPr>
              <w:t>To choose the course for which grades will be entered</w:t>
            </w:r>
          </w:p>
        </w:tc>
      </w:tr>
      <w:tr w:rsidR="00FF7F63" w14:paraId="415C4E1F" w14:textId="77777777" w:rsidTr="00284CB6">
        <w:tc>
          <w:tcPr>
            <w:tcW w:w="4508" w:type="dxa"/>
          </w:tcPr>
          <w:p w14:paraId="3E6EE934" w14:textId="3F543147" w:rsidR="00FF7F63" w:rsidRDefault="00FF7F63" w:rsidP="00FF7F63">
            <w:r>
              <w:rPr>
                <w:rFonts w:ascii="Arial" w:hAnsi="Arial" w:cs="Arial"/>
                <w:b/>
                <w:bCs/>
                <w:color w:val="000000"/>
                <w:sz w:val="22"/>
                <w:szCs w:val="22"/>
              </w:rPr>
              <w:t>Input Format</w:t>
            </w:r>
          </w:p>
        </w:tc>
        <w:tc>
          <w:tcPr>
            <w:tcW w:w="4508" w:type="dxa"/>
          </w:tcPr>
          <w:p w14:paraId="3FF5521F" w14:textId="5E04ABB9" w:rsidR="00FF7F63" w:rsidRDefault="00FF7F63" w:rsidP="00FF7F63">
            <w:r>
              <w:rPr>
                <w:rFonts w:ascii="Arial" w:hAnsi="Arial" w:cs="Arial"/>
                <w:color w:val="000000"/>
                <w:sz w:val="22"/>
                <w:szCs w:val="22"/>
              </w:rPr>
              <w:t>Dropdown</w:t>
            </w:r>
          </w:p>
        </w:tc>
      </w:tr>
      <w:tr w:rsidR="00FF7F63" w14:paraId="0B7DF6B2" w14:textId="77777777" w:rsidTr="00284CB6">
        <w:tc>
          <w:tcPr>
            <w:tcW w:w="4508" w:type="dxa"/>
          </w:tcPr>
          <w:p w14:paraId="0D2DD375" w14:textId="591C95CC" w:rsidR="00FF7F63" w:rsidRDefault="00FF7F63" w:rsidP="00FF7F63">
            <w:r>
              <w:rPr>
                <w:rFonts w:ascii="Arial" w:hAnsi="Arial" w:cs="Arial"/>
                <w:b/>
                <w:bCs/>
                <w:color w:val="000000"/>
                <w:sz w:val="22"/>
                <w:szCs w:val="22"/>
              </w:rPr>
              <w:t>Valid Input</w:t>
            </w:r>
          </w:p>
        </w:tc>
        <w:tc>
          <w:tcPr>
            <w:tcW w:w="4508" w:type="dxa"/>
          </w:tcPr>
          <w:p w14:paraId="3215DAF7" w14:textId="2765224C" w:rsidR="00FF7F63" w:rsidRDefault="00FF7F63" w:rsidP="00FF7F63">
            <w:r>
              <w:rPr>
                <w:rFonts w:ascii="Arial" w:hAnsi="Arial" w:cs="Arial"/>
                <w:color w:val="000000"/>
                <w:sz w:val="22"/>
                <w:szCs w:val="22"/>
              </w:rPr>
              <w:t>Subject Code (e.g., CSE1234)</w:t>
            </w:r>
          </w:p>
        </w:tc>
      </w:tr>
      <w:tr w:rsidR="00FF7F63" w14:paraId="722B9635" w14:textId="77777777" w:rsidTr="00284CB6">
        <w:tc>
          <w:tcPr>
            <w:tcW w:w="4508" w:type="dxa"/>
          </w:tcPr>
          <w:p w14:paraId="7A6DD0A5" w14:textId="0014C421" w:rsidR="00FF7F63" w:rsidRDefault="00FF7F63" w:rsidP="00FF7F63">
            <w:r>
              <w:rPr>
                <w:rFonts w:ascii="Arial" w:hAnsi="Arial" w:cs="Arial"/>
                <w:b/>
                <w:bCs/>
                <w:color w:val="000000"/>
                <w:sz w:val="22"/>
                <w:szCs w:val="22"/>
              </w:rPr>
              <w:t>Related I/O</w:t>
            </w:r>
          </w:p>
        </w:tc>
        <w:tc>
          <w:tcPr>
            <w:tcW w:w="4508" w:type="dxa"/>
          </w:tcPr>
          <w:p w14:paraId="61EA3CCE" w14:textId="2FE4FD75" w:rsidR="00FF7F63" w:rsidRDefault="00FF7F63" w:rsidP="00FF7F63">
            <w:r>
              <w:rPr>
                <w:rFonts w:ascii="Arial" w:hAnsi="Arial" w:cs="Arial"/>
                <w:color w:val="000000"/>
                <w:sz w:val="22"/>
                <w:szCs w:val="22"/>
              </w:rPr>
              <w:t>REQ_IO1002</w:t>
            </w:r>
          </w:p>
        </w:tc>
      </w:tr>
      <w:tr w:rsidR="00FF7F63" w14:paraId="0B064A6E" w14:textId="77777777" w:rsidTr="00284CB6">
        <w:tc>
          <w:tcPr>
            <w:tcW w:w="4508" w:type="dxa"/>
          </w:tcPr>
          <w:p w14:paraId="0D2E5443" w14:textId="6226D8F4" w:rsidR="00FF7F63" w:rsidRDefault="00FF7F63" w:rsidP="00FF7F63">
            <w:r>
              <w:rPr>
                <w:rFonts w:ascii="Arial" w:hAnsi="Arial" w:cs="Arial"/>
                <w:b/>
                <w:bCs/>
                <w:color w:val="000000"/>
                <w:sz w:val="22"/>
                <w:szCs w:val="22"/>
              </w:rPr>
              <w:t>Author</w:t>
            </w:r>
          </w:p>
        </w:tc>
        <w:tc>
          <w:tcPr>
            <w:tcW w:w="4508" w:type="dxa"/>
          </w:tcPr>
          <w:p w14:paraId="45633C1F" w14:textId="3AF0BAA4" w:rsidR="00FF7F63" w:rsidRDefault="00DD3C86" w:rsidP="00FF7F63">
            <w:ins w:id="898" w:author="Teoh Xuan Xuan" w:date="2025-05-25T20:17:00Z" w16du:dateUtc="2025-05-25T12:17:00Z">
              <w:r>
                <w:rPr>
                  <w:rFonts w:ascii="Arial" w:hAnsi="Arial" w:cs="Arial"/>
                  <w:color w:val="000000"/>
                  <w:sz w:val="22"/>
                  <w:szCs w:val="22"/>
                </w:rPr>
                <w:t>Tey Jun Cheng</w:t>
              </w:r>
            </w:ins>
            <w:del w:id="899" w:author="Teoh Xuan Xuan" w:date="2025-05-25T20:17:00Z" w16du:dateUtc="2025-05-25T12:17:00Z">
              <w:r w:rsidR="00FF7F63" w:rsidDel="00DD3C86">
                <w:rPr>
                  <w:rFonts w:ascii="Arial" w:hAnsi="Arial" w:cs="Arial"/>
                  <w:color w:val="000000"/>
                  <w:sz w:val="22"/>
                  <w:szCs w:val="22"/>
                </w:rPr>
                <w:delText>[Your Name Here]</w:delText>
              </w:r>
            </w:del>
          </w:p>
        </w:tc>
      </w:tr>
    </w:tbl>
    <w:p w14:paraId="439729C5" w14:textId="77777777" w:rsidR="00FF7F63" w:rsidRDefault="00FF7F63" w:rsidP="00FF7F63">
      <w:pPr>
        <w:rPr>
          <w:ins w:id="900" w:author="Teoh Xuan Xuan" w:date="2025-05-25T20:17:00Z" w16du:dateUtc="2025-05-25T12:17:00Z"/>
        </w:rPr>
      </w:pPr>
    </w:p>
    <w:p w14:paraId="3C58D0F8" w14:textId="34C1242F" w:rsidR="00DD3C86" w:rsidRPr="00DD3C86" w:rsidRDefault="00DD3C86" w:rsidP="00DD3C86">
      <w:pPr>
        <w:pStyle w:val="Quote"/>
        <w:rPr>
          <w:ins w:id="901" w:author="Teoh Xuan Xuan" w:date="2025-05-25T20:17:00Z" w16du:dateUtc="2025-05-25T12:17:00Z"/>
        </w:rPr>
      </w:pPr>
      <w:ins w:id="902" w:author="Teoh Xuan Xuan" w:date="2025-05-25T20:17:00Z" w16du:dateUtc="2025-05-25T12:17:00Z">
        <w:r>
          <w:t>Table 3.5.10.</w:t>
        </w:r>
        <w:r>
          <w:t>2</w:t>
        </w:r>
        <w:r>
          <w:rPr>
            <w:rFonts w:hint="eastAsia"/>
          </w:rPr>
          <w:t xml:space="preserve">: </w:t>
        </w:r>
        <w:r>
          <w:t>Grade Entry Table</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B97E84" w14:paraId="44E031A5" w14:textId="77777777" w:rsidTr="00284CB6">
        <w:tc>
          <w:tcPr>
            <w:tcW w:w="4508" w:type="dxa"/>
          </w:tcPr>
          <w:p w14:paraId="7C76A3F4" w14:textId="172832F0" w:rsidR="00B97E84" w:rsidRDefault="00B97E84" w:rsidP="00B97E84">
            <w:r>
              <w:rPr>
                <w:rFonts w:ascii="Arial" w:hAnsi="Arial" w:cs="Arial"/>
                <w:b/>
                <w:bCs/>
                <w:color w:val="000000"/>
                <w:sz w:val="22"/>
                <w:szCs w:val="22"/>
              </w:rPr>
              <w:t>Requirement ID</w:t>
            </w:r>
          </w:p>
        </w:tc>
        <w:tc>
          <w:tcPr>
            <w:tcW w:w="4508" w:type="dxa"/>
          </w:tcPr>
          <w:p w14:paraId="6E7CCD63" w14:textId="613570A6" w:rsidR="00B97E84" w:rsidRDefault="00B97E84" w:rsidP="00B97E84">
            <w:r>
              <w:rPr>
                <w:rFonts w:ascii="Arial" w:hAnsi="Arial" w:cs="Arial"/>
                <w:b/>
                <w:bCs/>
                <w:color w:val="000000"/>
                <w:sz w:val="22"/>
                <w:szCs w:val="22"/>
              </w:rPr>
              <w:t>REQ_IO1002</w:t>
            </w:r>
          </w:p>
        </w:tc>
      </w:tr>
      <w:tr w:rsidR="00B97E84" w14:paraId="0BAC5972" w14:textId="77777777" w:rsidTr="00284CB6">
        <w:tc>
          <w:tcPr>
            <w:tcW w:w="4508" w:type="dxa"/>
          </w:tcPr>
          <w:p w14:paraId="67DD6952" w14:textId="6A74C32D" w:rsidR="00B97E84" w:rsidRDefault="00B97E84" w:rsidP="00B97E84">
            <w:r>
              <w:rPr>
                <w:rFonts w:ascii="Arial" w:hAnsi="Arial" w:cs="Arial"/>
                <w:b/>
                <w:bCs/>
                <w:color w:val="000000"/>
                <w:sz w:val="22"/>
                <w:szCs w:val="22"/>
              </w:rPr>
              <w:t>Version</w:t>
            </w:r>
          </w:p>
        </w:tc>
        <w:tc>
          <w:tcPr>
            <w:tcW w:w="4508" w:type="dxa"/>
          </w:tcPr>
          <w:p w14:paraId="341E5B96" w14:textId="24E9E21F" w:rsidR="00B97E84" w:rsidRDefault="00B97E84" w:rsidP="00B97E84">
            <w:r>
              <w:rPr>
                <w:rFonts w:ascii="Arial" w:hAnsi="Arial" w:cs="Arial"/>
                <w:color w:val="000000"/>
                <w:sz w:val="22"/>
                <w:szCs w:val="22"/>
              </w:rPr>
              <w:t>1.0</w:t>
            </w:r>
          </w:p>
        </w:tc>
      </w:tr>
      <w:tr w:rsidR="00B97E84" w14:paraId="65DB3991" w14:textId="77777777" w:rsidTr="00284CB6">
        <w:tc>
          <w:tcPr>
            <w:tcW w:w="4508" w:type="dxa"/>
          </w:tcPr>
          <w:p w14:paraId="6DF0169F" w14:textId="4DA2D90D" w:rsidR="00B97E84" w:rsidRDefault="00B97E84" w:rsidP="00B97E84">
            <w:r>
              <w:rPr>
                <w:rFonts w:ascii="Arial" w:hAnsi="Arial" w:cs="Arial"/>
                <w:b/>
                <w:bCs/>
                <w:color w:val="000000"/>
                <w:sz w:val="22"/>
                <w:szCs w:val="22"/>
              </w:rPr>
              <w:t>Item</w:t>
            </w:r>
          </w:p>
        </w:tc>
        <w:tc>
          <w:tcPr>
            <w:tcW w:w="4508" w:type="dxa"/>
          </w:tcPr>
          <w:p w14:paraId="2EA0B20C" w14:textId="364F34D5" w:rsidR="00B97E84" w:rsidRDefault="00B97E84" w:rsidP="00B97E84">
            <w:r>
              <w:rPr>
                <w:rFonts w:ascii="Arial" w:hAnsi="Arial" w:cs="Arial"/>
                <w:color w:val="000000"/>
                <w:sz w:val="22"/>
                <w:szCs w:val="22"/>
              </w:rPr>
              <w:t>Grade Entry Table (Input)</w:t>
            </w:r>
          </w:p>
        </w:tc>
      </w:tr>
      <w:tr w:rsidR="00B97E84" w14:paraId="4420075C" w14:textId="77777777" w:rsidTr="00284CB6">
        <w:tc>
          <w:tcPr>
            <w:tcW w:w="4508" w:type="dxa"/>
          </w:tcPr>
          <w:p w14:paraId="263C6D42" w14:textId="0816A76F" w:rsidR="00B97E84" w:rsidRDefault="00B97E84" w:rsidP="00B97E84">
            <w:r>
              <w:rPr>
                <w:rFonts w:ascii="Arial" w:hAnsi="Arial" w:cs="Arial"/>
                <w:b/>
                <w:bCs/>
                <w:color w:val="000000"/>
                <w:sz w:val="22"/>
                <w:szCs w:val="22"/>
              </w:rPr>
              <w:t>Item Description</w:t>
            </w:r>
          </w:p>
        </w:tc>
        <w:tc>
          <w:tcPr>
            <w:tcW w:w="4508" w:type="dxa"/>
          </w:tcPr>
          <w:p w14:paraId="773840EF" w14:textId="7D40363A" w:rsidR="00B97E84" w:rsidRDefault="00B97E84" w:rsidP="00B97E84">
            <w:r>
              <w:rPr>
                <w:rFonts w:ascii="Arial" w:hAnsi="Arial" w:cs="Arial"/>
                <w:color w:val="000000"/>
                <w:sz w:val="22"/>
                <w:szCs w:val="22"/>
              </w:rPr>
              <w:t>A table listing enrolled students with fields to enter grades per student</w:t>
            </w:r>
          </w:p>
        </w:tc>
      </w:tr>
      <w:tr w:rsidR="00B97E84" w14:paraId="47F8725C" w14:textId="77777777" w:rsidTr="00284CB6">
        <w:tc>
          <w:tcPr>
            <w:tcW w:w="4508" w:type="dxa"/>
          </w:tcPr>
          <w:p w14:paraId="1BC73C0D" w14:textId="3056A6E8" w:rsidR="00B97E84" w:rsidRDefault="00B97E84" w:rsidP="00B97E84">
            <w:r>
              <w:rPr>
                <w:rFonts w:ascii="Arial" w:hAnsi="Arial" w:cs="Arial"/>
                <w:b/>
                <w:bCs/>
                <w:color w:val="000000"/>
                <w:sz w:val="22"/>
                <w:szCs w:val="22"/>
              </w:rPr>
              <w:t>Item Purpose</w:t>
            </w:r>
          </w:p>
        </w:tc>
        <w:tc>
          <w:tcPr>
            <w:tcW w:w="4508" w:type="dxa"/>
          </w:tcPr>
          <w:p w14:paraId="45577A37" w14:textId="518DE846" w:rsidR="00B97E84" w:rsidRDefault="00B97E84" w:rsidP="00B97E84">
            <w:r>
              <w:rPr>
                <w:rFonts w:ascii="Arial" w:hAnsi="Arial" w:cs="Arial"/>
                <w:color w:val="000000"/>
                <w:sz w:val="22"/>
                <w:szCs w:val="22"/>
              </w:rPr>
              <w:t>To input and review each student's final grade</w:t>
            </w:r>
          </w:p>
        </w:tc>
      </w:tr>
      <w:tr w:rsidR="00B97E84" w14:paraId="58C513D1" w14:textId="77777777" w:rsidTr="00284CB6">
        <w:tc>
          <w:tcPr>
            <w:tcW w:w="4508" w:type="dxa"/>
          </w:tcPr>
          <w:p w14:paraId="21482038" w14:textId="4C885EC0" w:rsidR="00B97E84" w:rsidRDefault="00B97E84" w:rsidP="00B97E84">
            <w:r>
              <w:rPr>
                <w:rFonts w:ascii="Arial" w:hAnsi="Arial" w:cs="Arial"/>
                <w:b/>
                <w:bCs/>
                <w:color w:val="000000"/>
                <w:sz w:val="22"/>
                <w:szCs w:val="22"/>
              </w:rPr>
              <w:t>Input Format</w:t>
            </w:r>
          </w:p>
        </w:tc>
        <w:tc>
          <w:tcPr>
            <w:tcW w:w="4508" w:type="dxa"/>
          </w:tcPr>
          <w:p w14:paraId="6708D44A" w14:textId="0C0F3225" w:rsidR="00B97E84" w:rsidRDefault="00B97E84" w:rsidP="00B97E84">
            <w:r>
              <w:rPr>
                <w:rFonts w:ascii="Arial" w:hAnsi="Arial" w:cs="Arial"/>
                <w:color w:val="000000"/>
                <w:sz w:val="22"/>
                <w:szCs w:val="22"/>
              </w:rPr>
              <w:t>Table with editable fields</w:t>
            </w:r>
          </w:p>
        </w:tc>
      </w:tr>
      <w:tr w:rsidR="00B97E84" w14:paraId="2A678F5D" w14:textId="77777777" w:rsidTr="00284CB6">
        <w:tc>
          <w:tcPr>
            <w:tcW w:w="4508" w:type="dxa"/>
          </w:tcPr>
          <w:p w14:paraId="1B961936" w14:textId="2497A8A4" w:rsidR="00B97E84" w:rsidRDefault="00B97E84" w:rsidP="00B97E84">
            <w:r>
              <w:rPr>
                <w:rFonts w:ascii="Arial" w:hAnsi="Arial" w:cs="Arial"/>
                <w:b/>
                <w:bCs/>
                <w:color w:val="000000"/>
                <w:sz w:val="22"/>
                <w:szCs w:val="22"/>
              </w:rPr>
              <w:t>Valid Input</w:t>
            </w:r>
          </w:p>
        </w:tc>
        <w:tc>
          <w:tcPr>
            <w:tcW w:w="4508" w:type="dxa"/>
          </w:tcPr>
          <w:p w14:paraId="6851EFC0" w14:textId="0A473D60" w:rsidR="00B97E84" w:rsidRDefault="00B97E84" w:rsidP="00B97E84">
            <w:r>
              <w:rPr>
                <w:rFonts w:ascii="Arial" w:hAnsi="Arial" w:cs="Arial"/>
                <w:color w:val="000000"/>
                <w:sz w:val="22"/>
                <w:szCs w:val="22"/>
              </w:rPr>
              <w:t>Grade values (e.g., A, B+, C, F)</w:t>
            </w:r>
          </w:p>
        </w:tc>
      </w:tr>
      <w:tr w:rsidR="00B97E84" w14:paraId="74A5BE69" w14:textId="77777777" w:rsidTr="00284CB6">
        <w:tc>
          <w:tcPr>
            <w:tcW w:w="4508" w:type="dxa"/>
          </w:tcPr>
          <w:p w14:paraId="61F3AADD" w14:textId="2441A77C" w:rsidR="00B97E84" w:rsidRDefault="00B97E84" w:rsidP="00B97E84">
            <w:r>
              <w:rPr>
                <w:rFonts w:ascii="Arial" w:hAnsi="Arial" w:cs="Arial"/>
                <w:b/>
                <w:bCs/>
                <w:color w:val="000000"/>
                <w:sz w:val="22"/>
                <w:szCs w:val="22"/>
              </w:rPr>
              <w:t>Related I/O</w:t>
            </w:r>
          </w:p>
        </w:tc>
        <w:tc>
          <w:tcPr>
            <w:tcW w:w="4508" w:type="dxa"/>
          </w:tcPr>
          <w:p w14:paraId="5BEED672" w14:textId="251335B0" w:rsidR="00B97E84" w:rsidRDefault="00B97E84" w:rsidP="00B97E84">
            <w:r>
              <w:rPr>
                <w:rFonts w:ascii="Arial" w:hAnsi="Arial" w:cs="Arial"/>
                <w:color w:val="000000"/>
                <w:sz w:val="22"/>
                <w:szCs w:val="22"/>
              </w:rPr>
              <w:t>REQ_IO1001, REQ_IO1003</w:t>
            </w:r>
          </w:p>
        </w:tc>
      </w:tr>
      <w:tr w:rsidR="00B97E84" w14:paraId="589E042C" w14:textId="77777777" w:rsidTr="00284CB6">
        <w:tc>
          <w:tcPr>
            <w:tcW w:w="4508" w:type="dxa"/>
          </w:tcPr>
          <w:p w14:paraId="1586AAAC" w14:textId="1C3C0253" w:rsidR="00B97E84" w:rsidRDefault="00B97E84" w:rsidP="00B97E84">
            <w:r>
              <w:rPr>
                <w:rFonts w:ascii="Arial" w:hAnsi="Arial" w:cs="Arial"/>
                <w:b/>
                <w:bCs/>
                <w:color w:val="000000"/>
                <w:sz w:val="22"/>
                <w:szCs w:val="22"/>
              </w:rPr>
              <w:t>Author</w:t>
            </w:r>
          </w:p>
        </w:tc>
        <w:tc>
          <w:tcPr>
            <w:tcW w:w="4508" w:type="dxa"/>
          </w:tcPr>
          <w:p w14:paraId="6A4E4AF2" w14:textId="524C8CB9" w:rsidR="00B97E84" w:rsidRDefault="00DD3C86" w:rsidP="00B97E84">
            <w:ins w:id="903" w:author="Teoh Xuan Xuan" w:date="2025-05-25T20:17:00Z" w16du:dateUtc="2025-05-25T12:17:00Z">
              <w:r>
                <w:rPr>
                  <w:rFonts w:ascii="Arial" w:hAnsi="Arial" w:cs="Arial"/>
                  <w:color w:val="000000"/>
                  <w:sz w:val="22"/>
                  <w:szCs w:val="22"/>
                </w:rPr>
                <w:t>Yang Jia En</w:t>
              </w:r>
            </w:ins>
            <w:del w:id="904" w:author="Teoh Xuan Xuan" w:date="2025-05-25T20:17:00Z" w16du:dateUtc="2025-05-25T12:17:00Z">
              <w:r w:rsidR="00B97E84" w:rsidDel="00DD3C86">
                <w:rPr>
                  <w:rFonts w:ascii="Arial" w:hAnsi="Arial" w:cs="Arial"/>
                  <w:color w:val="000000"/>
                  <w:sz w:val="22"/>
                  <w:szCs w:val="22"/>
                </w:rPr>
                <w:delText>[Your Name Here]</w:delText>
              </w:r>
            </w:del>
          </w:p>
        </w:tc>
      </w:tr>
    </w:tbl>
    <w:p w14:paraId="37398A0C" w14:textId="77777777" w:rsidR="00FF7F63" w:rsidRDefault="00FF7F63" w:rsidP="00FF7F63">
      <w:pPr>
        <w:rPr>
          <w:ins w:id="905" w:author="Teoh Xuan Xuan" w:date="2025-05-25T20:17:00Z" w16du:dateUtc="2025-05-25T12:17:00Z"/>
        </w:rPr>
      </w:pPr>
    </w:p>
    <w:p w14:paraId="542BECC6" w14:textId="0E600E6A" w:rsidR="00DD3C86" w:rsidRDefault="00DD3C86" w:rsidP="00DD3C86">
      <w:pPr>
        <w:pStyle w:val="Quote"/>
        <w:pPrChange w:id="906" w:author="Teoh Xuan Xuan" w:date="2025-05-25T20:17:00Z" w16du:dateUtc="2025-05-25T12:17:00Z">
          <w:pPr/>
        </w:pPrChange>
      </w:pPr>
      <w:ins w:id="907" w:author="Teoh Xuan Xuan" w:date="2025-05-25T20:17:00Z" w16du:dateUtc="2025-05-25T12:17:00Z">
        <w:r>
          <w:t>Table 3.5.10.</w:t>
        </w:r>
      </w:ins>
      <w:ins w:id="908" w:author="Teoh Xuan Xuan" w:date="2025-05-25T20:18:00Z" w16du:dateUtc="2025-05-25T12:18:00Z">
        <w:r>
          <w:t>3: Submit Grades Button</w:t>
        </w:r>
      </w:ins>
      <w:ins w:id="909" w:author="Teoh Xuan Xuan" w:date="2025-05-25T20:17:00Z" w16du:dateUtc="2025-05-25T12:17:00Z">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B97E84" w14:paraId="58A7ED29" w14:textId="77777777" w:rsidTr="00284CB6">
        <w:tc>
          <w:tcPr>
            <w:tcW w:w="4508" w:type="dxa"/>
          </w:tcPr>
          <w:p w14:paraId="46B1B82D" w14:textId="64D9B603" w:rsidR="00B97E84" w:rsidRDefault="00B97E84" w:rsidP="00B97E84">
            <w:r>
              <w:rPr>
                <w:rFonts w:ascii="Arial" w:hAnsi="Arial" w:cs="Arial"/>
                <w:b/>
                <w:bCs/>
                <w:color w:val="000000"/>
                <w:sz w:val="22"/>
                <w:szCs w:val="22"/>
              </w:rPr>
              <w:t>Requirement ID</w:t>
            </w:r>
          </w:p>
        </w:tc>
        <w:tc>
          <w:tcPr>
            <w:tcW w:w="4508" w:type="dxa"/>
          </w:tcPr>
          <w:p w14:paraId="2AF373A3" w14:textId="1D1F3830" w:rsidR="00B97E84" w:rsidRDefault="00B97E84" w:rsidP="00B97E84">
            <w:r>
              <w:rPr>
                <w:rFonts w:ascii="Arial" w:hAnsi="Arial" w:cs="Arial"/>
                <w:b/>
                <w:bCs/>
                <w:color w:val="000000"/>
                <w:sz w:val="22"/>
                <w:szCs w:val="22"/>
              </w:rPr>
              <w:t>REQ_IO1003</w:t>
            </w:r>
          </w:p>
        </w:tc>
      </w:tr>
      <w:tr w:rsidR="00B97E84" w14:paraId="721CE8DB" w14:textId="77777777" w:rsidTr="00284CB6">
        <w:tc>
          <w:tcPr>
            <w:tcW w:w="4508" w:type="dxa"/>
          </w:tcPr>
          <w:p w14:paraId="3D421988" w14:textId="1761AB94" w:rsidR="00B97E84" w:rsidRDefault="00B97E84" w:rsidP="00B97E84">
            <w:r>
              <w:rPr>
                <w:rFonts w:ascii="Arial" w:hAnsi="Arial" w:cs="Arial"/>
                <w:b/>
                <w:bCs/>
                <w:color w:val="000000"/>
                <w:sz w:val="22"/>
                <w:szCs w:val="22"/>
              </w:rPr>
              <w:t>Version</w:t>
            </w:r>
          </w:p>
        </w:tc>
        <w:tc>
          <w:tcPr>
            <w:tcW w:w="4508" w:type="dxa"/>
          </w:tcPr>
          <w:p w14:paraId="2BDA55DE" w14:textId="3271C10A" w:rsidR="00B97E84" w:rsidRDefault="00B97E84" w:rsidP="00B97E84">
            <w:r>
              <w:rPr>
                <w:rFonts w:ascii="Arial" w:hAnsi="Arial" w:cs="Arial"/>
                <w:color w:val="000000"/>
                <w:sz w:val="22"/>
                <w:szCs w:val="22"/>
              </w:rPr>
              <w:t>1.0</w:t>
            </w:r>
          </w:p>
        </w:tc>
      </w:tr>
      <w:tr w:rsidR="00B97E84" w14:paraId="445843CE" w14:textId="77777777" w:rsidTr="00284CB6">
        <w:tc>
          <w:tcPr>
            <w:tcW w:w="4508" w:type="dxa"/>
          </w:tcPr>
          <w:p w14:paraId="5A1E1723" w14:textId="23117765" w:rsidR="00B97E84" w:rsidRDefault="00B97E84" w:rsidP="00B97E84">
            <w:r>
              <w:rPr>
                <w:rFonts w:ascii="Arial" w:hAnsi="Arial" w:cs="Arial"/>
                <w:b/>
                <w:bCs/>
                <w:color w:val="000000"/>
                <w:sz w:val="22"/>
                <w:szCs w:val="22"/>
              </w:rPr>
              <w:t>Item</w:t>
            </w:r>
          </w:p>
        </w:tc>
        <w:tc>
          <w:tcPr>
            <w:tcW w:w="4508" w:type="dxa"/>
          </w:tcPr>
          <w:p w14:paraId="4F6A840A" w14:textId="4E9098C1" w:rsidR="00B97E84" w:rsidRDefault="00B97E84" w:rsidP="00B97E84">
            <w:r>
              <w:rPr>
                <w:rFonts w:ascii="Arial" w:hAnsi="Arial" w:cs="Arial"/>
                <w:color w:val="000000"/>
                <w:sz w:val="22"/>
                <w:szCs w:val="22"/>
              </w:rPr>
              <w:t>Submit Grades Button (Input)</w:t>
            </w:r>
          </w:p>
        </w:tc>
      </w:tr>
      <w:tr w:rsidR="00B97E84" w14:paraId="05B3DCCF" w14:textId="77777777" w:rsidTr="00284CB6">
        <w:tc>
          <w:tcPr>
            <w:tcW w:w="4508" w:type="dxa"/>
          </w:tcPr>
          <w:p w14:paraId="092E1D51" w14:textId="06DF2E59" w:rsidR="00B97E84" w:rsidRDefault="00B97E84" w:rsidP="00B97E84">
            <w:r>
              <w:rPr>
                <w:rFonts w:ascii="Arial" w:hAnsi="Arial" w:cs="Arial"/>
                <w:b/>
                <w:bCs/>
                <w:color w:val="000000"/>
                <w:sz w:val="22"/>
                <w:szCs w:val="22"/>
              </w:rPr>
              <w:t>Item Description</w:t>
            </w:r>
          </w:p>
        </w:tc>
        <w:tc>
          <w:tcPr>
            <w:tcW w:w="4508" w:type="dxa"/>
          </w:tcPr>
          <w:p w14:paraId="492759FB" w14:textId="4CBAFEC9" w:rsidR="00B97E84" w:rsidRDefault="00B97E84" w:rsidP="00B97E84">
            <w:r>
              <w:rPr>
                <w:rFonts w:ascii="Arial" w:hAnsi="Arial" w:cs="Arial"/>
                <w:color w:val="000000"/>
                <w:sz w:val="22"/>
                <w:szCs w:val="22"/>
              </w:rPr>
              <w:t>A button to confirm and submit the entered grades to the system</w:t>
            </w:r>
          </w:p>
        </w:tc>
      </w:tr>
      <w:tr w:rsidR="00B97E84" w14:paraId="3DCD1523" w14:textId="77777777" w:rsidTr="00284CB6">
        <w:tc>
          <w:tcPr>
            <w:tcW w:w="4508" w:type="dxa"/>
          </w:tcPr>
          <w:p w14:paraId="602AB6E2" w14:textId="2958CAF1" w:rsidR="00B97E84" w:rsidRDefault="00B97E84" w:rsidP="00B97E84">
            <w:r>
              <w:rPr>
                <w:rFonts w:ascii="Arial" w:hAnsi="Arial" w:cs="Arial"/>
                <w:b/>
                <w:bCs/>
                <w:color w:val="000000"/>
                <w:sz w:val="22"/>
                <w:szCs w:val="22"/>
              </w:rPr>
              <w:t>Item Purpose</w:t>
            </w:r>
          </w:p>
        </w:tc>
        <w:tc>
          <w:tcPr>
            <w:tcW w:w="4508" w:type="dxa"/>
          </w:tcPr>
          <w:p w14:paraId="61B6D317" w14:textId="755A9D32" w:rsidR="00B97E84" w:rsidRDefault="00B97E84" w:rsidP="00B97E84">
            <w:r>
              <w:rPr>
                <w:rFonts w:ascii="Arial" w:hAnsi="Arial" w:cs="Arial"/>
                <w:color w:val="000000"/>
                <w:sz w:val="22"/>
                <w:szCs w:val="22"/>
              </w:rPr>
              <w:t>To finalize and send grades for storage and student access</w:t>
            </w:r>
          </w:p>
        </w:tc>
      </w:tr>
      <w:tr w:rsidR="00B97E84" w14:paraId="496CF794" w14:textId="77777777" w:rsidTr="00284CB6">
        <w:tc>
          <w:tcPr>
            <w:tcW w:w="4508" w:type="dxa"/>
          </w:tcPr>
          <w:p w14:paraId="7FB0BC3F" w14:textId="25721F63" w:rsidR="00B97E84" w:rsidRDefault="00B97E84" w:rsidP="00B97E84">
            <w:r>
              <w:rPr>
                <w:rFonts w:ascii="Arial" w:hAnsi="Arial" w:cs="Arial"/>
                <w:b/>
                <w:bCs/>
                <w:color w:val="000000"/>
                <w:sz w:val="22"/>
                <w:szCs w:val="22"/>
              </w:rPr>
              <w:t>Input Format</w:t>
            </w:r>
          </w:p>
        </w:tc>
        <w:tc>
          <w:tcPr>
            <w:tcW w:w="4508" w:type="dxa"/>
          </w:tcPr>
          <w:p w14:paraId="3A32C99A" w14:textId="53A6F493" w:rsidR="00B97E84" w:rsidRDefault="00B97E84" w:rsidP="00B97E84">
            <w:r>
              <w:rPr>
                <w:rFonts w:ascii="Arial" w:hAnsi="Arial" w:cs="Arial"/>
                <w:color w:val="000000"/>
                <w:sz w:val="22"/>
                <w:szCs w:val="22"/>
              </w:rPr>
              <w:t>Button</w:t>
            </w:r>
          </w:p>
        </w:tc>
      </w:tr>
      <w:tr w:rsidR="00B97E84" w14:paraId="3DBA0E94" w14:textId="77777777" w:rsidTr="00284CB6">
        <w:tc>
          <w:tcPr>
            <w:tcW w:w="4508" w:type="dxa"/>
          </w:tcPr>
          <w:p w14:paraId="7462D269" w14:textId="21A63E95" w:rsidR="00B97E84" w:rsidRDefault="00B97E84" w:rsidP="00B97E84">
            <w:r>
              <w:rPr>
                <w:rFonts w:ascii="Arial" w:hAnsi="Arial" w:cs="Arial"/>
                <w:b/>
                <w:bCs/>
                <w:color w:val="000000"/>
                <w:sz w:val="22"/>
                <w:szCs w:val="22"/>
              </w:rPr>
              <w:t>Valid Input</w:t>
            </w:r>
          </w:p>
        </w:tc>
        <w:tc>
          <w:tcPr>
            <w:tcW w:w="4508" w:type="dxa"/>
          </w:tcPr>
          <w:p w14:paraId="0E2F0AB2" w14:textId="1816ACBA" w:rsidR="00B97E84" w:rsidRDefault="00B97E84" w:rsidP="00B97E84">
            <w:r>
              <w:rPr>
                <w:rFonts w:ascii="Arial" w:hAnsi="Arial" w:cs="Arial"/>
                <w:color w:val="000000"/>
                <w:sz w:val="22"/>
                <w:szCs w:val="22"/>
              </w:rPr>
              <w:t>Click event</w:t>
            </w:r>
          </w:p>
        </w:tc>
      </w:tr>
      <w:tr w:rsidR="00B97E84" w14:paraId="73A367F6" w14:textId="77777777" w:rsidTr="00284CB6">
        <w:tc>
          <w:tcPr>
            <w:tcW w:w="4508" w:type="dxa"/>
          </w:tcPr>
          <w:p w14:paraId="25CE1B49" w14:textId="7AE576D5" w:rsidR="00B97E84" w:rsidRDefault="00B97E84" w:rsidP="00B97E84">
            <w:r>
              <w:rPr>
                <w:rFonts w:ascii="Arial" w:hAnsi="Arial" w:cs="Arial"/>
                <w:b/>
                <w:bCs/>
                <w:color w:val="000000"/>
                <w:sz w:val="22"/>
                <w:szCs w:val="22"/>
              </w:rPr>
              <w:t>Related I/O</w:t>
            </w:r>
          </w:p>
        </w:tc>
        <w:tc>
          <w:tcPr>
            <w:tcW w:w="4508" w:type="dxa"/>
          </w:tcPr>
          <w:p w14:paraId="6EF978FD" w14:textId="128A8E50" w:rsidR="00B97E84" w:rsidRDefault="00B97E84" w:rsidP="00B97E84">
            <w:r>
              <w:rPr>
                <w:rFonts w:ascii="Arial" w:hAnsi="Arial" w:cs="Arial"/>
                <w:color w:val="000000"/>
                <w:sz w:val="22"/>
                <w:szCs w:val="22"/>
              </w:rPr>
              <w:t>REQ_IO1002</w:t>
            </w:r>
          </w:p>
        </w:tc>
      </w:tr>
      <w:tr w:rsidR="00B97E84" w14:paraId="4D72CB0D" w14:textId="77777777" w:rsidTr="00284CB6">
        <w:tc>
          <w:tcPr>
            <w:tcW w:w="4508" w:type="dxa"/>
          </w:tcPr>
          <w:p w14:paraId="5ED8317D" w14:textId="6C5125D7" w:rsidR="00B97E84" w:rsidRDefault="00B97E84" w:rsidP="00B97E84">
            <w:r>
              <w:rPr>
                <w:rFonts w:ascii="Arial" w:hAnsi="Arial" w:cs="Arial"/>
                <w:b/>
                <w:bCs/>
                <w:color w:val="000000"/>
                <w:sz w:val="22"/>
                <w:szCs w:val="22"/>
              </w:rPr>
              <w:t>Author</w:t>
            </w:r>
          </w:p>
        </w:tc>
        <w:tc>
          <w:tcPr>
            <w:tcW w:w="4508" w:type="dxa"/>
          </w:tcPr>
          <w:p w14:paraId="26EF829F" w14:textId="21859B28" w:rsidR="00B97E84" w:rsidRDefault="00DD3C86" w:rsidP="00B97E84">
            <w:ins w:id="910" w:author="Teoh Xuan Xuan" w:date="2025-05-25T20:18:00Z" w16du:dateUtc="2025-05-25T12:18:00Z">
              <w:r>
                <w:rPr>
                  <w:rFonts w:ascii="Arial" w:hAnsi="Arial" w:cs="Arial"/>
                  <w:color w:val="000000"/>
                  <w:sz w:val="22"/>
                  <w:szCs w:val="22"/>
                </w:rPr>
                <w:t xml:space="preserve">Teoh Xuan </w:t>
              </w:r>
              <w:proofErr w:type="spellStart"/>
              <w:r>
                <w:rPr>
                  <w:rFonts w:ascii="Arial" w:hAnsi="Arial" w:cs="Arial"/>
                  <w:color w:val="000000"/>
                  <w:sz w:val="22"/>
                  <w:szCs w:val="22"/>
                </w:rPr>
                <w:t>Xuan</w:t>
              </w:r>
            </w:ins>
            <w:proofErr w:type="spellEnd"/>
            <w:del w:id="911" w:author="Teoh Xuan Xuan" w:date="2025-05-25T20:18:00Z" w16du:dateUtc="2025-05-25T12:18:00Z">
              <w:r w:rsidR="00B97E84" w:rsidDel="00DD3C86">
                <w:rPr>
                  <w:rFonts w:ascii="Arial" w:hAnsi="Arial" w:cs="Arial"/>
                  <w:color w:val="000000"/>
                  <w:sz w:val="22"/>
                  <w:szCs w:val="22"/>
                </w:rPr>
                <w:delText>[Your Name Here]</w:delText>
              </w:r>
            </w:del>
          </w:p>
        </w:tc>
      </w:tr>
    </w:tbl>
    <w:p w14:paraId="2EB3E700" w14:textId="77777777" w:rsidR="00B97E84" w:rsidRDefault="00B97E84" w:rsidP="00FF7F63">
      <w:pPr>
        <w:rPr>
          <w:ins w:id="912" w:author="Teoh Xuan Xuan" w:date="2025-05-25T20:18:00Z" w16du:dateUtc="2025-05-25T12:18:00Z"/>
        </w:rPr>
      </w:pPr>
    </w:p>
    <w:p w14:paraId="32296753" w14:textId="77777777" w:rsidR="00DD3C86" w:rsidRDefault="00DD3C86">
      <w:pPr>
        <w:rPr>
          <w:ins w:id="913" w:author="Teoh Xuan Xuan" w:date="2025-05-25T20:18:00Z" w16du:dateUtc="2025-05-25T12:18:00Z"/>
          <w:i/>
          <w:iCs/>
          <w:color w:val="262626" w:themeColor="text1" w:themeTint="D9"/>
          <w:sz w:val="22"/>
        </w:rPr>
      </w:pPr>
      <w:ins w:id="914" w:author="Teoh Xuan Xuan" w:date="2025-05-25T20:18:00Z" w16du:dateUtc="2025-05-25T12:18:00Z">
        <w:r>
          <w:br w:type="page"/>
        </w:r>
      </w:ins>
    </w:p>
    <w:p w14:paraId="26B340E0" w14:textId="62393AF2" w:rsidR="00DD3C86" w:rsidRDefault="00DD3C86" w:rsidP="00DD3C86">
      <w:pPr>
        <w:pStyle w:val="Quote"/>
        <w:pPrChange w:id="915" w:author="Teoh Xuan Xuan" w:date="2025-05-25T20:18:00Z" w16du:dateUtc="2025-05-25T12:18:00Z">
          <w:pPr/>
        </w:pPrChange>
      </w:pPr>
      <w:ins w:id="916" w:author="Teoh Xuan Xuan" w:date="2025-05-25T20:18:00Z" w16du:dateUtc="2025-05-25T12:18:00Z">
        <w:r>
          <w:lastRenderedPageBreak/>
          <w:t>Table 3.5.10.</w:t>
        </w:r>
        <w:r>
          <w:t>4</w:t>
        </w:r>
        <w:r>
          <w:rPr>
            <w:rFonts w:hint="eastAsia"/>
          </w:rPr>
          <w:t xml:space="preserve">: </w:t>
        </w:r>
        <w:r>
          <w:t>Submission Confirmation Message</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B97E84" w14:paraId="7D5607B5" w14:textId="77777777" w:rsidTr="00284CB6">
        <w:tc>
          <w:tcPr>
            <w:tcW w:w="4508" w:type="dxa"/>
          </w:tcPr>
          <w:p w14:paraId="579DEA8E" w14:textId="549C2D4B" w:rsidR="00B97E84" w:rsidRDefault="00B97E84" w:rsidP="00B97E84">
            <w:r>
              <w:rPr>
                <w:rFonts w:ascii="Arial" w:hAnsi="Arial" w:cs="Arial"/>
                <w:b/>
                <w:bCs/>
                <w:color w:val="000000"/>
                <w:sz w:val="22"/>
                <w:szCs w:val="22"/>
              </w:rPr>
              <w:t>Requirement ID</w:t>
            </w:r>
          </w:p>
        </w:tc>
        <w:tc>
          <w:tcPr>
            <w:tcW w:w="4508" w:type="dxa"/>
          </w:tcPr>
          <w:p w14:paraId="603C1DF4" w14:textId="56B67AC8" w:rsidR="00B97E84" w:rsidRDefault="00B97E84" w:rsidP="00B97E84">
            <w:r>
              <w:rPr>
                <w:rFonts w:ascii="Arial" w:hAnsi="Arial" w:cs="Arial"/>
                <w:b/>
                <w:bCs/>
                <w:color w:val="000000"/>
                <w:sz w:val="22"/>
                <w:szCs w:val="22"/>
              </w:rPr>
              <w:t>REQ_IO1004</w:t>
            </w:r>
          </w:p>
        </w:tc>
      </w:tr>
      <w:tr w:rsidR="00B97E84" w14:paraId="5BF0ABBF" w14:textId="77777777" w:rsidTr="00284CB6">
        <w:tc>
          <w:tcPr>
            <w:tcW w:w="4508" w:type="dxa"/>
          </w:tcPr>
          <w:p w14:paraId="6872A46F" w14:textId="29F259A3" w:rsidR="00B97E84" w:rsidRDefault="00B97E84" w:rsidP="00B97E84">
            <w:r>
              <w:rPr>
                <w:rFonts w:ascii="Arial" w:hAnsi="Arial" w:cs="Arial"/>
                <w:b/>
                <w:bCs/>
                <w:color w:val="000000"/>
                <w:sz w:val="22"/>
                <w:szCs w:val="22"/>
              </w:rPr>
              <w:t>Version</w:t>
            </w:r>
          </w:p>
        </w:tc>
        <w:tc>
          <w:tcPr>
            <w:tcW w:w="4508" w:type="dxa"/>
          </w:tcPr>
          <w:p w14:paraId="111B35EE" w14:textId="3DB409B6" w:rsidR="00B97E84" w:rsidRDefault="00B97E84" w:rsidP="00B97E84">
            <w:r>
              <w:rPr>
                <w:rFonts w:ascii="Arial" w:hAnsi="Arial" w:cs="Arial"/>
                <w:color w:val="000000"/>
                <w:sz w:val="22"/>
                <w:szCs w:val="22"/>
              </w:rPr>
              <w:t>1.0</w:t>
            </w:r>
          </w:p>
        </w:tc>
      </w:tr>
      <w:tr w:rsidR="00B97E84" w14:paraId="11D568F7" w14:textId="77777777" w:rsidTr="00284CB6">
        <w:tc>
          <w:tcPr>
            <w:tcW w:w="4508" w:type="dxa"/>
          </w:tcPr>
          <w:p w14:paraId="3AF9B8BF" w14:textId="032AC7FD" w:rsidR="00B97E84" w:rsidRDefault="00B97E84" w:rsidP="00B97E84">
            <w:r>
              <w:rPr>
                <w:rFonts w:ascii="Arial" w:hAnsi="Arial" w:cs="Arial"/>
                <w:b/>
                <w:bCs/>
                <w:color w:val="000000"/>
                <w:sz w:val="22"/>
                <w:szCs w:val="22"/>
              </w:rPr>
              <w:t>Item</w:t>
            </w:r>
          </w:p>
        </w:tc>
        <w:tc>
          <w:tcPr>
            <w:tcW w:w="4508" w:type="dxa"/>
          </w:tcPr>
          <w:p w14:paraId="1931429E" w14:textId="0928BCD5" w:rsidR="00B97E84" w:rsidRDefault="00B97E84" w:rsidP="00B97E84">
            <w:r>
              <w:rPr>
                <w:rFonts w:ascii="Arial" w:hAnsi="Arial" w:cs="Arial"/>
                <w:color w:val="000000"/>
                <w:sz w:val="22"/>
                <w:szCs w:val="22"/>
              </w:rPr>
              <w:t>Submission Confirmation Message (Output)</w:t>
            </w:r>
          </w:p>
        </w:tc>
      </w:tr>
      <w:tr w:rsidR="00B97E84" w14:paraId="3101E819" w14:textId="77777777" w:rsidTr="00284CB6">
        <w:tc>
          <w:tcPr>
            <w:tcW w:w="4508" w:type="dxa"/>
          </w:tcPr>
          <w:p w14:paraId="43287CBC" w14:textId="24C0A127" w:rsidR="00B97E84" w:rsidRDefault="00B97E84" w:rsidP="00B97E84">
            <w:r>
              <w:rPr>
                <w:rFonts w:ascii="Arial" w:hAnsi="Arial" w:cs="Arial"/>
                <w:b/>
                <w:bCs/>
                <w:color w:val="000000"/>
                <w:sz w:val="22"/>
                <w:szCs w:val="22"/>
              </w:rPr>
              <w:t>Item Description</w:t>
            </w:r>
          </w:p>
        </w:tc>
        <w:tc>
          <w:tcPr>
            <w:tcW w:w="4508" w:type="dxa"/>
          </w:tcPr>
          <w:p w14:paraId="03460A33" w14:textId="62BC3251" w:rsidR="00B97E84" w:rsidRDefault="00B97E84" w:rsidP="00B97E84">
            <w:r>
              <w:rPr>
                <w:rFonts w:ascii="Arial" w:hAnsi="Arial" w:cs="Arial"/>
                <w:color w:val="000000"/>
                <w:sz w:val="22"/>
                <w:szCs w:val="22"/>
              </w:rPr>
              <w:t>A message confirming successful or failed grade submission</w:t>
            </w:r>
          </w:p>
        </w:tc>
      </w:tr>
      <w:tr w:rsidR="00B97E84" w14:paraId="608E7D74" w14:textId="77777777" w:rsidTr="00284CB6">
        <w:tc>
          <w:tcPr>
            <w:tcW w:w="4508" w:type="dxa"/>
          </w:tcPr>
          <w:p w14:paraId="3131C8F3" w14:textId="72A770D9" w:rsidR="00B97E84" w:rsidRDefault="00B97E84" w:rsidP="00B97E84">
            <w:r>
              <w:rPr>
                <w:rFonts w:ascii="Arial" w:hAnsi="Arial" w:cs="Arial"/>
                <w:b/>
                <w:bCs/>
                <w:color w:val="000000"/>
                <w:sz w:val="22"/>
                <w:szCs w:val="22"/>
              </w:rPr>
              <w:t>Item Purpose</w:t>
            </w:r>
          </w:p>
        </w:tc>
        <w:tc>
          <w:tcPr>
            <w:tcW w:w="4508" w:type="dxa"/>
          </w:tcPr>
          <w:p w14:paraId="5DF6CFCB" w14:textId="6DD8BEE5" w:rsidR="00B97E84" w:rsidRDefault="00B97E84" w:rsidP="00B97E84">
            <w:r>
              <w:rPr>
                <w:rFonts w:ascii="Arial" w:hAnsi="Arial" w:cs="Arial"/>
                <w:color w:val="000000"/>
                <w:sz w:val="22"/>
                <w:szCs w:val="22"/>
              </w:rPr>
              <w:t>To provide feedback to the lecturer after clicking “Submit”</w:t>
            </w:r>
          </w:p>
        </w:tc>
      </w:tr>
      <w:tr w:rsidR="00B97E84" w14:paraId="492D23B6" w14:textId="77777777" w:rsidTr="00284CB6">
        <w:tc>
          <w:tcPr>
            <w:tcW w:w="4508" w:type="dxa"/>
          </w:tcPr>
          <w:p w14:paraId="556FBBC2" w14:textId="05EDF911" w:rsidR="00B97E84" w:rsidRDefault="00B97E84" w:rsidP="00B97E84">
            <w:r>
              <w:rPr>
                <w:rFonts w:ascii="Arial" w:hAnsi="Arial" w:cs="Arial"/>
                <w:b/>
                <w:bCs/>
                <w:color w:val="000000"/>
                <w:sz w:val="22"/>
                <w:szCs w:val="22"/>
              </w:rPr>
              <w:t>Input Format</w:t>
            </w:r>
          </w:p>
        </w:tc>
        <w:tc>
          <w:tcPr>
            <w:tcW w:w="4508" w:type="dxa"/>
          </w:tcPr>
          <w:p w14:paraId="3A82DB8B" w14:textId="52F9595D" w:rsidR="00B97E84" w:rsidRDefault="00B97E84" w:rsidP="00B97E84">
            <w:r>
              <w:rPr>
                <w:rFonts w:ascii="Arial" w:hAnsi="Arial" w:cs="Arial"/>
                <w:color w:val="000000"/>
                <w:sz w:val="22"/>
                <w:szCs w:val="22"/>
              </w:rPr>
              <w:t>System Message</w:t>
            </w:r>
          </w:p>
        </w:tc>
      </w:tr>
      <w:tr w:rsidR="00B97E84" w14:paraId="49E978EF" w14:textId="77777777" w:rsidTr="00284CB6">
        <w:tc>
          <w:tcPr>
            <w:tcW w:w="4508" w:type="dxa"/>
          </w:tcPr>
          <w:p w14:paraId="63BFCA24" w14:textId="142B6F87" w:rsidR="00B97E84" w:rsidRDefault="00B97E84" w:rsidP="00B97E84">
            <w:r>
              <w:rPr>
                <w:rFonts w:ascii="Arial" w:hAnsi="Arial" w:cs="Arial"/>
                <w:b/>
                <w:bCs/>
                <w:color w:val="000000"/>
                <w:sz w:val="22"/>
                <w:szCs w:val="22"/>
              </w:rPr>
              <w:t>Valid Input</w:t>
            </w:r>
          </w:p>
        </w:tc>
        <w:tc>
          <w:tcPr>
            <w:tcW w:w="4508" w:type="dxa"/>
          </w:tcPr>
          <w:p w14:paraId="4FBABCCA" w14:textId="1477DA76" w:rsidR="00B97E84" w:rsidRDefault="00B97E84" w:rsidP="00B97E84">
            <w:r>
              <w:rPr>
                <w:rFonts w:ascii="Arial" w:hAnsi="Arial" w:cs="Arial"/>
                <w:color w:val="000000"/>
                <w:sz w:val="22"/>
                <w:szCs w:val="22"/>
              </w:rPr>
              <w:t>N/A (System-generated)</w:t>
            </w:r>
          </w:p>
        </w:tc>
      </w:tr>
      <w:tr w:rsidR="00B97E84" w14:paraId="0B0930D3" w14:textId="77777777" w:rsidTr="00284CB6">
        <w:tc>
          <w:tcPr>
            <w:tcW w:w="4508" w:type="dxa"/>
          </w:tcPr>
          <w:p w14:paraId="1CD143B7" w14:textId="2D7F1156" w:rsidR="00B97E84" w:rsidRDefault="00B97E84" w:rsidP="00B97E84">
            <w:r>
              <w:rPr>
                <w:rFonts w:ascii="Arial" w:hAnsi="Arial" w:cs="Arial"/>
                <w:b/>
                <w:bCs/>
                <w:color w:val="000000"/>
                <w:sz w:val="22"/>
                <w:szCs w:val="22"/>
              </w:rPr>
              <w:t>Related I/O</w:t>
            </w:r>
          </w:p>
        </w:tc>
        <w:tc>
          <w:tcPr>
            <w:tcW w:w="4508" w:type="dxa"/>
          </w:tcPr>
          <w:p w14:paraId="231F839F" w14:textId="7D7E1126" w:rsidR="00B97E84" w:rsidRDefault="00B97E84" w:rsidP="00B97E84">
            <w:r>
              <w:rPr>
                <w:rFonts w:ascii="Arial" w:hAnsi="Arial" w:cs="Arial"/>
                <w:color w:val="000000"/>
                <w:sz w:val="22"/>
                <w:szCs w:val="22"/>
              </w:rPr>
              <w:t>REQ_IO1003</w:t>
            </w:r>
          </w:p>
        </w:tc>
      </w:tr>
      <w:tr w:rsidR="00B97E84" w14:paraId="272F2D28" w14:textId="77777777" w:rsidTr="00284CB6">
        <w:tc>
          <w:tcPr>
            <w:tcW w:w="4508" w:type="dxa"/>
          </w:tcPr>
          <w:p w14:paraId="7AA2BBC2" w14:textId="0213D2BC" w:rsidR="00B97E84" w:rsidRDefault="00B97E84" w:rsidP="00B97E84">
            <w:r>
              <w:rPr>
                <w:rFonts w:ascii="Arial" w:hAnsi="Arial" w:cs="Arial"/>
                <w:b/>
                <w:bCs/>
                <w:color w:val="000000"/>
                <w:sz w:val="22"/>
                <w:szCs w:val="22"/>
              </w:rPr>
              <w:t>Author</w:t>
            </w:r>
          </w:p>
        </w:tc>
        <w:tc>
          <w:tcPr>
            <w:tcW w:w="4508" w:type="dxa"/>
          </w:tcPr>
          <w:p w14:paraId="5009E8A7" w14:textId="04DBAF05" w:rsidR="00B97E84" w:rsidRDefault="00DD3C86" w:rsidP="00B97E84">
            <w:ins w:id="917" w:author="Teoh Xuan Xuan" w:date="2025-05-25T20:19:00Z" w16du:dateUtc="2025-05-25T12:19:00Z">
              <w:r>
                <w:rPr>
                  <w:rFonts w:ascii="Arial" w:hAnsi="Arial" w:cs="Arial"/>
                  <w:color w:val="000000"/>
                  <w:sz w:val="22"/>
                  <w:szCs w:val="22"/>
                </w:rPr>
                <w:t xml:space="preserve">Teoh Xuan </w:t>
              </w:r>
              <w:proofErr w:type="spellStart"/>
              <w:r>
                <w:rPr>
                  <w:rFonts w:ascii="Arial" w:hAnsi="Arial" w:cs="Arial"/>
                  <w:color w:val="000000"/>
                  <w:sz w:val="22"/>
                  <w:szCs w:val="22"/>
                </w:rPr>
                <w:t>Xuan</w:t>
              </w:r>
            </w:ins>
            <w:proofErr w:type="spellEnd"/>
            <w:del w:id="918" w:author="Teoh Xuan Xuan" w:date="2025-05-25T20:19:00Z" w16du:dateUtc="2025-05-25T12:19:00Z">
              <w:r w:rsidR="00B97E84" w:rsidDel="00DD3C86">
                <w:rPr>
                  <w:rFonts w:ascii="Arial" w:hAnsi="Arial" w:cs="Arial"/>
                  <w:color w:val="000000"/>
                  <w:sz w:val="22"/>
                  <w:szCs w:val="22"/>
                </w:rPr>
                <w:delText>[Your Name Here]</w:delText>
              </w:r>
            </w:del>
          </w:p>
        </w:tc>
      </w:tr>
    </w:tbl>
    <w:p w14:paraId="29FFDBBF" w14:textId="66A0F00A" w:rsidR="00B97E84" w:rsidRDefault="00B97E84" w:rsidP="00FF7F63">
      <w:pPr>
        <w:rPr>
          <w:b/>
          <w:bCs/>
        </w:rPr>
      </w:pPr>
    </w:p>
    <w:p w14:paraId="6A1EB029" w14:textId="77777777" w:rsidR="00DD3C86" w:rsidRDefault="00DD3C86">
      <w:pPr>
        <w:rPr>
          <w:ins w:id="919" w:author="Teoh Xuan Xuan" w:date="2025-05-25T20:19:00Z" w16du:dateUtc="2025-05-25T12:19:00Z"/>
          <w:rStyle w:val="Heading3Char"/>
          <w:bCs/>
          <w:iCs w:val="0"/>
        </w:rPr>
      </w:pPr>
      <w:ins w:id="920" w:author="Teoh Xuan Xuan" w:date="2025-05-25T20:19:00Z" w16du:dateUtc="2025-05-25T12:19:00Z">
        <w:r>
          <w:rPr>
            <w:rStyle w:val="Heading3Char"/>
            <w:b w:val="0"/>
            <w:bCs/>
          </w:rPr>
          <w:br w:type="page"/>
        </w:r>
      </w:ins>
    </w:p>
    <w:p w14:paraId="08C6B9B9" w14:textId="32A11E93" w:rsidR="00B97E84" w:rsidRDefault="00B97E84" w:rsidP="004672A7">
      <w:pPr>
        <w:pStyle w:val="Heading3"/>
        <w:rPr>
          <w:ins w:id="921" w:author="Teoh Xuan Xuan" w:date="2025-05-25T20:19:00Z" w16du:dateUtc="2025-05-25T12:19:00Z"/>
        </w:rPr>
      </w:pPr>
      <w:r w:rsidRPr="008C1A3F">
        <w:rPr>
          <w:rStyle w:val="Heading3Char"/>
          <w:b/>
          <w:bCs/>
        </w:rPr>
        <w:lastRenderedPageBreak/>
        <w:t>3.</w:t>
      </w:r>
      <w:r>
        <w:rPr>
          <w:rStyle w:val="Heading3Char"/>
          <w:rFonts w:hint="eastAsia"/>
          <w:b/>
          <w:bCs/>
        </w:rPr>
        <w:t>5</w:t>
      </w:r>
      <w:r w:rsidRPr="008C1A3F">
        <w:rPr>
          <w:rStyle w:val="Heading3Char"/>
          <w:b/>
          <w:bCs/>
        </w:rPr>
        <w:t>.</w:t>
      </w:r>
      <w:r w:rsidRPr="00FF7F63">
        <w:t>1</w:t>
      </w:r>
      <w:r w:rsidR="00910833">
        <w:rPr>
          <w:rFonts w:hint="eastAsia"/>
        </w:rPr>
        <w:t>1</w:t>
      </w:r>
      <w:r w:rsidRPr="00FF7F63">
        <w:t xml:space="preserve"> </w:t>
      </w:r>
      <w:r w:rsidR="00910833" w:rsidRPr="00910833">
        <w:t>IO11 Send Announcement Page (Lecturer)</w:t>
      </w:r>
    </w:p>
    <w:p w14:paraId="3FDDEEA9" w14:textId="77777777" w:rsidR="00DD3C86" w:rsidRDefault="00DD3C86" w:rsidP="00DD3C86">
      <w:pPr>
        <w:rPr>
          <w:ins w:id="922" w:author="Teoh Xuan Xuan" w:date="2025-05-25T20:19:00Z" w16du:dateUtc="2025-05-25T12:19:00Z"/>
        </w:rPr>
      </w:pPr>
    </w:p>
    <w:p w14:paraId="14254B15" w14:textId="5E8C7AE7" w:rsidR="00DD3C86" w:rsidRPr="00DD3C86" w:rsidRDefault="00DD3C86" w:rsidP="00DD3C86">
      <w:pPr>
        <w:pStyle w:val="Quote"/>
        <w:pPrChange w:id="923" w:author="Teoh Xuan Xuan" w:date="2025-05-25T20:19:00Z" w16du:dateUtc="2025-05-25T12:19:00Z">
          <w:pPr>
            <w:pStyle w:val="Heading3"/>
          </w:pPr>
        </w:pPrChange>
      </w:pPr>
      <w:ins w:id="924" w:author="Teoh Xuan Xuan" w:date="2025-05-25T20:19:00Z" w16du:dateUtc="2025-05-25T12:19:00Z">
        <w:r>
          <w:t>Table 3.5.1</w:t>
        </w:r>
        <w:r>
          <w:t>1</w:t>
        </w:r>
        <w:r>
          <w:t>.1</w:t>
        </w:r>
        <w:r>
          <w:rPr>
            <w:rFonts w:hint="eastAsia"/>
          </w:rPr>
          <w:t xml:space="preserve">: </w:t>
        </w:r>
        <w:r>
          <w:t>Announcement Text Field</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910833" w14:paraId="44124AAC" w14:textId="77777777" w:rsidTr="00284CB6">
        <w:tc>
          <w:tcPr>
            <w:tcW w:w="4508" w:type="dxa"/>
          </w:tcPr>
          <w:p w14:paraId="4ACFADBF" w14:textId="1F2EF672" w:rsidR="00910833" w:rsidRDefault="00910833" w:rsidP="00910833">
            <w:r>
              <w:rPr>
                <w:rFonts w:ascii="Arial" w:hAnsi="Arial" w:cs="Arial"/>
                <w:b/>
                <w:bCs/>
                <w:color w:val="000000"/>
                <w:sz w:val="22"/>
                <w:szCs w:val="22"/>
              </w:rPr>
              <w:t>Requirement ID</w:t>
            </w:r>
          </w:p>
        </w:tc>
        <w:tc>
          <w:tcPr>
            <w:tcW w:w="4508" w:type="dxa"/>
          </w:tcPr>
          <w:p w14:paraId="1C49536D" w14:textId="13E87696" w:rsidR="00910833" w:rsidRDefault="00910833" w:rsidP="00910833">
            <w:r>
              <w:rPr>
                <w:rFonts w:ascii="Arial" w:hAnsi="Arial" w:cs="Arial"/>
                <w:b/>
                <w:bCs/>
                <w:color w:val="000000"/>
                <w:sz w:val="22"/>
                <w:szCs w:val="22"/>
              </w:rPr>
              <w:t>REQ_IO1101</w:t>
            </w:r>
          </w:p>
        </w:tc>
      </w:tr>
      <w:tr w:rsidR="00910833" w14:paraId="76933BF3" w14:textId="77777777" w:rsidTr="00284CB6">
        <w:tc>
          <w:tcPr>
            <w:tcW w:w="4508" w:type="dxa"/>
          </w:tcPr>
          <w:p w14:paraId="0CC78CAB" w14:textId="7CD95D47" w:rsidR="00910833" w:rsidRDefault="00910833" w:rsidP="00910833">
            <w:r>
              <w:rPr>
                <w:rFonts w:ascii="Arial" w:hAnsi="Arial" w:cs="Arial"/>
                <w:b/>
                <w:bCs/>
                <w:color w:val="000000"/>
                <w:sz w:val="22"/>
                <w:szCs w:val="22"/>
              </w:rPr>
              <w:t>Version</w:t>
            </w:r>
          </w:p>
        </w:tc>
        <w:tc>
          <w:tcPr>
            <w:tcW w:w="4508" w:type="dxa"/>
          </w:tcPr>
          <w:p w14:paraId="5E6C29FA" w14:textId="5568A5C0" w:rsidR="00910833" w:rsidRDefault="00910833" w:rsidP="00910833">
            <w:r>
              <w:rPr>
                <w:rFonts w:ascii="Arial" w:hAnsi="Arial" w:cs="Arial"/>
                <w:color w:val="000000"/>
                <w:sz w:val="22"/>
                <w:szCs w:val="22"/>
              </w:rPr>
              <w:t>1.0</w:t>
            </w:r>
          </w:p>
        </w:tc>
      </w:tr>
      <w:tr w:rsidR="00910833" w14:paraId="645460AC" w14:textId="77777777" w:rsidTr="00284CB6">
        <w:tc>
          <w:tcPr>
            <w:tcW w:w="4508" w:type="dxa"/>
          </w:tcPr>
          <w:p w14:paraId="096FDB35" w14:textId="122D2A29" w:rsidR="00910833" w:rsidRDefault="00910833" w:rsidP="00910833">
            <w:r>
              <w:rPr>
                <w:rFonts w:ascii="Arial" w:hAnsi="Arial" w:cs="Arial"/>
                <w:b/>
                <w:bCs/>
                <w:color w:val="000000"/>
                <w:sz w:val="22"/>
                <w:szCs w:val="22"/>
              </w:rPr>
              <w:t>Item</w:t>
            </w:r>
          </w:p>
        </w:tc>
        <w:tc>
          <w:tcPr>
            <w:tcW w:w="4508" w:type="dxa"/>
          </w:tcPr>
          <w:p w14:paraId="23393288" w14:textId="325B8A96" w:rsidR="00910833" w:rsidRDefault="00910833" w:rsidP="00910833">
            <w:r>
              <w:rPr>
                <w:rFonts w:ascii="Arial" w:hAnsi="Arial" w:cs="Arial"/>
                <w:color w:val="000000"/>
                <w:sz w:val="22"/>
                <w:szCs w:val="22"/>
              </w:rPr>
              <w:t>Announcement Text Field (Input)</w:t>
            </w:r>
          </w:p>
        </w:tc>
      </w:tr>
      <w:tr w:rsidR="00910833" w14:paraId="58AA5176" w14:textId="77777777" w:rsidTr="00284CB6">
        <w:tc>
          <w:tcPr>
            <w:tcW w:w="4508" w:type="dxa"/>
          </w:tcPr>
          <w:p w14:paraId="140D9B73" w14:textId="4A704951" w:rsidR="00910833" w:rsidRDefault="00910833" w:rsidP="00910833">
            <w:r>
              <w:rPr>
                <w:rFonts w:ascii="Arial" w:hAnsi="Arial" w:cs="Arial"/>
                <w:b/>
                <w:bCs/>
                <w:color w:val="000000"/>
                <w:sz w:val="22"/>
                <w:szCs w:val="22"/>
              </w:rPr>
              <w:t>Item Description</w:t>
            </w:r>
          </w:p>
        </w:tc>
        <w:tc>
          <w:tcPr>
            <w:tcW w:w="4508" w:type="dxa"/>
          </w:tcPr>
          <w:p w14:paraId="69115302" w14:textId="7987A832" w:rsidR="00910833" w:rsidRDefault="00910833" w:rsidP="00910833">
            <w:r>
              <w:rPr>
                <w:rFonts w:ascii="Arial" w:hAnsi="Arial" w:cs="Arial"/>
                <w:color w:val="000000"/>
                <w:sz w:val="22"/>
                <w:szCs w:val="22"/>
              </w:rPr>
              <w:t>A large text box where the lecturer types the message content</w:t>
            </w:r>
          </w:p>
        </w:tc>
      </w:tr>
      <w:tr w:rsidR="00910833" w14:paraId="041D51FB" w14:textId="77777777" w:rsidTr="00284CB6">
        <w:tc>
          <w:tcPr>
            <w:tcW w:w="4508" w:type="dxa"/>
          </w:tcPr>
          <w:p w14:paraId="1903FEA0" w14:textId="681EC6A2" w:rsidR="00910833" w:rsidRDefault="00910833" w:rsidP="00910833">
            <w:r>
              <w:rPr>
                <w:rFonts w:ascii="Arial" w:hAnsi="Arial" w:cs="Arial"/>
                <w:b/>
                <w:bCs/>
                <w:color w:val="000000"/>
                <w:sz w:val="22"/>
                <w:szCs w:val="22"/>
              </w:rPr>
              <w:t>Item Purpose</w:t>
            </w:r>
          </w:p>
        </w:tc>
        <w:tc>
          <w:tcPr>
            <w:tcW w:w="4508" w:type="dxa"/>
          </w:tcPr>
          <w:p w14:paraId="494C0309" w14:textId="2F92AD41" w:rsidR="00910833" w:rsidRDefault="00910833" w:rsidP="00910833">
            <w:r>
              <w:rPr>
                <w:rFonts w:ascii="Arial" w:hAnsi="Arial" w:cs="Arial"/>
                <w:color w:val="000000"/>
                <w:sz w:val="22"/>
                <w:szCs w:val="22"/>
              </w:rPr>
              <w:t>To compose the announcement to be sent to students</w:t>
            </w:r>
          </w:p>
        </w:tc>
      </w:tr>
      <w:tr w:rsidR="00910833" w14:paraId="0C067397" w14:textId="77777777" w:rsidTr="00284CB6">
        <w:tc>
          <w:tcPr>
            <w:tcW w:w="4508" w:type="dxa"/>
          </w:tcPr>
          <w:p w14:paraId="73DEB843" w14:textId="028BF03B" w:rsidR="00910833" w:rsidRDefault="00910833" w:rsidP="00910833">
            <w:r>
              <w:rPr>
                <w:rFonts w:ascii="Arial" w:hAnsi="Arial" w:cs="Arial"/>
                <w:b/>
                <w:bCs/>
                <w:color w:val="000000"/>
                <w:sz w:val="22"/>
                <w:szCs w:val="22"/>
              </w:rPr>
              <w:t>Input Format</w:t>
            </w:r>
          </w:p>
        </w:tc>
        <w:tc>
          <w:tcPr>
            <w:tcW w:w="4508" w:type="dxa"/>
          </w:tcPr>
          <w:p w14:paraId="424FD761" w14:textId="0648FA68" w:rsidR="00910833" w:rsidRDefault="00910833" w:rsidP="00910833">
            <w:r>
              <w:rPr>
                <w:rFonts w:ascii="Arial" w:hAnsi="Arial" w:cs="Arial"/>
                <w:color w:val="000000"/>
                <w:sz w:val="22"/>
                <w:szCs w:val="22"/>
              </w:rPr>
              <w:t>Text Area</w:t>
            </w:r>
          </w:p>
        </w:tc>
      </w:tr>
      <w:tr w:rsidR="00910833" w14:paraId="318D75AE" w14:textId="77777777" w:rsidTr="00284CB6">
        <w:tc>
          <w:tcPr>
            <w:tcW w:w="4508" w:type="dxa"/>
          </w:tcPr>
          <w:p w14:paraId="6E8D290A" w14:textId="7D53A1AC" w:rsidR="00910833" w:rsidRDefault="00910833" w:rsidP="00910833">
            <w:r>
              <w:rPr>
                <w:rFonts w:ascii="Arial" w:hAnsi="Arial" w:cs="Arial"/>
                <w:b/>
                <w:bCs/>
                <w:color w:val="000000"/>
                <w:sz w:val="22"/>
                <w:szCs w:val="22"/>
              </w:rPr>
              <w:t>Valid Input</w:t>
            </w:r>
          </w:p>
        </w:tc>
        <w:tc>
          <w:tcPr>
            <w:tcW w:w="4508" w:type="dxa"/>
          </w:tcPr>
          <w:p w14:paraId="386C65E3" w14:textId="7A61888D" w:rsidR="00910833" w:rsidRDefault="00910833" w:rsidP="00910833">
            <w:r>
              <w:rPr>
                <w:rFonts w:ascii="Arial" w:hAnsi="Arial" w:cs="Arial"/>
                <w:color w:val="000000"/>
                <w:sz w:val="22"/>
                <w:szCs w:val="22"/>
              </w:rPr>
              <w:t>Up to 500 characters</w:t>
            </w:r>
          </w:p>
        </w:tc>
      </w:tr>
      <w:tr w:rsidR="00910833" w14:paraId="433CD2C7" w14:textId="77777777" w:rsidTr="00284CB6">
        <w:tc>
          <w:tcPr>
            <w:tcW w:w="4508" w:type="dxa"/>
          </w:tcPr>
          <w:p w14:paraId="1AE8613D" w14:textId="14A4AC1B" w:rsidR="00910833" w:rsidRDefault="00910833" w:rsidP="00910833">
            <w:r>
              <w:rPr>
                <w:rFonts w:ascii="Arial" w:hAnsi="Arial" w:cs="Arial"/>
                <w:b/>
                <w:bCs/>
                <w:color w:val="000000"/>
                <w:sz w:val="22"/>
                <w:szCs w:val="22"/>
              </w:rPr>
              <w:t>Related I/O</w:t>
            </w:r>
          </w:p>
        </w:tc>
        <w:tc>
          <w:tcPr>
            <w:tcW w:w="4508" w:type="dxa"/>
          </w:tcPr>
          <w:p w14:paraId="5FE73082" w14:textId="0CA824D6" w:rsidR="00910833" w:rsidRDefault="00910833" w:rsidP="00910833">
            <w:r>
              <w:rPr>
                <w:rFonts w:ascii="Arial" w:hAnsi="Arial" w:cs="Arial"/>
                <w:color w:val="000000"/>
                <w:sz w:val="22"/>
                <w:szCs w:val="22"/>
              </w:rPr>
              <w:t>REQ_IO1103</w:t>
            </w:r>
          </w:p>
        </w:tc>
      </w:tr>
      <w:tr w:rsidR="00910833" w14:paraId="34E2B20A" w14:textId="77777777" w:rsidTr="00284CB6">
        <w:tc>
          <w:tcPr>
            <w:tcW w:w="4508" w:type="dxa"/>
          </w:tcPr>
          <w:p w14:paraId="0F6EF72F" w14:textId="0F00E194" w:rsidR="00910833" w:rsidRDefault="00910833" w:rsidP="00910833">
            <w:r>
              <w:rPr>
                <w:rFonts w:ascii="Arial" w:hAnsi="Arial" w:cs="Arial"/>
                <w:b/>
                <w:bCs/>
                <w:color w:val="000000"/>
                <w:sz w:val="22"/>
                <w:szCs w:val="22"/>
              </w:rPr>
              <w:t>Author</w:t>
            </w:r>
          </w:p>
        </w:tc>
        <w:tc>
          <w:tcPr>
            <w:tcW w:w="4508" w:type="dxa"/>
          </w:tcPr>
          <w:p w14:paraId="2F0D8637" w14:textId="5FA90652" w:rsidR="00910833" w:rsidRDefault="00DD3C86" w:rsidP="00910833">
            <w:ins w:id="925" w:author="Teoh Xuan Xuan" w:date="2025-05-25T20:19:00Z" w16du:dateUtc="2025-05-25T12:19:00Z">
              <w:r>
                <w:rPr>
                  <w:rFonts w:ascii="Arial" w:hAnsi="Arial" w:cs="Arial"/>
                  <w:color w:val="000000"/>
                  <w:sz w:val="22"/>
                  <w:szCs w:val="22"/>
                </w:rPr>
                <w:t>Yang Jia En</w:t>
              </w:r>
            </w:ins>
            <w:del w:id="926" w:author="Teoh Xuan Xuan" w:date="2025-05-25T20:19:00Z" w16du:dateUtc="2025-05-25T12:19:00Z">
              <w:r w:rsidR="00910833" w:rsidDel="00DD3C86">
                <w:rPr>
                  <w:rFonts w:ascii="Arial" w:hAnsi="Arial" w:cs="Arial"/>
                  <w:color w:val="000000"/>
                  <w:sz w:val="22"/>
                  <w:szCs w:val="22"/>
                </w:rPr>
                <w:delText>[Your Name Here]</w:delText>
              </w:r>
            </w:del>
          </w:p>
        </w:tc>
      </w:tr>
    </w:tbl>
    <w:p w14:paraId="77D4FD1A" w14:textId="77777777" w:rsidR="00B97E84" w:rsidRDefault="00B97E84" w:rsidP="00B97E84">
      <w:pPr>
        <w:rPr>
          <w:ins w:id="927" w:author="Teoh Xuan Xuan" w:date="2025-05-25T20:19:00Z" w16du:dateUtc="2025-05-25T12:19:00Z"/>
        </w:rPr>
      </w:pPr>
    </w:p>
    <w:p w14:paraId="45B24668" w14:textId="595718A8" w:rsidR="00DD3C86" w:rsidRDefault="00DD3C86" w:rsidP="00DD3C86">
      <w:pPr>
        <w:pStyle w:val="Quote"/>
        <w:pPrChange w:id="928" w:author="Teoh Xuan Xuan" w:date="2025-05-25T20:19:00Z" w16du:dateUtc="2025-05-25T12:19:00Z">
          <w:pPr/>
        </w:pPrChange>
      </w:pPr>
      <w:ins w:id="929" w:author="Teoh Xuan Xuan" w:date="2025-05-25T20:19:00Z" w16du:dateUtc="2025-05-25T12:19:00Z">
        <w:r>
          <w:t>Table 3.5.11.</w:t>
        </w:r>
        <w:r>
          <w:t>2</w:t>
        </w:r>
        <w:r>
          <w:rPr>
            <w:rFonts w:hint="eastAsia"/>
          </w:rPr>
          <w:t xml:space="preserve">: </w:t>
        </w:r>
      </w:ins>
      <w:ins w:id="930" w:author="Teoh Xuan Xuan" w:date="2025-05-25T20:20:00Z" w16du:dateUtc="2025-05-25T12:20:00Z">
        <w:r>
          <w:t>Target Group Selector</w:t>
        </w:r>
      </w:ins>
      <w:ins w:id="931" w:author="Teoh Xuan Xuan" w:date="2025-05-25T20:19:00Z" w16du:dateUtc="2025-05-25T12:19:00Z">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910833" w14:paraId="0874139A" w14:textId="77777777" w:rsidTr="00284CB6">
        <w:tc>
          <w:tcPr>
            <w:tcW w:w="4508" w:type="dxa"/>
          </w:tcPr>
          <w:p w14:paraId="40FEB59F" w14:textId="64488DD8" w:rsidR="00910833" w:rsidRDefault="00910833" w:rsidP="00910833">
            <w:r>
              <w:rPr>
                <w:rFonts w:ascii="Arial" w:hAnsi="Arial" w:cs="Arial"/>
                <w:b/>
                <w:bCs/>
                <w:color w:val="000000"/>
                <w:sz w:val="22"/>
                <w:szCs w:val="22"/>
              </w:rPr>
              <w:t>Requirement ID</w:t>
            </w:r>
          </w:p>
        </w:tc>
        <w:tc>
          <w:tcPr>
            <w:tcW w:w="4508" w:type="dxa"/>
          </w:tcPr>
          <w:p w14:paraId="068A7340" w14:textId="35B3FE05" w:rsidR="00910833" w:rsidRDefault="00910833" w:rsidP="00910833">
            <w:r>
              <w:rPr>
                <w:rFonts w:ascii="Arial" w:hAnsi="Arial" w:cs="Arial"/>
                <w:b/>
                <w:bCs/>
                <w:color w:val="000000"/>
                <w:sz w:val="22"/>
                <w:szCs w:val="22"/>
              </w:rPr>
              <w:t>REQ_IO1102</w:t>
            </w:r>
          </w:p>
        </w:tc>
      </w:tr>
      <w:tr w:rsidR="00910833" w14:paraId="550CB94D" w14:textId="77777777" w:rsidTr="00284CB6">
        <w:tc>
          <w:tcPr>
            <w:tcW w:w="4508" w:type="dxa"/>
          </w:tcPr>
          <w:p w14:paraId="6820BB02" w14:textId="02B640EE" w:rsidR="00910833" w:rsidRDefault="00910833" w:rsidP="00910833">
            <w:r>
              <w:rPr>
                <w:rFonts w:ascii="Arial" w:hAnsi="Arial" w:cs="Arial"/>
                <w:b/>
                <w:bCs/>
                <w:color w:val="000000"/>
                <w:sz w:val="22"/>
                <w:szCs w:val="22"/>
              </w:rPr>
              <w:t>Version</w:t>
            </w:r>
          </w:p>
        </w:tc>
        <w:tc>
          <w:tcPr>
            <w:tcW w:w="4508" w:type="dxa"/>
          </w:tcPr>
          <w:p w14:paraId="4AB3212E" w14:textId="19E2BB1A" w:rsidR="00910833" w:rsidRDefault="00910833" w:rsidP="00910833">
            <w:r>
              <w:rPr>
                <w:rFonts w:ascii="Arial" w:hAnsi="Arial" w:cs="Arial"/>
                <w:color w:val="000000"/>
                <w:sz w:val="22"/>
                <w:szCs w:val="22"/>
              </w:rPr>
              <w:t>1.0</w:t>
            </w:r>
          </w:p>
        </w:tc>
      </w:tr>
      <w:tr w:rsidR="00910833" w14:paraId="4038A745" w14:textId="77777777" w:rsidTr="00284CB6">
        <w:tc>
          <w:tcPr>
            <w:tcW w:w="4508" w:type="dxa"/>
          </w:tcPr>
          <w:p w14:paraId="642DA5C6" w14:textId="26C66D46" w:rsidR="00910833" w:rsidRDefault="00910833" w:rsidP="00910833">
            <w:r>
              <w:rPr>
                <w:rFonts w:ascii="Arial" w:hAnsi="Arial" w:cs="Arial"/>
                <w:b/>
                <w:bCs/>
                <w:color w:val="000000"/>
                <w:sz w:val="22"/>
                <w:szCs w:val="22"/>
              </w:rPr>
              <w:t>Item</w:t>
            </w:r>
          </w:p>
        </w:tc>
        <w:tc>
          <w:tcPr>
            <w:tcW w:w="4508" w:type="dxa"/>
          </w:tcPr>
          <w:p w14:paraId="463D7EDC" w14:textId="29DD99FA" w:rsidR="00910833" w:rsidRDefault="00910833" w:rsidP="00910833">
            <w:r>
              <w:rPr>
                <w:rFonts w:ascii="Arial" w:hAnsi="Arial" w:cs="Arial"/>
                <w:color w:val="000000"/>
                <w:sz w:val="22"/>
                <w:szCs w:val="22"/>
              </w:rPr>
              <w:t>Target Group Selector (Input)</w:t>
            </w:r>
          </w:p>
        </w:tc>
      </w:tr>
      <w:tr w:rsidR="00910833" w14:paraId="32466462" w14:textId="77777777" w:rsidTr="00284CB6">
        <w:tc>
          <w:tcPr>
            <w:tcW w:w="4508" w:type="dxa"/>
          </w:tcPr>
          <w:p w14:paraId="5875EABD" w14:textId="11EC50D7" w:rsidR="00910833" w:rsidRDefault="00910833" w:rsidP="00910833">
            <w:r>
              <w:rPr>
                <w:rFonts w:ascii="Arial" w:hAnsi="Arial" w:cs="Arial"/>
                <w:b/>
                <w:bCs/>
                <w:color w:val="000000"/>
                <w:sz w:val="22"/>
                <w:szCs w:val="22"/>
              </w:rPr>
              <w:t>Item Description</w:t>
            </w:r>
          </w:p>
        </w:tc>
        <w:tc>
          <w:tcPr>
            <w:tcW w:w="4508" w:type="dxa"/>
          </w:tcPr>
          <w:p w14:paraId="3EBB4B59" w14:textId="603BE5ED" w:rsidR="00910833" w:rsidRDefault="00910833" w:rsidP="00910833">
            <w:r>
              <w:rPr>
                <w:rFonts w:ascii="Arial" w:hAnsi="Arial" w:cs="Arial"/>
                <w:color w:val="000000"/>
                <w:sz w:val="22"/>
                <w:szCs w:val="22"/>
              </w:rPr>
              <w:t>A dropdown to select which class/subject group to send the announcement to</w:t>
            </w:r>
          </w:p>
        </w:tc>
      </w:tr>
      <w:tr w:rsidR="00910833" w14:paraId="2EBEAA43" w14:textId="77777777" w:rsidTr="00284CB6">
        <w:tc>
          <w:tcPr>
            <w:tcW w:w="4508" w:type="dxa"/>
          </w:tcPr>
          <w:p w14:paraId="5185CF47" w14:textId="4F4E94D4" w:rsidR="00910833" w:rsidRDefault="00910833" w:rsidP="00910833">
            <w:r>
              <w:rPr>
                <w:rFonts w:ascii="Arial" w:hAnsi="Arial" w:cs="Arial"/>
                <w:b/>
                <w:bCs/>
                <w:color w:val="000000"/>
                <w:sz w:val="22"/>
                <w:szCs w:val="22"/>
              </w:rPr>
              <w:t>Item Purpose</w:t>
            </w:r>
          </w:p>
        </w:tc>
        <w:tc>
          <w:tcPr>
            <w:tcW w:w="4508" w:type="dxa"/>
          </w:tcPr>
          <w:p w14:paraId="156DC22B" w14:textId="4E40380F" w:rsidR="00910833" w:rsidRDefault="00910833" w:rsidP="00910833">
            <w:r>
              <w:rPr>
                <w:rFonts w:ascii="Arial" w:hAnsi="Arial" w:cs="Arial"/>
                <w:color w:val="000000"/>
                <w:sz w:val="22"/>
                <w:szCs w:val="22"/>
              </w:rPr>
              <w:t>To define the recipients of the announcement</w:t>
            </w:r>
          </w:p>
        </w:tc>
      </w:tr>
      <w:tr w:rsidR="00910833" w14:paraId="65378D4C" w14:textId="77777777" w:rsidTr="00284CB6">
        <w:tc>
          <w:tcPr>
            <w:tcW w:w="4508" w:type="dxa"/>
          </w:tcPr>
          <w:p w14:paraId="6396A07C" w14:textId="4D47C9FD" w:rsidR="00910833" w:rsidRDefault="00910833" w:rsidP="00910833">
            <w:r>
              <w:rPr>
                <w:rFonts w:ascii="Arial" w:hAnsi="Arial" w:cs="Arial"/>
                <w:b/>
                <w:bCs/>
                <w:color w:val="000000"/>
                <w:sz w:val="22"/>
                <w:szCs w:val="22"/>
              </w:rPr>
              <w:t>Input Format</w:t>
            </w:r>
          </w:p>
        </w:tc>
        <w:tc>
          <w:tcPr>
            <w:tcW w:w="4508" w:type="dxa"/>
          </w:tcPr>
          <w:p w14:paraId="24978E37" w14:textId="2914C203" w:rsidR="00910833" w:rsidRDefault="00910833" w:rsidP="00910833">
            <w:r>
              <w:rPr>
                <w:rFonts w:ascii="Arial" w:hAnsi="Arial" w:cs="Arial"/>
                <w:color w:val="000000"/>
                <w:sz w:val="22"/>
                <w:szCs w:val="22"/>
              </w:rPr>
              <w:t>Dropdown</w:t>
            </w:r>
          </w:p>
        </w:tc>
      </w:tr>
      <w:tr w:rsidR="00910833" w14:paraId="54C5B8B3" w14:textId="77777777" w:rsidTr="00284CB6">
        <w:tc>
          <w:tcPr>
            <w:tcW w:w="4508" w:type="dxa"/>
          </w:tcPr>
          <w:p w14:paraId="1F349B17" w14:textId="35DCE34C" w:rsidR="00910833" w:rsidRDefault="00910833" w:rsidP="00910833">
            <w:r>
              <w:rPr>
                <w:rFonts w:ascii="Arial" w:hAnsi="Arial" w:cs="Arial"/>
                <w:b/>
                <w:bCs/>
                <w:color w:val="000000"/>
                <w:sz w:val="22"/>
                <w:szCs w:val="22"/>
              </w:rPr>
              <w:t>Valid Input</w:t>
            </w:r>
          </w:p>
        </w:tc>
        <w:tc>
          <w:tcPr>
            <w:tcW w:w="4508" w:type="dxa"/>
          </w:tcPr>
          <w:p w14:paraId="402E8C36" w14:textId="43F194A0" w:rsidR="00910833" w:rsidRDefault="00910833" w:rsidP="00910833">
            <w:r>
              <w:rPr>
                <w:rFonts w:ascii="Arial" w:hAnsi="Arial" w:cs="Arial"/>
                <w:color w:val="000000"/>
                <w:sz w:val="22"/>
                <w:szCs w:val="22"/>
              </w:rPr>
              <w:t>Subject code / class group ID</w:t>
            </w:r>
          </w:p>
        </w:tc>
      </w:tr>
      <w:tr w:rsidR="00910833" w14:paraId="4869DEB8" w14:textId="77777777" w:rsidTr="00284CB6">
        <w:tc>
          <w:tcPr>
            <w:tcW w:w="4508" w:type="dxa"/>
          </w:tcPr>
          <w:p w14:paraId="404B9700" w14:textId="0F0C2270" w:rsidR="00910833" w:rsidRDefault="00910833" w:rsidP="00910833">
            <w:r>
              <w:rPr>
                <w:rFonts w:ascii="Arial" w:hAnsi="Arial" w:cs="Arial"/>
                <w:b/>
                <w:bCs/>
                <w:color w:val="000000"/>
                <w:sz w:val="22"/>
                <w:szCs w:val="22"/>
              </w:rPr>
              <w:t>Related I/O</w:t>
            </w:r>
          </w:p>
        </w:tc>
        <w:tc>
          <w:tcPr>
            <w:tcW w:w="4508" w:type="dxa"/>
          </w:tcPr>
          <w:p w14:paraId="2EECAB06" w14:textId="7B0B0152" w:rsidR="00910833" w:rsidRDefault="00910833" w:rsidP="00910833">
            <w:r>
              <w:rPr>
                <w:rFonts w:ascii="Arial" w:hAnsi="Arial" w:cs="Arial"/>
                <w:color w:val="000000"/>
                <w:sz w:val="22"/>
                <w:szCs w:val="22"/>
              </w:rPr>
              <w:t>REQ_IO1101</w:t>
            </w:r>
          </w:p>
        </w:tc>
      </w:tr>
      <w:tr w:rsidR="00910833" w14:paraId="76683DE2" w14:textId="77777777" w:rsidTr="00284CB6">
        <w:tc>
          <w:tcPr>
            <w:tcW w:w="4508" w:type="dxa"/>
          </w:tcPr>
          <w:p w14:paraId="20921502" w14:textId="2CFB42A5" w:rsidR="00910833" w:rsidRDefault="00910833" w:rsidP="00910833">
            <w:r>
              <w:rPr>
                <w:rFonts w:ascii="Arial" w:hAnsi="Arial" w:cs="Arial"/>
                <w:b/>
                <w:bCs/>
                <w:color w:val="000000"/>
                <w:sz w:val="22"/>
                <w:szCs w:val="22"/>
              </w:rPr>
              <w:t>Author</w:t>
            </w:r>
          </w:p>
        </w:tc>
        <w:tc>
          <w:tcPr>
            <w:tcW w:w="4508" w:type="dxa"/>
          </w:tcPr>
          <w:p w14:paraId="1F3CB13D" w14:textId="283A7416" w:rsidR="00910833" w:rsidRDefault="00DD3C86" w:rsidP="00910833">
            <w:ins w:id="932" w:author="Teoh Xuan Xuan" w:date="2025-05-25T20:20:00Z" w16du:dateUtc="2025-05-25T12:20:00Z">
              <w:r>
                <w:rPr>
                  <w:rFonts w:ascii="Arial" w:hAnsi="Arial" w:cs="Arial"/>
                  <w:color w:val="000000"/>
                  <w:sz w:val="22"/>
                  <w:szCs w:val="22"/>
                </w:rPr>
                <w:t>Tey Jun Cheng</w:t>
              </w:r>
            </w:ins>
            <w:del w:id="933" w:author="Teoh Xuan Xuan" w:date="2025-05-25T20:20:00Z" w16du:dateUtc="2025-05-25T12:20:00Z">
              <w:r w:rsidR="00910833" w:rsidDel="00DD3C86">
                <w:rPr>
                  <w:rFonts w:ascii="Arial" w:hAnsi="Arial" w:cs="Arial"/>
                  <w:color w:val="000000"/>
                  <w:sz w:val="22"/>
                  <w:szCs w:val="22"/>
                </w:rPr>
                <w:delText>[Your Name Here]</w:delText>
              </w:r>
            </w:del>
          </w:p>
        </w:tc>
      </w:tr>
    </w:tbl>
    <w:p w14:paraId="181B074E" w14:textId="77777777" w:rsidR="00B97E84" w:rsidRDefault="00B97E84" w:rsidP="00B97E84">
      <w:pPr>
        <w:rPr>
          <w:ins w:id="934" w:author="Teoh Xuan Xuan" w:date="2025-05-25T20:20:00Z" w16du:dateUtc="2025-05-25T12:20:00Z"/>
        </w:rPr>
      </w:pPr>
    </w:p>
    <w:p w14:paraId="3F8C7CF7" w14:textId="4006B62C" w:rsidR="00DD3C86" w:rsidRPr="00DD3C86" w:rsidRDefault="00DD3C86" w:rsidP="00DD3C86">
      <w:pPr>
        <w:pStyle w:val="Quote"/>
        <w:pPrChange w:id="935" w:author="Teoh Xuan Xuan" w:date="2025-05-25T20:20:00Z" w16du:dateUtc="2025-05-25T12:20:00Z">
          <w:pPr/>
        </w:pPrChange>
      </w:pPr>
      <w:ins w:id="936" w:author="Teoh Xuan Xuan" w:date="2025-05-25T20:20:00Z" w16du:dateUtc="2025-05-25T12:20:00Z">
        <w:r>
          <w:t>Table 3.5.11.</w:t>
        </w:r>
        <w:r>
          <w:t>3</w:t>
        </w:r>
        <w:r>
          <w:rPr>
            <w:rFonts w:hint="eastAsia"/>
          </w:rPr>
          <w:t xml:space="preserve">: </w:t>
        </w:r>
        <w:r>
          <w:t>Send Button</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3E0BE5" w14:paraId="07F9BA05" w14:textId="77777777" w:rsidTr="00284CB6">
        <w:tc>
          <w:tcPr>
            <w:tcW w:w="4508" w:type="dxa"/>
          </w:tcPr>
          <w:p w14:paraId="5FF40D15" w14:textId="5D38149F" w:rsidR="003E0BE5" w:rsidRDefault="003E0BE5" w:rsidP="003E0BE5">
            <w:r>
              <w:rPr>
                <w:rFonts w:ascii="Arial" w:hAnsi="Arial" w:cs="Arial"/>
                <w:b/>
                <w:bCs/>
                <w:color w:val="000000"/>
                <w:sz w:val="22"/>
                <w:szCs w:val="22"/>
              </w:rPr>
              <w:t>Requirement ID</w:t>
            </w:r>
          </w:p>
        </w:tc>
        <w:tc>
          <w:tcPr>
            <w:tcW w:w="4508" w:type="dxa"/>
          </w:tcPr>
          <w:p w14:paraId="30A6BEFD" w14:textId="6F1E1986" w:rsidR="003E0BE5" w:rsidRDefault="003E0BE5" w:rsidP="003E0BE5">
            <w:r>
              <w:rPr>
                <w:rFonts w:ascii="Arial" w:hAnsi="Arial" w:cs="Arial"/>
                <w:b/>
                <w:bCs/>
                <w:color w:val="000000"/>
                <w:sz w:val="22"/>
                <w:szCs w:val="22"/>
              </w:rPr>
              <w:t>REQ_IO1103</w:t>
            </w:r>
          </w:p>
        </w:tc>
      </w:tr>
      <w:tr w:rsidR="003E0BE5" w14:paraId="385261C5" w14:textId="77777777" w:rsidTr="00284CB6">
        <w:tc>
          <w:tcPr>
            <w:tcW w:w="4508" w:type="dxa"/>
          </w:tcPr>
          <w:p w14:paraId="1261F795" w14:textId="7E1C0B04" w:rsidR="003E0BE5" w:rsidRDefault="003E0BE5" w:rsidP="003E0BE5">
            <w:r>
              <w:rPr>
                <w:rFonts w:ascii="Arial" w:hAnsi="Arial" w:cs="Arial"/>
                <w:b/>
                <w:bCs/>
                <w:color w:val="000000"/>
                <w:sz w:val="22"/>
                <w:szCs w:val="22"/>
              </w:rPr>
              <w:t>Version</w:t>
            </w:r>
          </w:p>
        </w:tc>
        <w:tc>
          <w:tcPr>
            <w:tcW w:w="4508" w:type="dxa"/>
          </w:tcPr>
          <w:p w14:paraId="5363D795" w14:textId="60FBB642" w:rsidR="003E0BE5" w:rsidRDefault="003E0BE5" w:rsidP="003E0BE5">
            <w:r>
              <w:rPr>
                <w:rFonts w:ascii="Arial" w:hAnsi="Arial" w:cs="Arial"/>
                <w:color w:val="000000"/>
                <w:sz w:val="22"/>
                <w:szCs w:val="22"/>
              </w:rPr>
              <w:t>1.0</w:t>
            </w:r>
          </w:p>
        </w:tc>
      </w:tr>
      <w:tr w:rsidR="003E0BE5" w14:paraId="40DE1B8F" w14:textId="77777777" w:rsidTr="00284CB6">
        <w:tc>
          <w:tcPr>
            <w:tcW w:w="4508" w:type="dxa"/>
          </w:tcPr>
          <w:p w14:paraId="4B7D98F5" w14:textId="1BBE2196" w:rsidR="003E0BE5" w:rsidRDefault="003E0BE5" w:rsidP="003E0BE5">
            <w:r>
              <w:rPr>
                <w:rFonts w:ascii="Arial" w:hAnsi="Arial" w:cs="Arial"/>
                <w:b/>
                <w:bCs/>
                <w:color w:val="000000"/>
                <w:sz w:val="22"/>
                <w:szCs w:val="22"/>
              </w:rPr>
              <w:t>Item</w:t>
            </w:r>
          </w:p>
        </w:tc>
        <w:tc>
          <w:tcPr>
            <w:tcW w:w="4508" w:type="dxa"/>
          </w:tcPr>
          <w:p w14:paraId="2C61D967" w14:textId="76E18B87" w:rsidR="003E0BE5" w:rsidRDefault="003E0BE5" w:rsidP="003E0BE5">
            <w:r>
              <w:rPr>
                <w:rFonts w:ascii="Arial" w:hAnsi="Arial" w:cs="Arial"/>
                <w:color w:val="000000"/>
                <w:sz w:val="22"/>
                <w:szCs w:val="22"/>
              </w:rPr>
              <w:t>Send Button (Input)</w:t>
            </w:r>
          </w:p>
        </w:tc>
      </w:tr>
      <w:tr w:rsidR="003E0BE5" w14:paraId="33D21B97" w14:textId="77777777" w:rsidTr="00284CB6">
        <w:tc>
          <w:tcPr>
            <w:tcW w:w="4508" w:type="dxa"/>
          </w:tcPr>
          <w:p w14:paraId="23D4204E" w14:textId="73B6FF2E" w:rsidR="003E0BE5" w:rsidRDefault="003E0BE5" w:rsidP="003E0BE5">
            <w:r>
              <w:rPr>
                <w:rFonts w:ascii="Arial" w:hAnsi="Arial" w:cs="Arial"/>
                <w:b/>
                <w:bCs/>
                <w:color w:val="000000"/>
                <w:sz w:val="22"/>
                <w:szCs w:val="22"/>
              </w:rPr>
              <w:t>Item Description</w:t>
            </w:r>
          </w:p>
        </w:tc>
        <w:tc>
          <w:tcPr>
            <w:tcW w:w="4508" w:type="dxa"/>
          </w:tcPr>
          <w:p w14:paraId="1BE824A2" w14:textId="1B808A57" w:rsidR="003E0BE5" w:rsidRDefault="003E0BE5" w:rsidP="003E0BE5">
            <w:r>
              <w:rPr>
                <w:rFonts w:ascii="Arial" w:hAnsi="Arial" w:cs="Arial"/>
                <w:color w:val="000000"/>
                <w:sz w:val="22"/>
                <w:szCs w:val="22"/>
              </w:rPr>
              <w:t>A button that submits the message to the selected recipients</w:t>
            </w:r>
          </w:p>
        </w:tc>
      </w:tr>
      <w:tr w:rsidR="003E0BE5" w14:paraId="7B789721" w14:textId="77777777" w:rsidTr="00284CB6">
        <w:tc>
          <w:tcPr>
            <w:tcW w:w="4508" w:type="dxa"/>
          </w:tcPr>
          <w:p w14:paraId="1E79474D" w14:textId="3BDDFC6D" w:rsidR="003E0BE5" w:rsidRDefault="003E0BE5" w:rsidP="003E0BE5">
            <w:r>
              <w:rPr>
                <w:rFonts w:ascii="Arial" w:hAnsi="Arial" w:cs="Arial"/>
                <w:b/>
                <w:bCs/>
                <w:color w:val="000000"/>
                <w:sz w:val="22"/>
                <w:szCs w:val="22"/>
              </w:rPr>
              <w:t>Item Purpose</w:t>
            </w:r>
          </w:p>
        </w:tc>
        <w:tc>
          <w:tcPr>
            <w:tcW w:w="4508" w:type="dxa"/>
          </w:tcPr>
          <w:p w14:paraId="2DB1077A" w14:textId="33085DDA" w:rsidR="003E0BE5" w:rsidRDefault="003E0BE5" w:rsidP="003E0BE5">
            <w:r>
              <w:rPr>
                <w:rFonts w:ascii="Arial" w:hAnsi="Arial" w:cs="Arial"/>
                <w:color w:val="000000"/>
                <w:sz w:val="22"/>
                <w:szCs w:val="22"/>
              </w:rPr>
              <w:t>To deliver the announcement via the system to the selected users</w:t>
            </w:r>
          </w:p>
        </w:tc>
      </w:tr>
      <w:tr w:rsidR="003E0BE5" w14:paraId="61F789C9" w14:textId="77777777" w:rsidTr="00284CB6">
        <w:tc>
          <w:tcPr>
            <w:tcW w:w="4508" w:type="dxa"/>
          </w:tcPr>
          <w:p w14:paraId="5C4AB596" w14:textId="5A4546D5" w:rsidR="003E0BE5" w:rsidRDefault="003E0BE5" w:rsidP="003E0BE5">
            <w:r>
              <w:rPr>
                <w:rFonts w:ascii="Arial" w:hAnsi="Arial" w:cs="Arial"/>
                <w:b/>
                <w:bCs/>
                <w:color w:val="000000"/>
                <w:sz w:val="22"/>
                <w:szCs w:val="22"/>
              </w:rPr>
              <w:t>Input Format</w:t>
            </w:r>
          </w:p>
        </w:tc>
        <w:tc>
          <w:tcPr>
            <w:tcW w:w="4508" w:type="dxa"/>
          </w:tcPr>
          <w:p w14:paraId="39252B36" w14:textId="6151FE5D" w:rsidR="003E0BE5" w:rsidRDefault="003E0BE5" w:rsidP="003E0BE5">
            <w:r>
              <w:rPr>
                <w:rFonts w:ascii="Arial" w:hAnsi="Arial" w:cs="Arial"/>
                <w:color w:val="000000"/>
                <w:sz w:val="22"/>
                <w:szCs w:val="22"/>
              </w:rPr>
              <w:t>Button</w:t>
            </w:r>
          </w:p>
        </w:tc>
      </w:tr>
      <w:tr w:rsidR="003E0BE5" w14:paraId="0FC593D8" w14:textId="77777777" w:rsidTr="00284CB6">
        <w:tc>
          <w:tcPr>
            <w:tcW w:w="4508" w:type="dxa"/>
          </w:tcPr>
          <w:p w14:paraId="706DD5AF" w14:textId="64A73BBF" w:rsidR="003E0BE5" w:rsidRDefault="003E0BE5" w:rsidP="003E0BE5">
            <w:r>
              <w:rPr>
                <w:rFonts w:ascii="Arial" w:hAnsi="Arial" w:cs="Arial"/>
                <w:b/>
                <w:bCs/>
                <w:color w:val="000000"/>
                <w:sz w:val="22"/>
                <w:szCs w:val="22"/>
              </w:rPr>
              <w:t>Valid Input</w:t>
            </w:r>
          </w:p>
        </w:tc>
        <w:tc>
          <w:tcPr>
            <w:tcW w:w="4508" w:type="dxa"/>
          </w:tcPr>
          <w:p w14:paraId="40AB8978" w14:textId="290370AD" w:rsidR="003E0BE5" w:rsidRDefault="003E0BE5" w:rsidP="003E0BE5">
            <w:r>
              <w:rPr>
                <w:rFonts w:ascii="Arial" w:hAnsi="Arial" w:cs="Arial"/>
                <w:color w:val="000000"/>
                <w:sz w:val="22"/>
                <w:szCs w:val="22"/>
              </w:rPr>
              <w:t>Click event</w:t>
            </w:r>
          </w:p>
        </w:tc>
      </w:tr>
      <w:tr w:rsidR="003E0BE5" w14:paraId="60F165EC" w14:textId="77777777" w:rsidTr="00284CB6">
        <w:tc>
          <w:tcPr>
            <w:tcW w:w="4508" w:type="dxa"/>
          </w:tcPr>
          <w:p w14:paraId="29C57161" w14:textId="059F9FA6" w:rsidR="003E0BE5" w:rsidRDefault="003E0BE5" w:rsidP="003E0BE5">
            <w:r>
              <w:rPr>
                <w:rFonts w:ascii="Arial" w:hAnsi="Arial" w:cs="Arial"/>
                <w:b/>
                <w:bCs/>
                <w:color w:val="000000"/>
                <w:sz w:val="22"/>
                <w:szCs w:val="22"/>
              </w:rPr>
              <w:t>Related I/O</w:t>
            </w:r>
          </w:p>
        </w:tc>
        <w:tc>
          <w:tcPr>
            <w:tcW w:w="4508" w:type="dxa"/>
          </w:tcPr>
          <w:p w14:paraId="169B5AA7" w14:textId="712033E4" w:rsidR="003E0BE5" w:rsidRDefault="003E0BE5" w:rsidP="003E0BE5">
            <w:r>
              <w:rPr>
                <w:rFonts w:ascii="Arial" w:hAnsi="Arial" w:cs="Arial"/>
                <w:color w:val="000000"/>
                <w:sz w:val="22"/>
                <w:szCs w:val="22"/>
              </w:rPr>
              <w:t>REQ_IO1101, REQ_IO1102</w:t>
            </w:r>
          </w:p>
        </w:tc>
      </w:tr>
      <w:tr w:rsidR="003E0BE5" w14:paraId="24223F7F" w14:textId="77777777" w:rsidTr="00284CB6">
        <w:tc>
          <w:tcPr>
            <w:tcW w:w="4508" w:type="dxa"/>
          </w:tcPr>
          <w:p w14:paraId="27E003D9" w14:textId="2098AD9F" w:rsidR="003E0BE5" w:rsidRDefault="003E0BE5" w:rsidP="003E0BE5">
            <w:r>
              <w:rPr>
                <w:rFonts w:ascii="Arial" w:hAnsi="Arial" w:cs="Arial"/>
                <w:b/>
                <w:bCs/>
                <w:color w:val="000000"/>
                <w:sz w:val="22"/>
                <w:szCs w:val="22"/>
              </w:rPr>
              <w:t>Author</w:t>
            </w:r>
          </w:p>
        </w:tc>
        <w:tc>
          <w:tcPr>
            <w:tcW w:w="4508" w:type="dxa"/>
          </w:tcPr>
          <w:p w14:paraId="58007200" w14:textId="7B2D497F" w:rsidR="003E0BE5" w:rsidRDefault="00DD3C86" w:rsidP="003E0BE5">
            <w:ins w:id="937" w:author="Teoh Xuan Xuan" w:date="2025-05-25T20:20:00Z" w16du:dateUtc="2025-05-25T12:20:00Z">
              <w:r>
                <w:rPr>
                  <w:rFonts w:ascii="Arial" w:hAnsi="Arial" w:cs="Arial"/>
                  <w:color w:val="000000"/>
                  <w:sz w:val="22"/>
                  <w:szCs w:val="22"/>
                </w:rPr>
                <w:t>Tey Jun Cheng</w:t>
              </w:r>
            </w:ins>
            <w:del w:id="938" w:author="Teoh Xuan Xuan" w:date="2025-05-25T20:20:00Z" w16du:dateUtc="2025-05-25T12:20:00Z">
              <w:r w:rsidR="003E0BE5" w:rsidDel="00DD3C86">
                <w:rPr>
                  <w:rFonts w:ascii="Arial" w:hAnsi="Arial" w:cs="Arial"/>
                  <w:color w:val="000000"/>
                  <w:sz w:val="22"/>
                  <w:szCs w:val="22"/>
                </w:rPr>
                <w:delText>[Your Name Here]</w:delText>
              </w:r>
            </w:del>
          </w:p>
        </w:tc>
      </w:tr>
    </w:tbl>
    <w:p w14:paraId="50EAA847" w14:textId="77777777" w:rsidR="00B97E84" w:rsidRDefault="00B97E84" w:rsidP="00B97E84">
      <w:pPr>
        <w:rPr>
          <w:ins w:id="939" w:author="Teoh Xuan Xuan" w:date="2025-05-25T20:20:00Z" w16du:dateUtc="2025-05-25T12:20:00Z"/>
        </w:rPr>
      </w:pPr>
    </w:p>
    <w:p w14:paraId="5E834FED" w14:textId="77777777" w:rsidR="00DD3C86" w:rsidRDefault="00DD3C86">
      <w:pPr>
        <w:rPr>
          <w:ins w:id="940" w:author="Teoh Xuan Xuan" w:date="2025-05-25T20:21:00Z" w16du:dateUtc="2025-05-25T12:21:00Z"/>
          <w:i/>
          <w:iCs/>
          <w:color w:val="262626" w:themeColor="text1" w:themeTint="D9"/>
          <w:sz w:val="22"/>
        </w:rPr>
      </w:pPr>
      <w:ins w:id="941" w:author="Teoh Xuan Xuan" w:date="2025-05-25T20:21:00Z" w16du:dateUtc="2025-05-25T12:21:00Z">
        <w:r>
          <w:br w:type="page"/>
        </w:r>
      </w:ins>
    </w:p>
    <w:p w14:paraId="6941CD06" w14:textId="7BD9684D" w:rsidR="00DD3C86" w:rsidRDefault="00DD3C86" w:rsidP="00DD3C86">
      <w:pPr>
        <w:pStyle w:val="Quote"/>
        <w:pPrChange w:id="942" w:author="Teoh Xuan Xuan" w:date="2025-05-25T20:20:00Z" w16du:dateUtc="2025-05-25T12:20:00Z">
          <w:pPr/>
        </w:pPrChange>
      </w:pPr>
      <w:ins w:id="943" w:author="Teoh Xuan Xuan" w:date="2025-05-25T20:20:00Z" w16du:dateUtc="2025-05-25T12:20:00Z">
        <w:r>
          <w:lastRenderedPageBreak/>
          <w:t>Table 3.5.11.</w:t>
        </w:r>
        <w:r>
          <w:t>4</w:t>
        </w:r>
        <w:r>
          <w:rPr>
            <w:rFonts w:hint="eastAsia"/>
          </w:rPr>
          <w:t xml:space="preserve">: </w:t>
        </w:r>
        <w:r>
          <w:t>Confirmation/Error Message</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3E0BE5" w14:paraId="778866D2" w14:textId="77777777" w:rsidTr="00284CB6">
        <w:tc>
          <w:tcPr>
            <w:tcW w:w="4508" w:type="dxa"/>
          </w:tcPr>
          <w:p w14:paraId="55468E06" w14:textId="4359A75C" w:rsidR="003E0BE5" w:rsidRDefault="003E0BE5" w:rsidP="003E0BE5">
            <w:r>
              <w:rPr>
                <w:rFonts w:ascii="Arial" w:hAnsi="Arial" w:cs="Arial"/>
                <w:b/>
                <w:bCs/>
                <w:color w:val="000000"/>
                <w:sz w:val="22"/>
                <w:szCs w:val="22"/>
              </w:rPr>
              <w:t>Requirement ID</w:t>
            </w:r>
          </w:p>
        </w:tc>
        <w:tc>
          <w:tcPr>
            <w:tcW w:w="4508" w:type="dxa"/>
          </w:tcPr>
          <w:p w14:paraId="0EC35B0B" w14:textId="0FBF9362" w:rsidR="003E0BE5" w:rsidRDefault="003E0BE5" w:rsidP="003E0BE5">
            <w:r>
              <w:rPr>
                <w:rFonts w:ascii="Arial" w:hAnsi="Arial" w:cs="Arial"/>
                <w:b/>
                <w:bCs/>
                <w:color w:val="000000"/>
                <w:sz w:val="22"/>
                <w:szCs w:val="22"/>
              </w:rPr>
              <w:t>REQ_IO1104</w:t>
            </w:r>
          </w:p>
        </w:tc>
      </w:tr>
      <w:tr w:rsidR="003E0BE5" w14:paraId="3CA1E981" w14:textId="77777777" w:rsidTr="00284CB6">
        <w:tc>
          <w:tcPr>
            <w:tcW w:w="4508" w:type="dxa"/>
          </w:tcPr>
          <w:p w14:paraId="46DD7E79" w14:textId="7CF14697" w:rsidR="003E0BE5" w:rsidRDefault="003E0BE5" w:rsidP="003E0BE5">
            <w:r>
              <w:rPr>
                <w:rFonts w:ascii="Arial" w:hAnsi="Arial" w:cs="Arial"/>
                <w:b/>
                <w:bCs/>
                <w:color w:val="000000"/>
                <w:sz w:val="22"/>
                <w:szCs w:val="22"/>
              </w:rPr>
              <w:t>Version</w:t>
            </w:r>
          </w:p>
        </w:tc>
        <w:tc>
          <w:tcPr>
            <w:tcW w:w="4508" w:type="dxa"/>
          </w:tcPr>
          <w:p w14:paraId="3A49CF49" w14:textId="36D62F3F" w:rsidR="003E0BE5" w:rsidRDefault="003E0BE5" w:rsidP="003E0BE5">
            <w:r>
              <w:rPr>
                <w:rFonts w:ascii="Arial" w:hAnsi="Arial" w:cs="Arial"/>
                <w:color w:val="000000"/>
                <w:sz w:val="22"/>
                <w:szCs w:val="22"/>
              </w:rPr>
              <w:t>1.0</w:t>
            </w:r>
          </w:p>
        </w:tc>
      </w:tr>
      <w:tr w:rsidR="003E0BE5" w14:paraId="4C1C08AA" w14:textId="77777777" w:rsidTr="00284CB6">
        <w:tc>
          <w:tcPr>
            <w:tcW w:w="4508" w:type="dxa"/>
          </w:tcPr>
          <w:p w14:paraId="2A87C65E" w14:textId="7FC569A1" w:rsidR="003E0BE5" w:rsidRDefault="003E0BE5" w:rsidP="003E0BE5">
            <w:r>
              <w:rPr>
                <w:rFonts w:ascii="Arial" w:hAnsi="Arial" w:cs="Arial"/>
                <w:b/>
                <w:bCs/>
                <w:color w:val="000000"/>
                <w:sz w:val="22"/>
                <w:szCs w:val="22"/>
              </w:rPr>
              <w:t>Item</w:t>
            </w:r>
          </w:p>
        </w:tc>
        <w:tc>
          <w:tcPr>
            <w:tcW w:w="4508" w:type="dxa"/>
          </w:tcPr>
          <w:p w14:paraId="35D1C915" w14:textId="60981840" w:rsidR="003E0BE5" w:rsidRDefault="003E0BE5" w:rsidP="003E0BE5">
            <w:r>
              <w:rPr>
                <w:rFonts w:ascii="Arial" w:hAnsi="Arial" w:cs="Arial"/>
                <w:color w:val="000000"/>
                <w:sz w:val="22"/>
                <w:szCs w:val="22"/>
              </w:rPr>
              <w:t>Confirmation/Error Message (Output)</w:t>
            </w:r>
          </w:p>
        </w:tc>
      </w:tr>
      <w:tr w:rsidR="003E0BE5" w14:paraId="3DD09D4D" w14:textId="77777777" w:rsidTr="00284CB6">
        <w:tc>
          <w:tcPr>
            <w:tcW w:w="4508" w:type="dxa"/>
          </w:tcPr>
          <w:p w14:paraId="6A853A05" w14:textId="556A0C1D" w:rsidR="003E0BE5" w:rsidRDefault="003E0BE5" w:rsidP="003E0BE5">
            <w:r>
              <w:rPr>
                <w:rFonts w:ascii="Arial" w:hAnsi="Arial" w:cs="Arial"/>
                <w:b/>
                <w:bCs/>
                <w:color w:val="000000"/>
                <w:sz w:val="22"/>
                <w:szCs w:val="22"/>
              </w:rPr>
              <w:t>Item Description</w:t>
            </w:r>
          </w:p>
        </w:tc>
        <w:tc>
          <w:tcPr>
            <w:tcW w:w="4508" w:type="dxa"/>
          </w:tcPr>
          <w:p w14:paraId="140FD0F9" w14:textId="4F27908D" w:rsidR="003E0BE5" w:rsidRDefault="003E0BE5" w:rsidP="003E0BE5">
            <w:r>
              <w:rPr>
                <w:rFonts w:ascii="Arial" w:hAnsi="Arial" w:cs="Arial"/>
                <w:color w:val="000000"/>
                <w:sz w:val="22"/>
                <w:szCs w:val="22"/>
              </w:rPr>
              <w:t>System feedback showing whether the announcement was sent successfully or if an error occurred</w:t>
            </w:r>
          </w:p>
        </w:tc>
      </w:tr>
      <w:tr w:rsidR="003E0BE5" w14:paraId="3D13009D" w14:textId="77777777" w:rsidTr="00284CB6">
        <w:tc>
          <w:tcPr>
            <w:tcW w:w="4508" w:type="dxa"/>
          </w:tcPr>
          <w:p w14:paraId="072F5956" w14:textId="4F50FC3B" w:rsidR="003E0BE5" w:rsidRDefault="003E0BE5" w:rsidP="003E0BE5">
            <w:r>
              <w:rPr>
                <w:rFonts w:ascii="Arial" w:hAnsi="Arial" w:cs="Arial"/>
                <w:b/>
                <w:bCs/>
                <w:color w:val="000000"/>
                <w:sz w:val="22"/>
                <w:szCs w:val="22"/>
              </w:rPr>
              <w:t>Item Purpose</w:t>
            </w:r>
          </w:p>
        </w:tc>
        <w:tc>
          <w:tcPr>
            <w:tcW w:w="4508" w:type="dxa"/>
          </w:tcPr>
          <w:p w14:paraId="3E82DADC" w14:textId="3FEBCC13" w:rsidR="003E0BE5" w:rsidRDefault="003E0BE5" w:rsidP="003E0BE5">
            <w:r>
              <w:rPr>
                <w:rFonts w:ascii="Arial" w:hAnsi="Arial" w:cs="Arial"/>
                <w:color w:val="000000"/>
                <w:sz w:val="22"/>
                <w:szCs w:val="22"/>
              </w:rPr>
              <w:t>To provide feedback to the lecturer after submission</w:t>
            </w:r>
          </w:p>
        </w:tc>
      </w:tr>
      <w:tr w:rsidR="003E0BE5" w14:paraId="15B07DE5" w14:textId="77777777" w:rsidTr="00284CB6">
        <w:tc>
          <w:tcPr>
            <w:tcW w:w="4508" w:type="dxa"/>
          </w:tcPr>
          <w:p w14:paraId="1D0B66F2" w14:textId="3E0820B2" w:rsidR="003E0BE5" w:rsidRDefault="003E0BE5" w:rsidP="003E0BE5">
            <w:r>
              <w:rPr>
                <w:rFonts w:ascii="Arial" w:hAnsi="Arial" w:cs="Arial"/>
                <w:b/>
                <w:bCs/>
                <w:color w:val="000000"/>
                <w:sz w:val="22"/>
                <w:szCs w:val="22"/>
              </w:rPr>
              <w:t>Input Format</w:t>
            </w:r>
          </w:p>
        </w:tc>
        <w:tc>
          <w:tcPr>
            <w:tcW w:w="4508" w:type="dxa"/>
          </w:tcPr>
          <w:p w14:paraId="59791892" w14:textId="6A4FB54F" w:rsidR="003E0BE5" w:rsidRDefault="003E0BE5" w:rsidP="003E0BE5">
            <w:r>
              <w:rPr>
                <w:rFonts w:ascii="Arial" w:hAnsi="Arial" w:cs="Arial"/>
                <w:color w:val="000000"/>
                <w:sz w:val="22"/>
                <w:szCs w:val="22"/>
              </w:rPr>
              <w:t>Message</w:t>
            </w:r>
          </w:p>
        </w:tc>
      </w:tr>
      <w:tr w:rsidR="003E0BE5" w14:paraId="3CA44FCD" w14:textId="77777777" w:rsidTr="00284CB6">
        <w:tc>
          <w:tcPr>
            <w:tcW w:w="4508" w:type="dxa"/>
          </w:tcPr>
          <w:p w14:paraId="2EDA8067" w14:textId="7D12E2E6" w:rsidR="003E0BE5" w:rsidRDefault="003E0BE5" w:rsidP="003E0BE5">
            <w:r>
              <w:rPr>
                <w:rFonts w:ascii="Arial" w:hAnsi="Arial" w:cs="Arial"/>
                <w:b/>
                <w:bCs/>
                <w:color w:val="000000"/>
                <w:sz w:val="22"/>
                <w:szCs w:val="22"/>
              </w:rPr>
              <w:t>Valid Input</w:t>
            </w:r>
          </w:p>
        </w:tc>
        <w:tc>
          <w:tcPr>
            <w:tcW w:w="4508" w:type="dxa"/>
          </w:tcPr>
          <w:p w14:paraId="0F7CAA77" w14:textId="4ACDC511" w:rsidR="003E0BE5" w:rsidRDefault="003E0BE5" w:rsidP="003E0BE5">
            <w:r>
              <w:rPr>
                <w:rFonts w:ascii="Arial" w:hAnsi="Arial" w:cs="Arial"/>
                <w:color w:val="000000"/>
                <w:sz w:val="22"/>
                <w:szCs w:val="22"/>
              </w:rPr>
              <w:t>N/A (System-generated)</w:t>
            </w:r>
          </w:p>
        </w:tc>
      </w:tr>
      <w:tr w:rsidR="003E0BE5" w14:paraId="4F3466EC" w14:textId="77777777" w:rsidTr="00284CB6">
        <w:tc>
          <w:tcPr>
            <w:tcW w:w="4508" w:type="dxa"/>
          </w:tcPr>
          <w:p w14:paraId="06964AA3" w14:textId="5A348157" w:rsidR="003E0BE5" w:rsidRDefault="003E0BE5" w:rsidP="003E0BE5">
            <w:r>
              <w:rPr>
                <w:rFonts w:ascii="Arial" w:hAnsi="Arial" w:cs="Arial"/>
                <w:b/>
                <w:bCs/>
                <w:color w:val="000000"/>
                <w:sz w:val="22"/>
                <w:szCs w:val="22"/>
              </w:rPr>
              <w:t>Related I/O</w:t>
            </w:r>
          </w:p>
        </w:tc>
        <w:tc>
          <w:tcPr>
            <w:tcW w:w="4508" w:type="dxa"/>
          </w:tcPr>
          <w:p w14:paraId="4EB9F68D" w14:textId="20C1C62F" w:rsidR="003E0BE5" w:rsidRDefault="003E0BE5" w:rsidP="003E0BE5">
            <w:r>
              <w:rPr>
                <w:rFonts w:ascii="Arial" w:hAnsi="Arial" w:cs="Arial"/>
                <w:color w:val="000000"/>
                <w:sz w:val="22"/>
                <w:szCs w:val="22"/>
              </w:rPr>
              <w:t>REQ_IO1103</w:t>
            </w:r>
          </w:p>
        </w:tc>
      </w:tr>
      <w:tr w:rsidR="003E0BE5" w14:paraId="521D6E6C" w14:textId="77777777" w:rsidTr="00284CB6">
        <w:tc>
          <w:tcPr>
            <w:tcW w:w="4508" w:type="dxa"/>
          </w:tcPr>
          <w:p w14:paraId="285D5490" w14:textId="62303F3F" w:rsidR="003E0BE5" w:rsidRDefault="003E0BE5" w:rsidP="003E0BE5">
            <w:r>
              <w:rPr>
                <w:rFonts w:ascii="Arial" w:hAnsi="Arial" w:cs="Arial"/>
                <w:b/>
                <w:bCs/>
                <w:color w:val="000000"/>
                <w:sz w:val="22"/>
                <w:szCs w:val="22"/>
              </w:rPr>
              <w:t>Author</w:t>
            </w:r>
          </w:p>
        </w:tc>
        <w:tc>
          <w:tcPr>
            <w:tcW w:w="4508" w:type="dxa"/>
          </w:tcPr>
          <w:p w14:paraId="1F81D036" w14:textId="41140BFB" w:rsidR="003E0BE5" w:rsidRDefault="00DD3C86" w:rsidP="003E0BE5">
            <w:ins w:id="944" w:author="Teoh Xuan Xuan" w:date="2025-05-25T20:21:00Z" w16du:dateUtc="2025-05-25T12:21:00Z">
              <w:r>
                <w:rPr>
                  <w:rFonts w:ascii="Arial" w:hAnsi="Arial" w:cs="Arial"/>
                  <w:color w:val="000000"/>
                  <w:sz w:val="22"/>
                  <w:szCs w:val="22"/>
                </w:rPr>
                <w:t>Yang Jia En</w:t>
              </w:r>
            </w:ins>
            <w:del w:id="945" w:author="Teoh Xuan Xuan" w:date="2025-05-25T20:21:00Z" w16du:dateUtc="2025-05-25T12:21:00Z">
              <w:r w:rsidR="003E0BE5" w:rsidDel="00DD3C86">
                <w:rPr>
                  <w:rFonts w:ascii="Arial" w:hAnsi="Arial" w:cs="Arial"/>
                  <w:color w:val="000000"/>
                  <w:sz w:val="22"/>
                  <w:szCs w:val="22"/>
                </w:rPr>
                <w:delText>[Your Name Here]</w:delText>
              </w:r>
            </w:del>
          </w:p>
        </w:tc>
      </w:tr>
    </w:tbl>
    <w:p w14:paraId="47259B61" w14:textId="77777777" w:rsidR="00B97E84" w:rsidRDefault="00B97E84">
      <w:pPr>
        <w:rPr>
          <w:b/>
          <w:bCs/>
        </w:rPr>
      </w:pPr>
      <w:r>
        <w:rPr>
          <w:b/>
          <w:bCs/>
        </w:rPr>
        <w:br w:type="page"/>
      </w:r>
    </w:p>
    <w:p w14:paraId="749BBF7B" w14:textId="0A623DBD" w:rsidR="003E0BE5" w:rsidRDefault="003E0BE5" w:rsidP="004672A7">
      <w:pPr>
        <w:pStyle w:val="Heading3"/>
        <w:rPr>
          <w:ins w:id="946" w:author="Teoh Xuan Xuan" w:date="2025-05-25T20:21:00Z" w16du:dateUtc="2025-05-25T12:21:00Z"/>
        </w:rPr>
      </w:pPr>
      <w:r w:rsidRPr="008C1A3F">
        <w:rPr>
          <w:rStyle w:val="Heading3Char"/>
          <w:b/>
          <w:bCs/>
        </w:rPr>
        <w:lastRenderedPageBreak/>
        <w:t>3.</w:t>
      </w:r>
      <w:r>
        <w:rPr>
          <w:rStyle w:val="Heading3Char"/>
          <w:rFonts w:hint="eastAsia"/>
          <w:b/>
          <w:bCs/>
        </w:rPr>
        <w:t>5</w:t>
      </w:r>
      <w:r w:rsidRPr="008C1A3F">
        <w:rPr>
          <w:rStyle w:val="Heading3Char"/>
          <w:b/>
          <w:bCs/>
        </w:rPr>
        <w:t>.</w:t>
      </w:r>
      <w:r w:rsidRPr="00FF7F63">
        <w:t>1</w:t>
      </w:r>
      <w:r w:rsidR="00A851F4">
        <w:rPr>
          <w:rFonts w:hint="eastAsia"/>
        </w:rPr>
        <w:t xml:space="preserve">2 </w:t>
      </w:r>
      <w:r w:rsidR="00A851F4" w:rsidRPr="00A851F4">
        <w:t>IO12 Approve Classroom Booking Page (Admin)</w:t>
      </w:r>
    </w:p>
    <w:p w14:paraId="70E5B1EF" w14:textId="77777777" w:rsidR="00DD3C86" w:rsidRDefault="00DD3C86" w:rsidP="00DD3C86">
      <w:pPr>
        <w:rPr>
          <w:ins w:id="947" w:author="Teoh Xuan Xuan" w:date="2025-05-25T20:21:00Z" w16du:dateUtc="2025-05-25T12:21:00Z"/>
        </w:rPr>
      </w:pPr>
    </w:p>
    <w:p w14:paraId="797EE7E4" w14:textId="0F47DA4A" w:rsidR="00DD3C86" w:rsidRPr="00DD3C86" w:rsidRDefault="00DD3C86" w:rsidP="00DD3C86">
      <w:pPr>
        <w:pStyle w:val="Quote"/>
        <w:pPrChange w:id="948" w:author="Teoh Xuan Xuan" w:date="2025-05-25T20:21:00Z" w16du:dateUtc="2025-05-25T12:21:00Z">
          <w:pPr>
            <w:pStyle w:val="Heading3"/>
          </w:pPr>
        </w:pPrChange>
      </w:pPr>
      <w:ins w:id="949" w:author="Teoh Xuan Xuan" w:date="2025-05-25T20:21:00Z" w16du:dateUtc="2025-05-25T12:21:00Z">
        <w:r>
          <w:t>Table 3.5.1</w:t>
        </w:r>
        <w:r>
          <w:t>2</w:t>
        </w:r>
        <w:r>
          <w:t>.1</w:t>
        </w:r>
        <w:r>
          <w:rPr>
            <w:rFonts w:hint="eastAsia"/>
          </w:rPr>
          <w:t xml:space="preserve">: </w:t>
        </w:r>
        <w:r>
          <w:t>Booking Requests Table</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A851F4" w14:paraId="666F0881" w14:textId="77777777" w:rsidTr="00284CB6">
        <w:tc>
          <w:tcPr>
            <w:tcW w:w="4508" w:type="dxa"/>
          </w:tcPr>
          <w:p w14:paraId="160DBEEF" w14:textId="3FD848EE" w:rsidR="00A851F4" w:rsidRDefault="00A851F4" w:rsidP="00A851F4">
            <w:r>
              <w:rPr>
                <w:rFonts w:ascii="Arial" w:hAnsi="Arial" w:cs="Arial"/>
                <w:b/>
                <w:bCs/>
                <w:color w:val="000000"/>
                <w:sz w:val="22"/>
                <w:szCs w:val="22"/>
              </w:rPr>
              <w:t>Requirement ID</w:t>
            </w:r>
          </w:p>
        </w:tc>
        <w:tc>
          <w:tcPr>
            <w:tcW w:w="4508" w:type="dxa"/>
          </w:tcPr>
          <w:p w14:paraId="28628402" w14:textId="32467A4E" w:rsidR="00A851F4" w:rsidRDefault="00A851F4" w:rsidP="00A851F4">
            <w:r>
              <w:rPr>
                <w:rFonts w:ascii="Arial" w:hAnsi="Arial" w:cs="Arial"/>
                <w:b/>
                <w:bCs/>
                <w:color w:val="000000"/>
                <w:sz w:val="22"/>
                <w:szCs w:val="22"/>
              </w:rPr>
              <w:t>REQ_IO1201</w:t>
            </w:r>
          </w:p>
        </w:tc>
      </w:tr>
      <w:tr w:rsidR="00A851F4" w14:paraId="39C58791" w14:textId="77777777" w:rsidTr="00284CB6">
        <w:tc>
          <w:tcPr>
            <w:tcW w:w="4508" w:type="dxa"/>
          </w:tcPr>
          <w:p w14:paraId="4CA63D84" w14:textId="1D99CAC4" w:rsidR="00A851F4" w:rsidRDefault="00A851F4" w:rsidP="00A851F4">
            <w:r>
              <w:rPr>
                <w:rFonts w:ascii="Arial" w:hAnsi="Arial" w:cs="Arial"/>
                <w:b/>
                <w:bCs/>
                <w:color w:val="000000"/>
                <w:sz w:val="22"/>
                <w:szCs w:val="22"/>
              </w:rPr>
              <w:t>Version</w:t>
            </w:r>
          </w:p>
        </w:tc>
        <w:tc>
          <w:tcPr>
            <w:tcW w:w="4508" w:type="dxa"/>
          </w:tcPr>
          <w:p w14:paraId="2092C613" w14:textId="3755F95D" w:rsidR="00A851F4" w:rsidRDefault="00A851F4" w:rsidP="00A851F4">
            <w:r>
              <w:rPr>
                <w:rFonts w:ascii="Arial" w:hAnsi="Arial" w:cs="Arial"/>
                <w:color w:val="000000"/>
                <w:sz w:val="22"/>
                <w:szCs w:val="22"/>
              </w:rPr>
              <w:t>1.0</w:t>
            </w:r>
          </w:p>
        </w:tc>
      </w:tr>
      <w:tr w:rsidR="00A851F4" w14:paraId="6D0E8B2E" w14:textId="77777777" w:rsidTr="00284CB6">
        <w:tc>
          <w:tcPr>
            <w:tcW w:w="4508" w:type="dxa"/>
          </w:tcPr>
          <w:p w14:paraId="69EE9626" w14:textId="209B0B55" w:rsidR="00A851F4" w:rsidRDefault="00A851F4" w:rsidP="00A851F4">
            <w:r>
              <w:rPr>
                <w:rFonts w:ascii="Arial" w:hAnsi="Arial" w:cs="Arial"/>
                <w:b/>
                <w:bCs/>
                <w:color w:val="000000"/>
                <w:sz w:val="22"/>
                <w:szCs w:val="22"/>
              </w:rPr>
              <w:t>Item</w:t>
            </w:r>
          </w:p>
        </w:tc>
        <w:tc>
          <w:tcPr>
            <w:tcW w:w="4508" w:type="dxa"/>
          </w:tcPr>
          <w:p w14:paraId="01030CCB" w14:textId="035F1EDE" w:rsidR="00A851F4" w:rsidRDefault="00A851F4" w:rsidP="00A851F4">
            <w:r>
              <w:rPr>
                <w:rFonts w:ascii="Arial" w:hAnsi="Arial" w:cs="Arial"/>
                <w:color w:val="000000"/>
                <w:sz w:val="22"/>
                <w:szCs w:val="22"/>
              </w:rPr>
              <w:t>Booking Requests Table (Output)</w:t>
            </w:r>
          </w:p>
        </w:tc>
      </w:tr>
      <w:tr w:rsidR="00A851F4" w14:paraId="43F172DB" w14:textId="77777777" w:rsidTr="00284CB6">
        <w:tc>
          <w:tcPr>
            <w:tcW w:w="4508" w:type="dxa"/>
          </w:tcPr>
          <w:p w14:paraId="61FE4FD5" w14:textId="0EAE4032" w:rsidR="00A851F4" w:rsidRDefault="00A851F4" w:rsidP="00A851F4">
            <w:r>
              <w:rPr>
                <w:rFonts w:ascii="Arial" w:hAnsi="Arial" w:cs="Arial"/>
                <w:b/>
                <w:bCs/>
                <w:color w:val="000000"/>
                <w:sz w:val="22"/>
                <w:szCs w:val="22"/>
              </w:rPr>
              <w:t>Item Description</w:t>
            </w:r>
          </w:p>
        </w:tc>
        <w:tc>
          <w:tcPr>
            <w:tcW w:w="4508" w:type="dxa"/>
          </w:tcPr>
          <w:p w14:paraId="744987F3" w14:textId="5F32D6D5" w:rsidR="00A851F4" w:rsidRDefault="00A851F4" w:rsidP="00A851F4">
            <w:r>
              <w:rPr>
                <w:rFonts w:ascii="Arial" w:hAnsi="Arial" w:cs="Arial"/>
                <w:color w:val="000000"/>
                <w:sz w:val="22"/>
                <w:szCs w:val="22"/>
              </w:rPr>
              <w:t>A table showing pending requests with fields like student name, date, time, room, and purpose</w:t>
            </w:r>
          </w:p>
        </w:tc>
      </w:tr>
      <w:tr w:rsidR="00A851F4" w14:paraId="729EA7E7" w14:textId="77777777" w:rsidTr="00284CB6">
        <w:tc>
          <w:tcPr>
            <w:tcW w:w="4508" w:type="dxa"/>
          </w:tcPr>
          <w:p w14:paraId="20D025E2" w14:textId="11BAFECB" w:rsidR="00A851F4" w:rsidRDefault="00A851F4" w:rsidP="00A851F4">
            <w:r>
              <w:rPr>
                <w:rFonts w:ascii="Arial" w:hAnsi="Arial" w:cs="Arial"/>
                <w:b/>
                <w:bCs/>
                <w:color w:val="000000"/>
                <w:sz w:val="22"/>
                <w:szCs w:val="22"/>
              </w:rPr>
              <w:t>Item Purpose</w:t>
            </w:r>
          </w:p>
        </w:tc>
        <w:tc>
          <w:tcPr>
            <w:tcW w:w="4508" w:type="dxa"/>
          </w:tcPr>
          <w:p w14:paraId="6C4A1F46" w14:textId="5CAE01FF" w:rsidR="00A851F4" w:rsidRDefault="00A851F4" w:rsidP="00A851F4">
            <w:r>
              <w:rPr>
                <w:rFonts w:ascii="Arial" w:hAnsi="Arial" w:cs="Arial"/>
                <w:color w:val="000000"/>
                <w:sz w:val="22"/>
                <w:szCs w:val="22"/>
              </w:rPr>
              <w:t>To allow admins to review all pending classroom booking requests</w:t>
            </w:r>
          </w:p>
        </w:tc>
      </w:tr>
      <w:tr w:rsidR="00A851F4" w14:paraId="2535759D" w14:textId="77777777" w:rsidTr="00284CB6">
        <w:tc>
          <w:tcPr>
            <w:tcW w:w="4508" w:type="dxa"/>
          </w:tcPr>
          <w:p w14:paraId="4B9C4347" w14:textId="0E7B4F8F" w:rsidR="00A851F4" w:rsidRDefault="00A851F4" w:rsidP="00A851F4">
            <w:r>
              <w:rPr>
                <w:rFonts w:ascii="Arial" w:hAnsi="Arial" w:cs="Arial"/>
                <w:b/>
                <w:bCs/>
                <w:color w:val="000000"/>
                <w:sz w:val="22"/>
                <w:szCs w:val="22"/>
              </w:rPr>
              <w:t>Input Format</w:t>
            </w:r>
          </w:p>
        </w:tc>
        <w:tc>
          <w:tcPr>
            <w:tcW w:w="4508" w:type="dxa"/>
          </w:tcPr>
          <w:p w14:paraId="44CDC619" w14:textId="63BD868A" w:rsidR="00A851F4" w:rsidRDefault="00A851F4" w:rsidP="00A851F4">
            <w:r>
              <w:rPr>
                <w:rFonts w:ascii="Arial" w:hAnsi="Arial" w:cs="Arial"/>
                <w:color w:val="000000"/>
                <w:sz w:val="22"/>
                <w:szCs w:val="22"/>
              </w:rPr>
              <w:t>Table</w:t>
            </w:r>
          </w:p>
        </w:tc>
      </w:tr>
      <w:tr w:rsidR="00A851F4" w14:paraId="2C48DF5F" w14:textId="77777777" w:rsidTr="00284CB6">
        <w:tc>
          <w:tcPr>
            <w:tcW w:w="4508" w:type="dxa"/>
          </w:tcPr>
          <w:p w14:paraId="0EEDDB49" w14:textId="28E98351" w:rsidR="00A851F4" w:rsidRDefault="00A851F4" w:rsidP="00A851F4">
            <w:r>
              <w:rPr>
                <w:rFonts w:ascii="Arial" w:hAnsi="Arial" w:cs="Arial"/>
                <w:b/>
                <w:bCs/>
                <w:color w:val="000000"/>
                <w:sz w:val="22"/>
                <w:szCs w:val="22"/>
              </w:rPr>
              <w:t>Valid Input</w:t>
            </w:r>
          </w:p>
        </w:tc>
        <w:tc>
          <w:tcPr>
            <w:tcW w:w="4508" w:type="dxa"/>
          </w:tcPr>
          <w:p w14:paraId="56022B6D" w14:textId="6843E358" w:rsidR="00A851F4" w:rsidRDefault="00A851F4" w:rsidP="00A851F4">
            <w:r>
              <w:rPr>
                <w:rFonts w:ascii="Arial" w:hAnsi="Arial" w:cs="Arial"/>
                <w:color w:val="000000"/>
                <w:sz w:val="22"/>
                <w:szCs w:val="22"/>
              </w:rPr>
              <w:t>N/A</w:t>
            </w:r>
          </w:p>
        </w:tc>
      </w:tr>
      <w:tr w:rsidR="00A851F4" w14:paraId="648F919D" w14:textId="77777777" w:rsidTr="00284CB6">
        <w:tc>
          <w:tcPr>
            <w:tcW w:w="4508" w:type="dxa"/>
          </w:tcPr>
          <w:p w14:paraId="02AE1323" w14:textId="2A261383" w:rsidR="00A851F4" w:rsidRDefault="00A851F4" w:rsidP="00A851F4">
            <w:r>
              <w:rPr>
                <w:rFonts w:ascii="Arial" w:hAnsi="Arial" w:cs="Arial"/>
                <w:b/>
                <w:bCs/>
                <w:color w:val="000000"/>
                <w:sz w:val="22"/>
                <w:szCs w:val="22"/>
              </w:rPr>
              <w:t>Related I/O</w:t>
            </w:r>
          </w:p>
        </w:tc>
        <w:tc>
          <w:tcPr>
            <w:tcW w:w="4508" w:type="dxa"/>
          </w:tcPr>
          <w:p w14:paraId="6B20CE19" w14:textId="24779CEB" w:rsidR="00A851F4" w:rsidRDefault="00A851F4" w:rsidP="00A851F4">
            <w:r>
              <w:rPr>
                <w:rFonts w:ascii="Arial" w:hAnsi="Arial" w:cs="Arial"/>
                <w:color w:val="000000"/>
                <w:sz w:val="22"/>
                <w:szCs w:val="22"/>
              </w:rPr>
              <w:t>REQ_IO1202, REQ_IO1203</w:t>
            </w:r>
          </w:p>
        </w:tc>
      </w:tr>
      <w:tr w:rsidR="00A851F4" w14:paraId="7BE33A69" w14:textId="77777777" w:rsidTr="00284CB6">
        <w:tc>
          <w:tcPr>
            <w:tcW w:w="4508" w:type="dxa"/>
          </w:tcPr>
          <w:p w14:paraId="72D2209A" w14:textId="6DD10435" w:rsidR="00A851F4" w:rsidRDefault="00A851F4" w:rsidP="00A851F4">
            <w:r>
              <w:rPr>
                <w:rFonts w:ascii="Arial" w:hAnsi="Arial" w:cs="Arial"/>
                <w:b/>
                <w:bCs/>
                <w:color w:val="000000"/>
                <w:sz w:val="22"/>
                <w:szCs w:val="22"/>
              </w:rPr>
              <w:t>Author</w:t>
            </w:r>
          </w:p>
        </w:tc>
        <w:tc>
          <w:tcPr>
            <w:tcW w:w="4508" w:type="dxa"/>
          </w:tcPr>
          <w:p w14:paraId="0239BBB8" w14:textId="5B630BC8" w:rsidR="00A851F4" w:rsidRDefault="00DD3C86" w:rsidP="00A851F4">
            <w:ins w:id="950" w:author="Teoh Xuan Xuan" w:date="2025-05-25T20:21:00Z" w16du:dateUtc="2025-05-25T12:21:00Z">
              <w:r>
                <w:rPr>
                  <w:rFonts w:ascii="Arial" w:hAnsi="Arial" w:cs="Arial"/>
                  <w:color w:val="000000"/>
                  <w:sz w:val="22"/>
                  <w:szCs w:val="22"/>
                </w:rPr>
                <w:t>Yang Jia En</w:t>
              </w:r>
            </w:ins>
            <w:del w:id="951" w:author="Teoh Xuan Xuan" w:date="2025-05-25T20:21:00Z" w16du:dateUtc="2025-05-25T12:21:00Z">
              <w:r w:rsidR="00A851F4" w:rsidDel="00DD3C86">
                <w:rPr>
                  <w:rFonts w:ascii="Arial" w:hAnsi="Arial" w:cs="Arial"/>
                  <w:color w:val="000000"/>
                  <w:sz w:val="22"/>
                  <w:szCs w:val="22"/>
                </w:rPr>
                <w:delText>[Your Name Here]</w:delText>
              </w:r>
            </w:del>
          </w:p>
        </w:tc>
      </w:tr>
    </w:tbl>
    <w:p w14:paraId="5744D3AB" w14:textId="77777777" w:rsidR="003E0BE5" w:rsidRDefault="003E0BE5" w:rsidP="003E0BE5">
      <w:pPr>
        <w:rPr>
          <w:ins w:id="952" w:author="Teoh Xuan Xuan" w:date="2025-05-25T20:21:00Z" w16du:dateUtc="2025-05-25T12:21:00Z"/>
        </w:rPr>
      </w:pPr>
    </w:p>
    <w:p w14:paraId="01B59BBE" w14:textId="198948C4" w:rsidR="00DD3C86" w:rsidRDefault="00DD3C86" w:rsidP="00DD3C86">
      <w:pPr>
        <w:pStyle w:val="Quote"/>
        <w:pPrChange w:id="953" w:author="Teoh Xuan Xuan" w:date="2025-05-25T20:21:00Z" w16du:dateUtc="2025-05-25T12:21:00Z">
          <w:pPr/>
        </w:pPrChange>
      </w:pPr>
      <w:ins w:id="954" w:author="Teoh Xuan Xuan" w:date="2025-05-25T20:21:00Z" w16du:dateUtc="2025-05-25T12:21:00Z">
        <w:r>
          <w:t>Table 3.5.1</w:t>
        </w:r>
      </w:ins>
      <w:ins w:id="955" w:author="Teoh Xuan Xuan" w:date="2025-05-25T20:22:00Z" w16du:dateUtc="2025-05-25T12:22:00Z">
        <w:r>
          <w:t>2</w:t>
        </w:r>
      </w:ins>
      <w:ins w:id="956" w:author="Teoh Xuan Xuan" w:date="2025-05-25T20:21:00Z" w16du:dateUtc="2025-05-25T12:21:00Z">
        <w:r>
          <w:t>.</w:t>
        </w:r>
        <w:r>
          <w:t>2</w:t>
        </w:r>
        <w:r>
          <w:rPr>
            <w:rFonts w:hint="eastAsia"/>
          </w:rPr>
          <w:t xml:space="preserve">: </w:t>
        </w:r>
      </w:ins>
      <w:ins w:id="957" w:author="Teoh Xuan Xuan" w:date="2025-05-25T20:22:00Z" w16du:dateUtc="2025-05-25T12:22:00Z">
        <w:r>
          <w:t>Approve Button</w:t>
        </w:r>
      </w:ins>
      <w:ins w:id="958" w:author="Teoh Xuan Xuan" w:date="2025-05-25T20:21:00Z" w16du:dateUtc="2025-05-25T12:21:00Z">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A851F4" w14:paraId="21F77010" w14:textId="77777777" w:rsidTr="00284CB6">
        <w:tc>
          <w:tcPr>
            <w:tcW w:w="4508" w:type="dxa"/>
          </w:tcPr>
          <w:p w14:paraId="06792BE7" w14:textId="1770D01E" w:rsidR="00A851F4" w:rsidRDefault="00A851F4" w:rsidP="00A851F4">
            <w:r>
              <w:rPr>
                <w:rFonts w:ascii="Arial" w:hAnsi="Arial" w:cs="Arial"/>
                <w:b/>
                <w:bCs/>
                <w:color w:val="000000"/>
                <w:sz w:val="22"/>
                <w:szCs w:val="22"/>
              </w:rPr>
              <w:t>Requirement ID</w:t>
            </w:r>
          </w:p>
        </w:tc>
        <w:tc>
          <w:tcPr>
            <w:tcW w:w="4508" w:type="dxa"/>
          </w:tcPr>
          <w:p w14:paraId="7195FC28" w14:textId="60EC3765" w:rsidR="00A851F4" w:rsidRDefault="00A851F4" w:rsidP="00A851F4">
            <w:r>
              <w:rPr>
                <w:rFonts w:ascii="Arial" w:hAnsi="Arial" w:cs="Arial"/>
                <w:b/>
                <w:bCs/>
                <w:color w:val="000000"/>
                <w:sz w:val="22"/>
                <w:szCs w:val="22"/>
              </w:rPr>
              <w:t>REQ_IO1202</w:t>
            </w:r>
          </w:p>
        </w:tc>
      </w:tr>
      <w:tr w:rsidR="00A851F4" w14:paraId="6580B2FA" w14:textId="77777777" w:rsidTr="00284CB6">
        <w:tc>
          <w:tcPr>
            <w:tcW w:w="4508" w:type="dxa"/>
          </w:tcPr>
          <w:p w14:paraId="2C92CE16" w14:textId="27241BC6" w:rsidR="00A851F4" w:rsidRDefault="00A851F4" w:rsidP="00A851F4">
            <w:r>
              <w:rPr>
                <w:rFonts w:ascii="Arial" w:hAnsi="Arial" w:cs="Arial"/>
                <w:b/>
                <w:bCs/>
                <w:color w:val="000000"/>
                <w:sz w:val="22"/>
                <w:szCs w:val="22"/>
              </w:rPr>
              <w:t>Version</w:t>
            </w:r>
          </w:p>
        </w:tc>
        <w:tc>
          <w:tcPr>
            <w:tcW w:w="4508" w:type="dxa"/>
          </w:tcPr>
          <w:p w14:paraId="16F8E548" w14:textId="4D0B3022" w:rsidR="00A851F4" w:rsidRDefault="00A851F4" w:rsidP="00A851F4">
            <w:r>
              <w:rPr>
                <w:rFonts w:ascii="Arial" w:hAnsi="Arial" w:cs="Arial"/>
                <w:color w:val="000000"/>
                <w:sz w:val="22"/>
                <w:szCs w:val="22"/>
              </w:rPr>
              <w:t>1.0</w:t>
            </w:r>
          </w:p>
        </w:tc>
      </w:tr>
      <w:tr w:rsidR="00A851F4" w14:paraId="20EF6087" w14:textId="77777777" w:rsidTr="00284CB6">
        <w:tc>
          <w:tcPr>
            <w:tcW w:w="4508" w:type="dxa"/>
          </w:tcPr>
          <w:p w14:paraId="155F0707" w14:textId="2A4DA885" w:rsidR="00A851F4" w:rsidRDefault="00A851F4" w:rsidP="00A851F4">
            <w:r>
              <w:rPr>
                <w:rFonts w:ascii="Arial" w:hAnsi="Arial" w:cs="Arial"/>
                <w:b/>
                <w:bCs/>
                <w:color w:val="000000"/>
                <w:sz w:val="22"/>
                <w:szCs w:val="22"/>
              </w:rPr>
              <w:t>Item</w:t>
            </w:r>
          </w:p>
        </w:tc>
        <w:tc>
          <w:tcPr>
            <w:tcW w:w="4508" w:type="dxa"/>
          </w:tcPr>
          <w:p w14:paraId="799D41B9" w14:textId="32F236A7" w:rsidR="00A851F4" w:rsidRDefault="00A851F4" w:rsidP="00A851F4">
            <w:r>
              <w:rPr>
                <w:rFonts w:ascii="Arial" w:hAnsi="Arial" w:cs="Arial"/>
                <w:color w:val="000000"/>
                <w:sz w:val="22"/>
                <w:szCs w:val="22"/>
              </w:rPr>
              <w:t>Approve Button (Input)</w:t>
            </w:r>
          </w:p>
        </w:tc>
      </w:tr>
      <w:tr w:rsidR="00A851F4" w14:paraId="34B212CF" w14:textId="77777777" w:rsidTr="00284CB6">
        <w:tc>
          <w:tcPr>
            <w:tcW w:w="4508" w:type="dxa"/>
          </w:tcPr>
          <w:p w14:paraId="1A56DA83" w14:textId="2EA6B568" w:rsidR="00A851F4" w:rsidRDefault="00A851F4" w:rsidP="00A851F4">
            <w:r>
              <w:rPr>
                <w:rFonts w:ascii="Arial" w:hAnsi="Arial" w:cs="Arial"/>
                <w:b/>
                <w:bCs/>
                <w:color w:val="000000"/>
                <w:sz w:val="22"/>
                <w:szCs w:val="22"/>
              </w:rPr>
              <w:t>Item Description</w:t>
            </w:r>
          </w:p>
        </w:tc>
        <w:tc>
          <w:tcPr>
            <w:tcW w:w="4508" w:type="dxa"/>
          </w:tcPr>
          <w:p w14:paraId="1109814D" w14:textId="679B6D6E" w:rsidR="00A851F4" w:rsidRDefault="00A851F4" w:rsidP="00A851F4">
            <w:r>
              <w:rPr>
                <w:rFonts w:ascii="Arial" w:hAnsi="Arial" w:cs="Arial"/>
                <w:color w:val="000000"/>
                <w:sz w:val="22"/>
                <w:szCs w:val="22"/>
              </w:rPr>
              <w:t>A button next to each booking entry to approve the request</w:t>
            </w:r>
          </w:p>
        </w:tc>
      </w:tr>
      <w:tr w:rsidR="00A851F4" w14:paraId="62B2A32A" w14:textId="77777777" w:rsidTr="00284CB6">
        <w:tc>
          <w:tcPr>
            <w:tcW w:w="4508" w:type="dxa"/>
          </w:tcPr>
          <w:p w14:paraId="2E884CA4" w14:textId="3DD5BEE9" w:rsidR="00A851F4" w:rsidRDefault="00A851F4" w:rsidP="00A851F4">
            <w:r>
              <w:rPr>
                <w:rFonts w:ascii="Arial" w:hAnsi="Arial" w:cs="Arial"/>
                <w:b/>
                <w:bCs/>
                <w:color w:val="000000"/>
                <w:sz w:val="22"/>
                <w:szCs w:val="22"/>
              </w:rPr>
              <w:t>Item Purpose</w:t>
            </w:r>
          </w:p>
        </w:tc>
        <w:tc>
          <w:tcPr>
            <w:tcW w:w="4508" w:type="dxa"/>
          </w:tcPr>
          <w:p w14:paraId="3DF10752" w14:textId="2B1A91B7" w:rsidR="00A851F4" w:rsidRDefault="00A851F4" w:rsidP="00A851F4">
            <w:r>
              <w:rPr>
                <w:rFonts w:ascii="Arial" w:hAnsi="Arial" w:cs="Arial"/>
                <w:color w:val="000000"/>
                <w:sz w:val="22"/>
                <w:szCs w:val="22"/>
              </w:rPr>
              <w:t>To confirm and allow the requested classroom use</w:t>
            </w:r>
          </w:p>
        </w:tc>
      </w:tr>
      <w:tr w:rsidR="00A851F4" w14:paraId="5E2F7DB8" w14:textId="77777777" w:rsidTr="00284CB6">
        <w:tc>
          <w:tcPr>
            <w:tcW w:w="4508" w:type="dxa"/>
          </w:tcPr>
          <w:p w14:paraId="7A2A5BF2" w14:textId="1743BFBF" w:rsidR="00A851F4" w:rsidRDefault="00A851F4" w:rsidP="00A851F4">
            <w:r>
              <w:rPr>
                <w:rFonts w:ascii="Arial" w:hAnsi="Arial" w:cs="Arial"/>
                <w:b/>
                <w:bCs/>
                <w:color w:val="000000"/>
                <w:sz w:val="22"/>
                <w:szCs w:val="22"/>
              </w:rPr>
              <w:t>Input Format</w:t>
            </w:r>
          </w:p>
        </w:tc>
        <w:tc>
          <w:tcPr>
            <w:tcW w:w="4508" w:type="dxa"/>
          </w:tcPr>
          <w:p w14:paraId="46163D03" w14:textId="68C6A075" w:rsidR="00A851F4" w:rsidRDefault="00A851F4" w:rsidP="00A851F4">
            <w:r>
              <w:rPr>
                <w:rFonts w:ascii="Arial" w:hAnsi="Arial" w:cs="Arial"/>
                <w:color w:val="000000"/>
                <w:sz w:val="22"/>
                <w:szCs w:val="22"/>
              </w:rPr>
              <w:t>Button</w:t>
            </w:r>
          </w:p>
        </w:tc>
      </w:tr>
      <w:tr w:rsidR="00A851F4" w14:paraId="73670E55" w14:textId="77777777" w:rsidTr="00284CB6">
        <w:tc>
          <w:tcPr>
            <w:tcW w:w="4508" w:type="dxa"/>
          </w:tcPr>
          <w:p w14:paraId="5EF6EFAE" w14:textId="43D0ECF4" w:rsidR="00A851F4" w:rsidRDefault="00A851F4" w:rsidP="00A851F4">
            <w:r>
              <w:rPr>
                <w:rFonts w:ascii="Arial" w:hAnsi="Arial" w:cs="Arial"/>
                <w:b/>
                <w:bCs/>
                <w:color w:val="000000"/>
                <w:sz w:val="22"/>
                <w:szCs w:val="22"/>
              </w:rPr>
              <w:t>Valid Input</w:t>
            </w:r>
          </w:p>
        </w:tc>
        <w:tc>
          <w:tcPr>
            <w:tcW w:w="4508" w:type="dxa"/>
          </w:tcPr>
          <w:p w14:paraId="4255DF5F" w14:textId="6447A084" w:rsidR="00A851F4" w:rsidRDefault="00A851F4" w:rsidP="00A851F4">
            <w:r>
              <w:rPr>
                <w:rFonts w:ascii="Arial" w:hAnsi="Arial" w:cs="Arial"/>
                <w:color w:val="000000"/>
                <w:sz w:val="22"/>
                <w:szCs w:val="22"/>
              </w:rPr>
              <w:t>Click event</w:t>
            </w:r>
          </w:p>
        </w:tc>
      </w:tr>
      <w:tr w:rsidR="00A851F4" w14:paraId="5B5DDC6C" w14:textId="77777777" w:rsidTr="00284CB6">
        <w:tc>
          <w:tcPr>
            <w:tcW w:w="4508" w:type="dxa"/>
          </w:tcPr>
          <w:p w14:paraId="539DD661" w14:textId="4E1F99B3" w:rsidR="00A851F4" w:rsidRDefault="00A851F4" w:rsidP="00A851F4">
            <w:r>
              <w:rPr>
                <w:rFonts w:ascii="Arial" w:hAnsi="Arial" w:cs="Arial"/>
                <w:b/>
                <w:bCs/>
                <w:color w:val="000000"/>
                <w:sz w:val="22"/>
                <w:szCs w:val="22"/>
              </w:rPr>
              <w:t>Related I/O</w:t>
            </w:r>
          </w:p>
        </w:tc>
        <w:tc>
          <w:tcPr>
            <w:tcW w:w="4508" w:type="dxa"/>
          </w:tcPr>
          <w:p w14:paraId="693618AF" w14:textId="2CCCDFDE" w:rsidR="00A851F4" w:rsidRDefault="00A851F4" w:rsidP="00A851F4">
            <w:r>
              <w:rPr>
                <w:rFonts w:ascii="Arial" w:hAnsi="Arial" w:cs="Arial"/>
                <w:color w:val="000000"/>
                <w:sz w:val="22"/>
                <w:szCs w:val="22"/>
              </w:rPr>
              <w:t>REQ_IO1201</w:t>
            </w:r>
          </w:p>
        </w:tc>
      </w:tr>
      <w:tr w:rsidR="00A851F4" w14:paraId="72F622B2" w14:textId="77777777" w:rsidTr="00284CB6">
        <w:tc>
          <w:tcPr>
            <w:tcW w:w="4508" w:type="dxa"/>
          </w:tcPr>
          <w:p w14:paraId="3ADDF5D3" w14:textId="1E6B9145" w:rsidR="00A851F4" w:rsidRDefault="00A851F4" w:rsidP="00A851F4">
            <w:r>
              <w:rPr>
                <w:rFonts w:ascii="Arial" w:hAnsi="Arial" w:cs="Arial"/>
                <w:b/>
                <w:bCs/>
                <w:color w:val="000000"/>
                <w:sz w:val="22"/>
                <w:szCs w:val="22"/>
              </w:rPr>
              <w:t>Author</w:t>
            </w:r>
          </w:p>
        </w:tc>
        <w:tc>
          <w:tcPr>
            <w:tcW w:w="4508" w:type="dxa"/>
          </w:tcPr>
          <w:p w14:paraId="702C6A47" w14:textId="46B1A780" w:rsidR="00A851F4" w:rsidRDefault="00DD3C86" w:rsidP="00A851F4">
            <w:ins w:id="959" w:author="Teoh Xuan Xuan" w:date="2025-05-25T20:22:00Z" w16du:dateUtc="2025-05-25T12:22:00Z">
              <w:r>
                <w:rPr>
                  <w:rFonts w:ascii="Arial" w:hAnsi="Arial" w:cs="Arial"/>
                  <w:color w:val="000000"/>
                  <w:sz w:val="22"/>
                  <w:szCs w:val="22"/>
                </w:rPr>
                <w:t xml:space="preserve">Teoh Xuan </w:t>
              </w:r>
              <w:proofErr w:type="spellStart"/>
              <w:r>
                <w:rPr>
                  <w:rFonts w:ascii="Arial" w:hAnsi="Arial" w:cs="Arial"/>
                  <w:color w:val="000000"/>
                  <w:sz w:val="22"/>
                  <w:szCs w:val="22"/>
                </w:rPr>
                <w:t>Xuan</w:t>
              </w:r>
            </w:ins>
            <w:proofErr w:type="spellEnd"/>
            <w:del w:id="960" w:author="Teoh Xuan Xuan" w:date="2025-05-25T20:22:00Z" w16du:dateUtc="2025-05-25T12:22:00Z">
              <w:r w:rsidR="00A851F4" w:rsidDel="00DD3C86">
                <w:rPr>
                  <w:rFonts w:ascii="Arial" w:hAnsi="Arial" w:cs="Arial"/>
                  <w:color w:val="000000"/>
                  <w:sz w:val="22"/>
                  <w:szCs w:val="22"/>
                </w:rPr>
                <w:delText>[Your Name Here]</w:delText>
              </w:r>
            </w:del>
          </w:p>
        </w:tc>
      </w:tr>
    </w:tbl>
    <w:p w14:paraId="679DFF12" w14:textId="77777777" w:rsidR="003E0BE5" w:rsidRDefault="003E0BE5" w:rsidP="003E0BE5">
      <w:pPr>
        <w:rPr>
          <w:ins w:id="961" w:author="Teoh Xuan Xuan" w:date="2025-05-25T20:22:00Z" w16du:dateUtc="2025-05-25T12:22:00Z"/>
        </w:rPr>
      </w:pPr>
    </w:p>
    <w:p w14:paraId="6F63BFF1" w14:textId="59FF3114" w:rsidR="00DD3C86" w:rsidRDefault="00DD3C86" w:rsidP="00DD3C86">
      <w:pPr>
        <w:pStyle w:val="Quote"/>
        <w:pPrChange w:id="962" w:author="Teoh Xuan Xuan" w:date="2025-05-25T20:22:00Z" w16du:dateUtc="2025-05-25T12:22:00Z">
          <w:pPr/>
        </w:pPrChange>
      </w:pPr>
      <w:ins w:id="963" w:author="Teoh Xuan Xuan" w:date="2025-05-25T20:22:00Z" w16du:dateUtc="2025-05-25T12:22:00Z">
        <w:r>
          <w:t>Table 3.5.1</w:t>
        </w:r>
        <w:r>
          <w:t>2</w:t>
        </w:r>
        <w:r>
          <w:t>.</w:t>
        </w:r>
        <w:r>
          <w:t>3</w:t>
        </w:r>
        <w:r>
          <w:rPr>
            <w:rFonts w:hint="eastAsia"/>
          </w:rPr>
          <w:t xml:space="preserve">: </w:t>
        </w:r>
        <w:r>
          <w:t>Reject Button</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BE3AB8" w14:paraId="79E0A2BC" w14:textId="77777777" w:rsidTr="00284CB6">
        <w:tc>
          <w:tcPr>
            <w:tcW w:w="4508" w:type="dxa"/>
          </w:tcPr>
          <w:p w14:paraId="334F51D9" w14:textId="32DA784D" w:rsidR="00BE3AB8" w:rsidRDefault="00BE3AB8" w:rsidP="00BE3AB8">
            <w:r>
              <w:rPr>
                <w:rFonts w:ascii="Arial" w:hAnsi="Arial" w:cs="Arial"/>
                <w:b/>
                <w:bCs/>
                <w:color w:val="000000"/>
                <w:sz w:val="22"/>
                <w:szCs w:val="22"/>
              </w:rPr>
              <w:t>Requirement ID</w:t>
            </w:r>
          </w:p>
        </w:tc>
        <w:tc>
          <w:tcPr>
            <w:tcW w:w="4508" w:type="dxa"/>
          </w:tcPr>
          <w:p w14:paraId="0503B26D" w14:textId="51673168" w:rsidR="00BE3AB8" w:rsidRDefault="00BE3AB8" w:rsidP="00BE3AB8">
            <w:r>
              <w:rPr>
                <w:rFonts w:ascii="Arial" w:hAnsi="Arial" w:cs="Arial"/>
                <w:b/>
                <w:bCs/>
                <w:color w:val="000000"/>
                <w:sz w:val="22"/>
                <w:szCs w:val="22"/>
              </w:rPr>
              <w:t>REQ_IO1203</w:t>
            </w:r>
          </w:p>
        </w:tc>
      </w:tr>
      <w:tr w:rsidR="00BE3AB8" w14:paraId="712446C4" w14:textId="77777777" w:rsidTr="00284CB6">
        <w:tc>
          <w:tcPr>
            <w:tcW w:w="4508" w:type="dxa"/>
          </w:tcPr>
          <w:p w14:paraId="39D00DC5" w14:textId="56C9358E" w:rsidR="00BE3AB8" w:rsidRDefault="00BE3AB8" w:rsidP="00BE3AB8">
            <w:r>
              <w:rPr>
                <w:rFonts w:ascii="Arial" w:hAnsi="Arial" w:cs="Arial"/>
                <w:b/>
                <w:bCs/>
                <w:color w:val="000000"/>
                <w:sz w:val="22"/>
                <w:szCs w:val="22"/>
              </w:rPr>
              <w:t>Version</w:t>
            </w:r>
          </w:p>
        </w:tc>
        <w:tc>
          <w:tcPr>
            <w:tcW w:w="4508" w:type="dxa"/>
          </w:tcPr>
          <w:p w14:paraId="7DAD01A0" w14:textId="42EC3C9D" w:rsidR="00BE3AB8" w:rsidRDefault="00BE3AB8" w:rsidP="00BE3AB8">
            <w:r>
              <w:rPr>
                <w:rFonts w:ascii="Arial" w:hAnsi="Arial" w:cs="Arial"/>
                <w:color w:val="000000"/>
                <w:sz w:val="22"/>
                <w:szCs w:val="22"/>
              </w:rPr>
              <w:t>1.0</w:t>
            </w:r>
          </w:p>
        </w:tc>
      </w:tr>
      <w:tr w:rsidR="00BE3AB8" w14:paraId="5E070714" w14:textId="77777777" w:rsidTr="00284CB6">
        <w:tc>
          <w:tcPr>
            <w:tcW w:w="4508" w:type="dxa"/>
          </w:tcPr>
          <w:p w14:paraId="17BBBFEC" w14:textId="161EA4AB" w:rsidR="00BE3AB8" w:rsidRDefault="00BE3AB8" w:rsidP="00BE3AB8">
            <w:r>
              <w:rPr>
                <w:rFonts w:ascii="Arial" w:hAnsi="Arial" w:cs="Arial"/>
                <w:b/>
                <w:bCs/>
                <w:color w:val="000000"/>
                <w:sz w:val="22"/>
                <w:szCs w:val="22"/>
              </w:rPr>
              <w:t>Item</w:t>
            </w:r>
          </w:p>
        </w:tc>
        <w:tc>
          <w:tcPr>
            <w:tcW w:w="4508" w:type="dxa"/>
          </w:tcPr>
          <w:p w14:paraId="18BE77CF" w14:textId="03C39065" w:rsidR="00BE3AB8" w:rsidRDefault="00BE3AB8" w:rsidP="00BE3AB8">
            <w:r>
              <w:rPr>
                <w:rFonts w:ascii="Arial" w:hAnsi="Arial" w:cs="Arial"/>
                <w:color w:val="000000"/>
                <w:sz w:val="22"/>
                <w:szCs w:val="22"/>
              </w:rPr>
              <w:t>Reject Button (Input)</w:t>
            </w:r>
          </w:p>
        </w:tc>
      </w:tr>
      <w:tr w:rsidR="00BE3AB8" w14:paraId="647B4A7E" w14:textId="77777777" w:rsidTr="00284CB6">
        <w:tc>
          <w:tcPr>
            <w:tcW w:w="4508" w:type="dxa"/>
          </w:tcPr>
          <w:p w14:paraId="4EA78406" w14:textId="58F5F224" w:rsidR="00BE3AB8" w:rsidRDefault="00BE3AB8" w:rsidP="00BE3AB8">
            <w:r>
              <w:rPr>
                <w:rFonts w:ascii="Arial" w:hAnsi="Arial" w:cs="Arial"/>
                <w:b/>
                <w:bCs/>
                <w:color w:val="000000"/>
                <w:sz w:val="22"/>
                <w:szCs w:val="22"/>
              </w:rPr>
              <w:t>Item Description</w:t>
            </w:r>
          </w:p>
        </w:tc>
        <w:tc>
          <w:tcPr>
            <w:tcW w:w="4508" w:type="dxa"/>
          </w:tcPr>
          <w:p w14:paraId="0B80BA64" w14:textId="225C0A67" w:rsidR="00BE3AB8" w:rsidRDefault="00BE3AB8" w:rsidP="00BE3AB8">
            <w:r>
              <w:rPr>
                <w:rFonts w:ascii="Arial" w:hAnsi="Arial" w:cs="Arial"/>
                <w:color w:val="000000"/>
                <w:sz w:val="22"/>
                <w:szCs w:val="22"/>
              </w:rPr>
              <w:t>A button to reject the booking request</w:t>
            </w:r>
          </w:p>
        </w:tc>
      </w:tr>
      <w:tr w:rsidR="00BE3AB8" w14:paraId="7B5CCC24" w14:textId="77777777" w:rsidTr="00284CB6">
        <w:tc>
          <w:tcPr>
            <w:tcW w:w="4508" w:type="dxa"/>
          </w:tcPr>
          <w:p w14:paraId="68E5BE81" w14:textId="095DA5B9" w:rsidR="00BE3AB8" w:rsidRDefault="00BE3AB8" w:rsidP="00BE3AB8">
            <w:r>
              <w:rPr>
                <w:rFonts w:ascii="Arial" w:hAnsi="Arial" w:cs="Arial"/>
                <w:b/>
                <w:bCs/>
                <w:color w:val="000000"/>
                <w:sz w:val="22"/>
                <w:szCs w:val="22"/>
              </w:rPr>
              <w:t>Item Purpose</w:t>
            </w:r>
          </w:p>
        </w:tc>
        <w:tc>
          <w:tcPr>
            <w:tcW w:w="4508" w:type="dxa"/>
          </w:tcPr>
          <w:p w14:paraId="50CA48EF" w14:textId="122D0921" w:rsidR="00BE3AB8" w:rsidRDefault="00BE3AB8" w:rsidP="00BE3AB8">
            <w:r>
              <w:rPr>
                <w:rFonts w:ascii="Arial" w:hAnsi="Arial" w:cs="Arial"/>
                <w:color w:val="000000"/>
                <w:sz w:val="22"/>
                <w:szCs w:val="22"/>
              </w:rPr>
              <w:t>To deny room usage if unavailable or inappropriate</w:t>
            </w:r>
          </w:p>
        </w:tc>
      </w:tr>
      <w:tr w:rsidR="00BE3AB8" w14:paraId="3EC3C727" w14:textId="77777777" w:rsidTr="00284CB6">
        <w:tc>
          <w:tcPr>
            <w:tcW w:w="4508" w:type="dxa"/>
          </w:tcPr>
          <w:p w14:paraId="321080AF" w14:textId="4996B975" w:rsidR="00BE3AB8" w:rsidRDefault="00BE3AB8" w:rsidP="00BE3AB8">
            <w:r>
              <w:rPr>
                <w:rFonts w:ascii="Arial" w:hAnsi="Arial" w:cs="Arial"/>
                <w:b/>
                <w:bCs/>
                <w:color w:val="000000"/>
                <w:sz w:val="22"/>
                <w:szCs w:val="22"/>
              </w:rPr>
              <w:t>Input Format</w:t>
            </w:r>
          </w:p>
        </w:tc>
        <w:tc>
          <w:tcPr>
            <w:tcW w:w="4508" w:type="dxa"/>
          </w:tcPr>
          <w:p w14:paraId="3E2579F0" w14:textId="0B1AADF9" w:rsidR="00BE3AB8" w:rsidRDefault="00BE3AB8" w:rsidP="00BE3AB8">
            <w:r>
              <w:rPr>
                <w:rFonts w:ascii="Arial" w:hAnsi="Arial" w:cs="Arial"/>
                <w:color w:val="000000"/>
                <w:sz w:val="22"/>
                <w:szCs w:val="22"/>
              </w:rPr>
              <w:t>Button</w:t>
            </w:r>
          </w:p>
        </w:tc>
      </w:tr>
      <w:tr w:rsidR="00BE3AB8" w14:paraId="3FF344C7" w14:textId="77777777" w:rsidTr="00284CB6">
        <w:tc>
          <w:tcPr>
            <w:tcW w:w="4508" w:type="dxa"/>
          </w:tcPr>
          <w:p w14:paraId="77BBEA46" w14:textId="67ABF525" w:rsidR="00BE3AB8" w:rsidRDefault="00BE3AB8" w:rsidP="00BE3AB8">
            <w:r>
              <w:rPr>
                <w:rFonts w:ascii="Arial" w:hAnsi="Arial" w:cs="Arial"/>
                <w:b/>
                <w:bCs/>
                <w:color w:val="000000"/>
                <w:sz w:val="22"/>
                <w:szCs w:val="22"/>
              </w:rPr>
              <w:t>Valid Input</w:t>
            </w:r>
          </w:p>
        </w:tc>
        <w:tc>
          <w:tcPr>
            <w:tcW w:w="4508" w:type="dxa"/>
          </w:tcPr>
          <w:p w14:paraId="7F1767BA" w14:textId="5606AC02" w:rsidR="00BE3AB8" w:rsidRDefault="00BE3AB8" w:rsidP="00BE3AB8">
            <w:r>
              <w:rPr>
                <w:rFonts w:ascii="Arial" w:hAnsi="Arial" w:cs="Arial"/>
                <w:color w:val="000000"/>
                <w:sz w:val="22"/>
                <w:szCs w:val="22"/>
              </w:rPr>
              <w:t>Click event</w:t>
            </w:r>
          </w:p>
        </w:tc>
      </w:tr>
      <w:tr w:rsidR="00BE3AB8" w14:paraId="77F7BB49" w14:textId="77777777" w:rsidTr="00284CB6">
        <w:tc>
          <w:tcPr>
            <w:tcW w:w="4508" w:type="dxa"/>
          </w:tcPr>
          <w:p w14:paraId="72A26A05" w14:textId="32753BEE" w:rsidR="00BE3AB8" w:rsidRDefault="00BE3AB8" w:rsidP="00BE3AB8">
            <w:r>
              <w:rPr>
                <w:rFonts w:ascii="Arial" w:hAnsi="Arial" w:cs="Arial"/>
                <w:b/>
                <w:bCs/>
                <w:color w:val="000000"/>
                <w:sz w:val="22"/>
                <w:szCs w:val="22"/>
              </w:rPr>
              <w:t>Related I/O</w:t>
            </w:r>
          </w:p>
        </w:tc>
        <w:tc>
          <w:tcPr>
            <w:tcW w:w="4508" w:type="dxa"/>
          </w:tcPr>
          <w:p w14:paraId="5BCA38F3" w14:textId="5D8072F0" w:rsidR="00BE3AB8" w:rsidRDefault="00BE3AB8" w:rsidP="00BE3AB8">
            <w:r>
              <w:rPr>
                <w:rFonts w:ascii="Arial" w:hAnsi="Arial" w:cs="Arial"/>
                <w:color w:val="000000"/>
                <w:sz w:val="22"/>
                <w:szCs w:val="22"/>
              </w:rPr>
              <w:t>REQ_IO1201</w:t>
            </w:r>
          </w:p>
        </w:tc>
      </w:tr>
      <w:tr w:rsidR="00BE3AB8" w14:paraId="10BCCC5B" w14:textId="77777777" w:rsidTr="00284CB6">
        <w:tc>
          <w:tcPr>
            <w:tcW w:w="4508" w:type="dxa"/>
          </w:tcPr>
          <w:p w14:paraId="75D8C6C5" w14:textId="09D5AA8F" w:rsidR="00BE3AB8" w:rsidRDefault="00BE3AB8" w:rsidP="00BE3AB8">
            <w:r>
              <w:rPr>
                <w:rFonts w:ascii="Arial" w:hAnsi="Arial" w:cs="Arial"/>
                <w:b/>
                <w:bCs/>
                <w:color w:val="000000"/>
                <w:sz w:val="22"/>
                <w:szCs w:val="22"/>
              </w:rPr>
              <w:t>Author</w:t>
            </w:r>
          </w:p>
        </w:tc>
        <w:tc>
          <w:tcPr>
            <w:tcW w:w="4508" w:type="dxa"/>
          </w:tcPr>
          <w:p w14:paraId="184E5919" w14:textId="4E44EB19" w:rsidR="00BE3AB8" w:rsidRDefault="00DD3C86" w:rsidP="00BE3AB8">
            <w:ins w:id="964" w:author="Teoh Xuan Xuan" w:date="2025-05-25T20:22:00Z" w16du:dateUtc="2025-05-25T12:22:00Z">
              <w:r>
                <w:rPr>
                  <w:rFonts w:ascii="Arial" w:hAnsi="Arial" w:cs="Arial"/>
                  <w:color w:val="000000"/>
                  <w:sz w:val="22"/>
                  <w:szCs w:val="22"/>
                </w:rPr>
                <w:t xml:space="preserve">Teoh Xuan </w:t>
              </w:r>
              <w:proofErr w:type="spellStart"/>
              <w:r>
                <w:rPr>
                  <w:rFonts w:ascii="Arial" w:hAnsi="Arial" w:cs="Arial"/>
                  <w:color w:val="000000"/>
                  <w:sz w:val="22"/>
                  <w:szCs w:val="22"/>
                </w:rPr>
                <w:t>Xuan</w:t>
              </w:r>
            </w:ins>
            <w:proofErr w:type="spellEnd"/>
            <w:del w:id="965" w:author="Teoh Xuan Xuan" w:date="2025-05-25T20:22:00Z" w16du:dateUtc="2025-05-25T12:22:00Z">
              <w:r w:rsidR="00BE3AB8" w:rsidDel="00DD3C86">
                <w:rPr>
                  <w:rFonts w:ascii="Arial" w:hAnsi="Arial" w:cs="Arial"/>
                  <w:color w:val="000000"/>
                  <w:sz w:val="22"/>
                  <w:szCs w:val="22"/>
                </w:rPr>
                <w:delText>[Your Name Here]</w:delText>
              </w:r>
            </w:del>
          </w:p>
        </w:tc>
      </w:tr>
    </w:tbl>
    <w:p w14:paraId="35F88258" w14:textId="77777777" w:rsidR="003E0BE5" w:rsidRDefault="003E0BE5" w:rsidP="003E0BE5">
      <w:pPr>
        <w:rPr>
          <w:ins w:id="966" w:author="Teoh Xuan Xuan" w:date="2025-05-25T20:22:00Z" w16du:dateUtc="2025-05-25T12:22:00Z"/>
        </w:rPr>
      </w:pPr>
    </w:p>
    <w:p w14:paraId="7F80E233" w14:textId="77777777" w:rsidR="00DD3C86" w:rsidRDefault="00DD3C86">
      <w:pPr>
        <w:rPr>
          <w:ins w:id="967" w:author="Teoh Xuan Xuan" w:date="2025-05-25T20:23:00Z" w16du:dateUtc="2025-05-25T12:23:00Z"/>
          <w:i/>
          <w:iCs/>
          <w:color w:val="262626" w:themeColor="text1" w:themeTint="D9"/>
          <w:sz w:val="22"/>
        </w:rPr>
      </w:pPr>
      <w:ins w:id="968" w:author="Teoh Xuan Xuan" w:date="2025-05-25T20:23:00Z" w16du:dateUtc="2025-05-25T12:23:00Z">
        <w:r>
          <w:br w:type="page"/>
        </w:r>
      </w:ins>
    </w:p>
    <w:p w14:paraId="5B2EAE0D" w14:textId="0188FDE5" w:rsidR="00DD3C86" w:rsidRDefault="00DD3C86" w:rsidP="00DD3C86">
      <w:pPr>
        <w:pStyle w:val="Quote"/>
        <w:pPrChange w:id="969" w:author="Teoh Xuan Xuan" w:date="2025-05-25T20:22:00Z" w16du:dateUtc="2025-05-25T12:22:00Z">
          <w:pPr/>
        </w:pPrChange>
      </w:pPr>
      <w:ins w:id="970" w:author="Teoh Xuan Xuan" w:date="2025-05-25T20:22:00Z" w16du:dateUtc="2025-05-25T12:22:00Z">
        <w:r>
          <w:lastRenderedPageBreak/>
          <w:t>Table 3.5.</w:t>
        </w:r>
        <w:r>
          <w:t>12.4</w:t>
        </w:r>
        <w:r>
          <w:rPr>
            <w:rFonts w:hint="eastAsia"/>
          </w:rPr>
          <w:t xml:space="preserve">: </w:t>
        </w:r>
        <w:r>
          <w:t>Decision Status Message</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BE3AB8" w14:paraId="08539B10" w14:textId="77777777" w:rsidTr="00284CB6">
        <w:tc>
          <w:tcPr>
            <w:tcW w:w="4508" w:type="dxa"/>
          </w:tcPr>
          <w:p w14:paraId="19AD4828" w14:textId="4009C969" w:rsidR="00BE3AB8" w:rsidRDefault="00BE3AB8" w:rsidP="00BE3AB8">
            <w:r>
              <w:rPr>
                <w:rFonts w:ascii="Arial" w:hAnsi="Arial" w:cs="Arial"/>
                <w:b/>
                <w:bCs/>
                <w:color w:val="000000"/>
                <w:sz w:val="22"/>
                <w:szCs w:val="22"/>
              </w:rPr>
              <w:t>Requirement ID</w:t>
            </w:r>
          </w:p>
        </w:tc>
        <w:tc>
          <w:tcPr>
            <w:tcW w:w="4508" w:type="dxa"/>
          </w:tcPr>
          <w:p w14:paraId="27B5E65F" w14:textId="2C533560" w:rsidR="00BE3AB8" w:rsidRDefault="00BE3AB8" w:rsidP="00BE3AB8">
            <w:r>
              <w:rPr>
                <w:rFonts w:ascii="Arial" w:hAnsi="Arial" w:cs="Arial"/>
                <w:b/>
                <w:bCs/>
                <w:color w:val="000000"/>
                <w:sz w:val="22"/>
                <w:szCs w:val="22"/>
              </w:rPr>
              <w:t>REQ_IO1204</w:t>
            </w:r>
          </w:p>
        </w:tc>
      </w:tr>
      <w:tr w:rsidR="00BE3AB8" w14:paraId="6D6CE836" w14:textId="77777777" w:rsidTr="00284CB6">
        <w:tc>
          <w:tcPr>
            <w:tcW w:w="4508" w:type="dxa"/>
          </w:tcPr>
          <w:p w14:paraId="0A707268" w14:textId="409C5E81" w:rsidR="00BE3AB8" w:rsidRDefault="00BE3AB8" w:rsidP="00BE3AB8">
            <w:r>
              <w:rPr>
                <w:rFonts w:ascii="Arial" w:hAnsi="Arial" w:cs="Arial"/>
                <w:b/>
                <w:bCs/>
                <w:color w:val="000000"/>
                <w:sz w:val="22"/>
                <w:szCs w:val="22"/>
              </w:rPr>
              <w:t>Version</w:t>
            </w:r>
          </w:p>
        </w:tc>
        <w:tc>
          <w:tcPr>
            <w:tcW w:w="4508" w:type="dxa"/>
          </w:tcPr>
          <w:p w14:paraId="16E1BF19" w14:textId="0AA49165" w:rsidR="00BE3AB8" w:rsidRDefault="00BE3AB8" w:rsidP="00BE3AB8">
            <w:r>
              <w:rPr>
                <w:rFonts w:ascii="Arial" w:hAnsi="Arial" w:cs="Arial"/>
                <w:color w:val="000000"/>
                <w:sz w:val="22"/>
                <w:szCs w:val="22"/>
              </w:rPr>
              <w:t>1.0</w:t>
            </w:r>
          </w:p>
        </w:tc>
      </w:tr>
      <w:tr w:rsidR="00BE3AB8" w14:paraId="6E3F01C0" w14:textId="77777777" w:rsidTr="00284CB6">
        <w:tc>
          <w:tcPr>
            <w:tcW w:w="4508" w:type="dxa"/>
          </w:tcPr>
          <w:p w14:paraId="0615606C" w14:textId="1EC3DF78" w:rsidR="00BE3AB8" w:rsidRDefault="00BE3AB8" w:rsidP="00BE3AB8">
            <w:r>
              <w:rPr>
                <w:rFonts w:ascii="Arial" w:hAnsi="Arial" w:cs="Arial"/>
                <w:b/>
                <w:bCs/>
                <w:color w:val="000000"/>
                <w:sz w:val="22"/>
                <w:szCs w:val="22"/>
              </w:rPr>
              <w:t>Item</w:t>
            </w:r>
          </w:p>
        </w:tc>
        <w:tc>
          <w:tcPr>
            <w:tcW w:w="4508" w:type="dxa"/>
          </w:tcPr>
          <w:p w14:paraId="7D20CBFF" w14:textId="293FDB55" w:rsidR="00BE3AB8" w:rsidRDefault="00BE3AB8" w:rsidP="00BE3AB8">
            <w:r>
              <w:rPr>
                <w:rFonts w:ascii="Arial" w:hAnsi="Arial" w:cs="Arial"/>
                <w:color w:val="000000"/>
                <w:sz w:val="22"/>
                <w:szCs w:val="22"/>
              </w:rPr>
              <w:t>Decision Status Message (Output)</w:t>
            </w:r>
          </w:p>
        </w:tc>
      </w:tr>
      <w:tr w:rsidR="00BE3AB8" w14:paraId="4AA284B1" w14:textId="77777777" w:rsidTr="00284CB6">
        <w:tc>
          <w:tcPr>
            <w:tcW w:w="4508" w:type="dxa"/>
          </w:tcPr>
          <w:p w14:paraId="0233165E" w14:textId="288A838F" w:rsidR="00BE3AB8" w:rsidRDefault="00BE3AB8" w:rsidP="00BE3AB8">
            <w:r>
              <w:rPr>
                <w:rFonts w:ascii="Arial" w:hAnsi="Arial" w:cs="Arial"/>
                <w:b/>
                <w:bCs/>
                <w:color w:val="000000"/>
                <w:sz w:val="22"/>
                <w:szCs w:val="22"/>
              </w:rPr>
              <w:t>Item Description</w:t>
            </w:r>
          </w:p>
        </w:tc>
        <w:tc>
          <w:tcPr>
            <w:tcW w:w="4508" w:type="dxa"/>
          </w:tcPr>
          <w:p w14:paraId="7CEDD21C" w14:textId="5D343002" w:rsidR="00BE3AB8" w:rsidRDefault="00BE3AB8" w:rsidP="00BE3AB8">
            <w:r>
              <w:rPr>
                <w:rFonts w:ascii="Arial" w:hAnsi="Arial" w:cs="Arial"/>
                <w:color w:val="000000"/>
                <w:sz w:val="22"/>
                <w:szCs w:val="22"/>
              </w:rPr>
              <w:t>A success/failure message that confirms the decision was processed</w:t>
            </w:r>
          </w:p>
        </w:tc>
      </w:tr>
      <w:tr w:rsidR="00BE3AB8" w14:paraId="5A72D64E" w14:textId="77777777" w:rsidTr="00284CB6">
        <w:tc>
          <w:tcPr>
            <w:tcW w:w="4508" w:type="dxa"/>
          </w:tcPr>
          <w:p w14:paraId="57C96945" w14:textId="69C2F5A7" w:rsidR="00BE3AB8" w:rsidRDefault="00BE3AB8" w:rsidP="00BE3AB8">
            <w:r>
              <w:rPr>
                <w:rFonts w:ascii="Arial" w:hAnsi="Arial" w:cs="Arial"/>
                <w:b/>
                <w:bCs/>
                <w:color w:val="000000"/>
                <w:sz w:val="22"/>
                <w:szCs w:val="22"/>
              </w:rPr>
              <w:t>Item Purpose</w:t>
            </w:r>
          </w:p>
        </w:tc>
        <w:tc>
          <w:tcPr>
            <w:tcW w:w="4508" w:type="dxa"/>
          </w:tcPr>
          <w:p w14:paraId="64D85647" w14:textId="5FB094E0" w:rsidR="00BE3AB8" w:rsidRDefault="00BE3AB8" w:rsidP="00BE3AB8">
            <w:r>
              <w:rPr>
                <w:rFonts w:ascii="Arial" w:hAnsi="Arial" w:cs="Arial"/>
                <w:color w:val="000000"/>
                <w:sz w:val="22"/>
                <w:szCs w:val="22"/>
              </w:rPr>
              <w:t>To inform the admin of successful approval or rejection</w:t>
            </w:r>
          </w:p>
        </w:tc>
      </w:tr>
      <w:tr w:rsidR="00BE3AB8" w14:paraId="11A6FDF4" w14:textId="77777777" w:rsidTr="00284CB6">
        <w:tc>
          <w:tcPr>
            <w:tcW w:w="4508" w:type="dxa"/>
          </w:tcPr>
          <w:p w14:paraId="0294597D" w14:textId="496BA646" w:rsidR="00BE3AB8" w:rsidRDefault="00BE3AB8" w:rsidP="00BE3AB8">
            <w:r>
              <w:rPr>
                <w:rFonts w:ascii="Arial" w:hAnsi="Arial" w:cs="Arial"/>
                <w:b/>
                <w:bCs/>
                <w:color w:val="000000"/>
                <w:sz w:val="22"/>
                <w:szCs w:val="22"/>
              </w:rPr>
              <w:t>Input Format</w:t>
            </w:r>
          </w:p>
        </w:tc>
        <w:tc>
          <w:tcPr>
            <w:tcW w:w="4508" w:type="dxa"/>
          </w:tcPr>
          <w:p w14:paraId="1039BA26" w14:textId="628959FF" w:rsidR="00BE3AB8" w:rsidRDefault="00BE3AB8" w:rsidP="00BE3AB8">
            <w:r>
              <w:rPr>
                <w:rFonts w:ascii="Arial" w:hAnsi="Arial" w:cs="Arial"/>
                <w:color w:val="000000"/>
                <w:sz w:val="22"/>
                <w:szCs w:val="22"/>
              </w:rPr>
              <w:t>Message</w:t>
            </w:r>
          </w:p>
        </w:tc>
      </w:tr>
      <w:tr w:rsidR="00BE3AB8" w14:paraId="33F12E7D" w14:textId="77777777" w:rsidTr="00284CB6">
        <w:tc>
          <w:tcPr>
            <w:tcW w:w="4508" w:type="dxa"/>
          </w:tcPr>
          <w:p w14:paraId="4E694252" w14:textId="3DC2BD8B" w:rsidR="00BE3AB8" w:rsidRDefault="00BE3AB8" w:rsidP="00BE3AB8">
            <w:r>
              <w:rPr>
                <w:rFonts w:ascii="Arial" w:hAnsi="Arial" w:cs="Arial"/>
                <w:b/>
                <w:bCs/>
                <w:color w:val="000000"/>
                <w:sz w:val="22"/>
                <w:szCs w:val="22"/>
              </w:rPr>
              <w:t>Valid Input</w:t>
            </w:r>
          </w:p>
        </w:tc>
        <w:tc>
          <w:tcPr>
            <w:tcW w:w="4508" w:type="dxa"/>
          </w:tcPr>
          <w:p w14:paraId="372224F9" w14:textId="3B8B1C12" w:rsidR="00BE3AB8" w:rsidRDefault="00BE3AB8" w:rsidP="00BE3AB8">
            <w:r>
              <w:rPr>
                <w:rFonts w:ascii="Arial" w:hAnsi="Arial" w:cs="Arial"/>
                <w:color w:val="000000"/>
                <w:sz w:val="22"/>
                <w:szCs w:val="22"/>
              </w:rPr>
              <w:t>N/A (System-generated)</w:t>
            </w:r>
          </w:p>
        </w:tc>
      </w:tr>
      <w:tr w:rsidR="00BE3AB8" w14:paraId="034CB84E" w14:textId="77777777" w:rsidTr="00284CB6">
        <w:tc>
          <w:tcPr>
            <w:tcW w:w="4508" w:type="dxa"/>
          </w:tcPr>
          <w:p w14:paraId="46913692" w14:textId="16ECAD39" w:rsidR="00BE3AB8" w:rsidRDefault="00BE3AB8" w:rsidP="00BE3AB8">
            <w:r>
              <w:rPr>
                <w:rFonts w:ascii="Arial" w:hAnsi="Arial" w:cs="Arial"/>
                <w:b/>
                <w:bCs/>
                <w:color w:val="000000"/>
                <w:sz w:val="22"/>
                <w:szCs w:val="22"/>
              </w:rPr>
              <w:t>Related I/O</w:t>
            </w:r>
          </w:p>
        </w:tc>
        <w:tc>
          <w:tcPr>
            <w:tcW w:w="4508" w:type="dxa"/>
          </w:tcPr>
          <w:p w14:paraId="4BE74B9E" w14:textId="690D666A" w:rsidR="00BE3AB8" w:rsidRDefault="00BE3AB8" w:rsidP="00BE3AB8">
            <w:r>
              <w:rPr>
                <w:rFonts w:ascii="Arial" w:hAnsi="Arial" w:cs="Arial"/>
                <w:color w:val="000000"/>
                <w:sz w:val="22"/>
                <w:szCs w:val="22"/>
              </w:rPr>
              <w:t>REQ_IO1202, REQ_IO1203</w:t>
            </w:r>
          </w:p>
        </w:tc>
      </w:tr>
      <w:tr w:rsidR="00BE3AB8" w14:paraId="3C619415" w14:textId="77777777" w:rsidTr="00284CB6">
        <w:tc>
          <w:tcPr>
            <w:tcW w:w="4508" w:type="dxa"/>
          </w:tcPr>
          <w:p w14:paraId="31473BE3" w14:textId="35AF62B1" w:rsidR="00BE3AB8" w:rsidRDefault="00BE3AB8" w:rsidP="00BE3AB8">
            <w:r>
              <w:rPr>
                <w:rFonts w:ascii="Arial" w:hAnsi="Arial" w:cs="Arial"/>
                <w:b/>
                <w:bCs/>
                <w:color w:val="000000"/>
                <w:sz w:val="22"/>
                <w:szCs w:val="22"/>
              </w:rPr>
              <w:t>Author</w:t>
            </w:r>
          </w:p>
        </w:tc>
        <w:tc>
          <w:tcPr>
            <w:tcW w:w="4508" w:type="dxa"/>
          </w:tcPr>
          <w:p w14:paraId="14D14C1C" w14:textId="75AEA3D1" w:rsidR="00BE3AB8" w:rsidRDefault="00BE3AB8" w:rsidP="00BE3AB8">
            <w:del w:id="971" w:author="Teoh Xuan Xuan" w:date="2025-05-25T20:23:00Z" w16du:dateUtc="2025-05-25T12:23:00Z">
              <w:r w:rsidDel="00DD3C86">
                <w:rPr>
                  <w:rFonts w:ascii="Arial" w:hAnsi="Arial" w:cs="Arial"/>
                  <w:color w:val="000000"/>
                  <w:sz w:val="22"/>
                  <w:szCs w:val="22"/>
                </w:rPr>
                <w:delText>[Your Name Here]</w:delText>
              </w:r>
            </w:del>
            <w:ins w:id="972" w:author="Teoh Xuan Xuan" w:date="2025-05-25T20:23:00Z" w16du:dateUtc="2025-05-25T12:23:00Z">
              <w:r w:rsidR="00DD3C86">
                <w:rPr>
                  <w:rFonts w:ascii="Arial" w:hAnsi="Arial" w:cs="Arial"/>
                  <w:color w:val="000000"/>
                  <w:sz w:val="22"/>
                  <w:szCs w:val="22"/>
                </w:rPr>
                <w:t>Tey Jun Cheng</w:t>
              </w:r>
            </w:ins>
          </w:p>
        </w:tc>
      </w:tr>
    </w:tbl>
    <w:p w14:paraId="04B9CAAD" w14:textId="77777777" w:rsidR="00B97E84" w:rsidRDefault="00B97E84" w:rsidP="00FF7F63">
      <w:pPr>
        <w:rPr>
          <w:b/>
          <w:bCs/>
        </w:rPr>
      </w:pPr>
    </w:p>
    <w:p w14:paraId="0DEB9895" w14:textId="77777777" w:rsidR="00DD3C86" w:rsidRDefault="00DD3C86">
      <w:pPr>
        <w:rPr>
          <w:ins w:id="973" w:author="Teoh Xuan Xuan" w:date="2025-05-25T20:23:00Z" w16du:dateUtc="2025-05-25T12:23:00Z"/>
          <w:rStyle w:val="Heading3Char"/>
          <w:bCs/>
          <w:iCs w:val="0"/>
        </w:rPr>
      </w:pPr>
      <w:ins w:id="974" w:author="Teoh Xuan Xuan" w:date="2025-05-25T20:23:00Z" w16du:dateUtc="2025-05-25T12:23:00Z">
        <w:r>
          <w:rPr>
            <w:rStyle w:val="Heading3Char"/>
            <w:b w:val="0"/>
            <w:bCs/>
          </w:rPr>
          <w:br w:type="page"/>
        </w:r>
      </w:ins>
    </w:p>
    <w:p w14:paraId="0F57BB83" w14:textId="34391BC8" w:rsidR="00BE3AB8" w:rsidRDefault="00BE3AB8" w:rsidP="004672A7">
      <w:pPr>
        <w:pStyle w:val="Heading3"/>
        <w:rPr>
          <w:ins w:id="975" w:author="Teoh Xuan Xuan" w:date="2025-05-25T20:23:00Z" w16du:dateUtc="2025-05-25T12:23:00Z"/>
        </w:rPr>
      </w:pPr>
      <w:r w:rsidRPr="008C1A3F">
        <w:rPr>
          <w:rStyle w:val="Heading3Char"/>
          <w:b/>
          <w:bCs/>
        </w:rPr>
        <w:lastRenderedPageBreak/>
        <w:t>3.</w:t>
      </w:r>
      <w:r>
        <w:rPr>
          <w:rStyle w:val="Heading3Char"/>
          <w:rFonts w:hint="eastAsia"/>
          <w:b/>
          <w:bCs/>
        </w:rPr>
        <w:t>5</w:t>
      </w:r>
      <w:r w:rsidR="000D42C3">
        <w:rPr>
          <w:rStyle w:val="Heading3Char"/>
          <w:rFonts w:hint="eastAsia"/>
          <w:b/>
          <w:bCs/>
        </w:rPr>
        <w:t xml:space="preserve">.13 </w:t>
      </w:r>
      <w:r w:rsidR="000D42C3" w:rsidRPr="000D42C3">
        <w:t>IO13 Send Mass Announcements Page (Admin)</w:t>
      </w:r>
    </w:p>
    <w:p w14:paraId="6A905149" w14:textId="77777777" w:rsidR="00DD3C86" w:rsidRDefault="00DD3C86" w:rsidP="00DD3C86">
      <w:pPr>
        <w:rPr>
          <w:ins w:id="976" w:author="Teoh Xuan Xuan" w:date="2025-05-25T20:23:00Z" w16du:dateUtc="2025-05-25T12:23:00Z"/>
        </w:rPr>
      </w:pPr>
    </w:p>
    <w:p w14:paraId="7DC9747C" w14:textId="58B9F08D" w:rsidR="00DD3C86" w:rsidRPr="00DD3C86" w:rsidRDefault="00DD3C86" w:rsidP="00DD3C86">
      <w:pPr>
        <w:pStyle w:val="Quote"/>
        <w:pPrChange w:id="977" w:author="Teoh Xuan Xuan" w:date="2025-05-25T20:23:00Z" w16du:dateUtc="2025-05-25T12:23:00Z">
          <w:pPr>
            <w:pStyle w:val="Heading3"/>
          </w:pPr>
        </w:pPrChange>
      </w:pPr>
      <w:ins w:id="978" w:author="Teoh Xuan Xuan" w:date="2025-05-25T20:23:00Z" w16du:dateUtc="2025-05-25T12:23:00Z">
        <w:r>
          <w:t>Table 3.5.1</w:t>
        </w:r>
        <w:r>
          <w:t>3</w:t>
        </w:r>
        <w:r>
          <w:t>.1</w:t>
        </w:r>
        <w:r>
          <w:rPr>
            <w:rFonts w:hint="eastAsia"/>
          </w:rPr>
          <w:t xml:space="preserve">: </w:t>
        </w:r>
        <w:r>
          <w:t>Announcement Text Field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0D42C3" w14:paraId="6C85455A" w14:textId="77777777" w:rsidTr="00284CB6">
        <w:tc>
          <w:tcPr>
            <w:tcW w:w="4508" w:type="dxa"/>
          </w:tcPr>
          <w:p w14:paraId="33C1530D" w14:textId="7006BFFD" w:rsidR="000D42C3" w:rsidRDefault="000D42C3" w:rsidP="000D42C3">
            <w:r>
              <w:rPr>
                <w:rFonts w:ascii="Arial" w:hAnsi="Arial" w:cs="Arial"/>
                <w:b/>
                <w:bCs/>
                <w:color w:val="000000"/>
                <w:sz w:val="22"/>
                <w:szCs w:val="22"/>
              </w:rPr>
              <w:t>Requirement ID</w:t>
            </w:r>
          </w:p>
        </w:tc>
        <w:tc>
          <w:tcPr>
            <w:tcW w:w="4508" w:type="dxa"/>
          </w:tcPr>
          <w:p w14:paraId="1A9BF7FC" w14:textId="3D504D61" w:rsidR="000D42C3" w:rsidRDefault="000D42C3" w:rsidP="000D42C3">
            <w:r>
              <w:rPr>
                <w:rFonts w:ascii="Arial" w:hAnsi="Arial" w:cs="Arial"/>
                <w:b/>
                <w:bCs/>
                <w:color w:val="000000"/>
                <w:sz w:val="22"/>
                <w:szCs w:val="22"/>
              </w:rPr>
              <w:t>REQ_IO1301</w:t>
            </w:r>
          </w:p>
        </w:tc>
      </w:tr>
      <w:tr w:rsidR="000D42C3" w14:paraId="59B6BA08" w14:textId="77777777" w:rsidTr="00284CB6">
        <w:tc>
          <w:tcPr>
            <w:tcW w:w="4508" w:type="dxa"/>
          </w:tcPr>
          <w:p w14:paraId="4FC2807C" w14:textId="3586AF34" w:rsidR="000D42C3" w:rsidRDefault="000D42C3" w:rsidP="000D42C3">
            <w:r>
              <w:rPr>
                <w:rFonts w:ascii="Arial" w:hAnsi="Arial" w:cs="Arial"/>
                <w:b/>
                <w:bCs/>
                <w:color w:val="000000"/>
                <w:sz w:val="22"/>
                <w:szCs w:val="22"/>
              </w:rPr>
              <w:t>Version</w:t>
            </w:r>
          </w:p>
        </w:tc>
        <w:tc>
          <w:tcPr>
            <w:tcW w:w="4508" w:type="dxa"/>
          </w:tcPr>
          <w:p w14:paraId="73C7F95F" w14:textId="70E29DC3" w:rsidR="000D42C3" w:rsidRDefault="000D42C3" w:rsidP="000D42C3">
            <w:r>
              <w:rPr>
                <w:rFonts w:ascii="Arial" w:hAnsi="Arial" w:cs="Arial"/>
                <w:color w:val="000000"/>
                <w:sz w:val="22"/>
                <w:szCs w:val="22"/>
              </w:rPr>
              <w:t>1.0</w:t>
            </w:r>
          </w:p>
        </w:tc>
      </w:tr>
      <w:tr w:rsidR="000D42C3" w14:paraId="2A0E4677" w14:textId="77777777" w:rsidTr="00284CB6">
        <w:tc>
          <w:tcPr>
            <w:tcW w:w="4508" w:type="dxa"/>
          </w:tcPr>
          <w:p w14:paraId="520B9CF2" w14:textId="580BE1B9" w:rsidR="000D42C3" w:rsidRDefault="000D42C3" w:rsidP="000D42C3">
            <w:r>
              <w:rPr>
                <w:rFonts w:ascii="Arial" w:hAnsi="Arial" w:cs="Arial"/>
                <w:b/>
                <w:bCs/>
                <w:color w:val="000000"/>
                <w:sz w:val="22"/>
                <w:szCs w:val="22"/>
              </w:rPr>
              <w:t>Item</w:t>
            </w:r>
          </w:p>
        </w:tc>
        <w:tc>
          <w:tcPr>
            <w:tcW w:w="4508" w:type="dxa"/>
          </w:tcPr>
          <w:p w14:paraId="2290DA2A" w14:textId="05889600" w:rsidR="000D42C3" w:rsidRDefault="000D42C3" w:rsidP="000D42C3">
            <w:r>
              <w:rPr>
                <w:rFonts w:ascii="Arial" w:hAnsi="Arial" w:cs="Arial"/>
                <w:color w:val="000000"/>
                <w:sz w:val="22"/>
                <w:szCs w:val="22"/>
              </w:rPr>
              <w:t>Announcement Text Field (Input)</w:t>
            </w:r>
          </w:p>
        </w:tc>
      </w:tr>
      <w:tr w:rsidR="000D42C3" w14:paraId="75EDEA13" w14:textId="77777777" w:rsidTr="00284CB6">
        <w:tc>
          <w:tcPr>
            <w:tcW w:w="4508" w:type="dxa"/>
          </w:tcPr>
          <w:p w14:paraId="00B20878" w14:textId="55A8A50D" w:rsidR="000D42C3" w:rsidRDefault="000D42C3" w:rsidP="000D42C3">
            <w:r>
              <w:rPr>
                <w:rFonts w:ascii="Arial" w:hAnsi="Arial" w:cs="Arial"/>
                <w:b/>
                <w:bCs/>
                <w:color w:val="000000"/>
                <w:sz w:val="22"/>
                <w:szCs w:val="22"/>
              </w:rPr>
              <w:t>Item Description</w:t>
            </w:r>
          </w:p>
        </w:tc>
        <w:tc>
          <w:tcPr>
            <w:tcW w:w="4508" w:type="dxa"/>
          </w:tcPr>
          <w:p w14:paraId="48FB90C6" w14:textId="60AC40D9" w:rsidR="000D42C3" w:rsidRDefault="000D42C3" w:rsidP="000D42C3">
            <w:r>
              <w:rPr>
                <w:rFonts w:ascii="Arial" w:hAnsi="Arial" w:cs="Arial"/>
                <w:color w:val="000000"/>
                <w:sz w:val="22"/>
                <w:szCs w:val="22"/>
              </w:rPr>
              <w:t>A text area where the admin composes the announcement message</w:t>
            </w:r>
          </w:p>
        </w:tc>
      </w:tr>
      <w:tr w:rsidR="000D42C3" w14:paraId="46174069" w14:textId="77777777" w:rsidTr="00284CB6">
        <w:tc>
          <w:tcPr>
            <w:tcW w:w="4508" w:type="dxa"/>
          </w:tcPr>
          <w:p w14:paraId="4339C0A8" w14:textId="22D476B8" w:rsidR="000D42C3" w:rsidRDefault="000D42C3" w:rsidP="000D42C3">
            <w:r>
              <w:rPr>
                <w:rFonts w:ascii="Arial" w:hAnsi="Arial" w:cs="Arial"/>
                <w:b/>
                <w:bCs/>
                <w:color w:val="000000"/>
                <w:sz w:val="22"/>
                <w:szCs w:val="22"/>
              </w:rPr>
              <w:t>Item Purpose</w:t>
            </w:r>
          </w:p>
        </w:tc>
        <w:tc>
          <w:tcPr>
            <w:tcW w:w="4508" w:type="dxa"/>
          </w:tcPr>
          <w:p w14:paraId="19A0BA49" w14:textId="7583156D" w:rsidR="000D42C3" w:rsidRDefault="000D42C3" w:rsidP="000D42C3">
            <w:r>
              <w:rPr>
                <w:rFonts w:ascii="Arial" w:hAnsi="Arial" w:cs="Arial"/>
                <w:color w:val="000000"/>
                <w:sz w:val="22"/>
                <w:szCs w:val="22"/>
              </w:rPr>
              <w:t>To allow admins to draft announcements to be sent to all system users or specific groups</w:t>
            </w:r>
          </w:p>
        </w:tc>
      </w:tr>
      <w:tr w:rsidR="000D42C3" w14:paraId="166D0DC5" w14:textId="77777777" w:rsidTr="00284CB6">
        <w:tc>
          <w:tcPr>
            <w:tcW w:w="4508" w:type="dxa"/>
          </w:tcPr>
          <w:p w14:paraId="050ED756" w14:textId="6DA2D283" w:rsidR="000D42C3" w:rsidRDefault="000D42C3" w:rsidP="000D42C3">
            <w:r>
              <w:rPr>
                <w:rFonts w:ascii="Arial" w:hAnsi="Arial" w:cs="Arial"/>
                <w:b/>
                <w:bCs/>
                <w:color w:val="000000"/>
                <w:sz w:val="22"/>
                <w:szCs w:val="22"/>
              </w:rPr>
              <w:t>Input Format</w:t>
            </w:r>
          </w:p>
        </w:tc>
        <w:tc>
          <w:tcPr>
            <w:tcW w:w="4508" w:type="dxa"/>
          </w:tcPr>
          <w:p w14:paraId="2567B3E5" w14:textId="735AEE28" w:rsidR="000D42C3" w:rsidRDefault="000D42C3" w:rsidP="000D42C3">
            <w:r>
              <w:rPr>
                <w:rFonts w:ascii="Arial" w:hAnsi="Arial" w:cs="Arial"/>
                <w:color w:val="000000"/>
                <w:sz w:val="22"/>
                <w:szCs w:val="22"/>
              </w:rPr>
              <w:t>Text Area</w:t>
            </w:r>
          </w:p>
        </w:tc>
      </w:tr>
      <w:tr w:rsidR="000D42C3" w14:paraId="75B5D3B0" w14:textId="77777777" w:rsidTr="00284CB6">
        <w:tc>
          <w:tcPr>
            <w:tcW w:w="4508" w:type="dxa"/>
          </w:tcPr>
          <w:p w14:paraId="70B5ED2B" w14:textId="78964B78" w:rsidR="000D42C3" w:rsidRDefault="000D42C3" w:rsidP="000D42C3">
            <w:r>
              <w:rPr>
                <w:rFonts w:ascii="Arial" w:hAnsi="Arial" w:cs="Arial"/>
                <w:b/>
                <w:bCs/>
                <w:color w:val="000000"/>
                <w:sz w:val="22"/>
                <w:szCs w:val="22"/>
              </w:rPr>
              <w:t>Valid Input</w:t>
            </w:r>
          </w:p>
        </w:tc>
        <w:tc>
          <w:tcPr>
            <w:tcW w:w="4508" w:type="dxa"/>
          </w:tcPr>
          <w:p w14:paraId="0E588A14" w14:textId="2049F89D" w:rsidR="000D42C3" w:rsidRDefault="000D42C3" w:rsidP="000D42C3">
            <w:r>
              <w:rPr>
                <w:rFonts w:ascii="Arial" w:hAnsi="Arial" w:cs="Arial"/>
                <w:color w:val="000000"/>
                <w:sz w:val="22"/>
                <w:szCs w:val="22"/>
              </w:rPr>
              <w:t>Up to 1000 characters</w:t>
            </w:r>
          </w:p>
        </w:tc>
      </w:tr>
      <w:tr w:rsidR="000D42C3" w14:paraId="435C7079" w14:textId="77777777" w:rsidTr="00284CB6">
        <w:tc>
          <w:tcPr>
            <w:tcW w:w="4508" w:type="dxa"/>
          </w:tcPr>
          <w:p w14:paraId="5B871081" w14:textId="1F69AF9C" w:rsidR="000D42C3" w:rsidRDefault="000D42C3" w:rsidP="000D42C3">
            <w:r>
              <w:rPr>
                <w:rFonts w:ascii="Arial" w:hAnsi="Arial" w:cs="Arial"/>
                <w:b/>
                <w:bCs/>
                <w:color w:val="000000"/>
                <w:sz w:val="22"/>
                <w:szCs w:val="22"/>
              </w:rPr>
              <w:t>Related I/O</w:t>
            </w:r>
          </w:p>
        </w:tc>
        <w:tc>
          <w:tcPr>
            <w:tcW w:w="4508" w:type="dxa"/>
          </w:tcPr>
          <w:p w14:paraId="67911195" w14:textId="2990E90E" w:rsidR="000D42C3" w:rsidRDefault="000D42C3" w:rsidP="000D42C3">
            <w:r>
              <w:rPr>
                <w:rFonts w:ascii="Arial" w:hAnsi="Arial" w:cs="Arial"/>
                <w:color w:val="000000"/>
                <w:sz w:val="22"/>
                <w:szCs w:val="22"/>
              </w:rPr>
              <w:t>REQ_IO1303</w:t>
            </w:r>
          </w:p>
        </w:tc>
      </w:tr>
      <w:tr w:rsidR="000D42C3" w14:paraId="1B02ACA4" w14:textId="77777777" w:rsidTr="00284CB6">
        <w:tc>
          <w:tcPr>
            <w:tcW w:w="4508" w:type="dxa"/>
          </w:tcPr>
          <w:p w14:paraId="4C53A8A6" w14:textId="08A6E88E" w:rsidR="000D42C3" w:rsidRDefault="000D42C3" w:rsidP="000D42C3">
            <w:r>
              <w:rPr>
                <w:rFonts w:ascii="Arial" w:hAnsi="Arial" w:cs="Arial"/>
                <w:b/>
                <w:bCs/>
                <w:color w:val="000000"/>
                <w:sz w:val="22"/>
                <w:szCs w:val="22"/>
              </w:rPr>
              <w:t>Author</w:t>
            </w:r>
          </w:p>
        </w:tc>
        <w:tc>
          <w:tcPr>
            <w:tcW w:w="4508" w:type="dxa"/>
          </w:tcPr>
          <w:p w14:paraId="4079C837" w14:textId="2A9913C5" w:rsidR="000D42C3" w:rsidRDefault="000D42C3" w:rsidP="000D42C3">
            <w:del w:id="979" w:author="Teoh Xuan Xuan" w:date="2025-05-25T20:23:00Z" w16du:dateUtc="2025-05-25T12:23:00Z">
              <w:r w:rsidDel="00DD3C86">
                <w:rPr>
                  <w:rFonts w:ascii="Arial" w:hAnsi="Arial" w:cs="Arial"/>
                  <w:color w:val="000000"/>
                  <w:sz w:val="22"/>
                  <w:szCs w:val="22"/>
                </w:rPr>
                <w:delText>[Your Name Here]</w:delText>
              </w:r>
            </w:del>
            <w:ins w:id="980" w:author="Teoh Xuan Xuan" w:date="2025-05-25T20:23:00Z" w16du:dateUtc="2025-05-25T12:23:00Z">
              <w:r w:rsidR="00DD3C86">
                <w:rPr>
                  <w:rFonts w:ascii="Arial" w:hAnsi="Arial" w:cs="Arial"/>
                  <w:color w:val="000000"/>
                  <w:sz w:val="22"/>
                  <w:szCs w:val="22"/>
                </w:rPr>
                <w:t>Tey Jun Cheng</w:t>
              </w:r>
            </w:ins>
          </w:p>
        </w:tc>
      </w:tr>
    </w:tbl>
    <w:p w14:paraId="50A5CE11" w14:textId="77777777" w:rsidR="00BE3AB8" w:rsidRDefault="00BE3AB8" w:rsidP="00BE3AB8">
      <w:pPr>
        <w:rPr>
          <w:ins w:id="981" w:author="Teoh Xuan Xuan" w:date="2025-05-25T20:23:00Z" w16du:dateUtc="2025-05-25T12:23:00Z"/>
        </w:rPr>
      </w:pPr>
    </w:p>
    <w:p w14:paraId="0D3F9237" w14:textId="3B2F8D4B" w:rsidR="00DD3C86" w:rsidRDefault="00DD3C86" w:rsidP="00DD3C86">
      <w:pPr>
        <w:pStyle w:val="Quote"/>
        <w:pPrChange w:id="982" w:author="Teoh Xuan Xuan" w:date="2025-05-25T20:23:00Z" w16du:dateUtc="2025-05-25T12:23:00Z">
          <w:pPr/>
        </w:pPrChange>
      </w:pPr>
      <w:ins w:id="983" w:author="Teoh Xuan Xuan" w:date="2025-05-25T20:23:00Z" w16du:dateUtc="2025-05-25T12:23:00Z">
        <w:r>
          <w:t>Table 3.5.13.</w:t>
        </w:r>
        <w:r>
          <w:t>2</w:t>
        </w:r>
        <w:r>
          <w:rPr>
            <w:rFonts w:hint="eastAsia"/>
          </w:rPr>
          <w:t xml:space="preserve">: </w:t>
        </w:r>
        <w:r>
          <w:t>Target Audi</w:t>
        </w:r>
      </w:ins>
      <w:ins w:id="984" w:author="Teoh Xuan Xuan" w:date="2025-05-25T20:24:00Z" w16du:dateUtc="2025-05-25T12:24:00Z">
        <w:r>
          <w:t>ence Selector</w:t>
        </w:r>
      </w:ins>
      <w:ins w:id="985" w:author="Teoh Xuan Xuan" w:date="2025-05-25T20:23:00Z" w16du:dateUtc="2025-05-25T12:23:00Z">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0D42C3" w14:paraId="3B2908AE" w14:textId="77777777" w:rsidTr="00284CB6">
        <w:tc>
          <w:tcPr>
            <w:tcW w:w="4508" w:type="dxa"/>
          </w:tcPr>
          <w:p w14:paraId="03DF4EC0" w14:textId="23A11A86" w:rsidR="000D42C3" w:rsidRDefault="000D42C3" w:rsidP="000D42C3">
            <w:r>
              <w:rPr>
                <w:rFonts w:ascii="Arial" w:hAnsi="Arial" w:cs="Arial"/>
                <w:b/>
                <w:bCs/>
                <w:color w:val="000000"/>
                <w:sz w:val="22"/>
                <w:szCs w:val="22"/>
              </w:rPr>
              <w:t>Requirement ID</w:t>
            </w:r>
          </w:p>
        </w:tc>
        <w:tc>
          <w:tcPr>
            <w:tcW w:w="4508" w:type="dxa"/>
          </w:tcPr>
          <w:p w14:paraId="28DCD6CC" w14:textId="6BFD2A7A" w:rsidR="000D42C3" w:rsidRDefault="000D42C3" w:rsidP="000D42C3">
            <w:r>
              <w:rPr>
                <w:rFonts w:ascii="Arial" w:hAnsi="Arial" w:cs="Arial"/>
                <w:b/>
                <w:bCs/>
                <w:color w:val="000000"/>
                <w:sz w:val="22"/>
                <w:szCs w:val="22"/>
              </w:rPr>
              <w:t>REQ_IO1302</w:t>
            </w:r>
          </w:p>
        </w:tc>
      </w:tr>
      <w:tr w:rsidR="000D42C3" w14:paraId="65AECB51" w14:textId="77777777" w:rsidTr="00284CB6">
        <w:tc>
          <w:tcPr>
            <w:tcW w:w="4508" w:type="dxa"/>
          </w:tcPr>
          <w:p w14:paraId="303EDA5F" w14:textId="77089567" w:rsidR="000D42C3" w:rsidRDefault="000D42C3" w:rsidP="000D42C3">
            <w:r>
              <w:rPr>
                <w:rFonts w:ascii="Arial" w:hAnsi="Arial" w:cs="Arial"/>
                <w:b/>
                <w:bCs/>
                <w:color w:val="000000"/>
                <w:sz w:val="22"/>
                <w:szCs w:val="22"/>
              </w:rPr>
              <w:t>Version</w:t>
            </w:r>
          </w:p>
        </w:tc>
        <w:tc>
          <w:tcPr>
            <w:tcW w:w="4508" w:type="dxa"/>
          </w:tcPr>
          <w:p w14:paraId="764C3C36" w14:textId="2D9F842D" w:rsidR="000D42C3" w:rsidRDefault="000D42C3" w:rsidP="000D42C3">
            <w:r>
              <w:rPr>
                <w:rFonts w:ascii="Arial" w:hAnsi="Arial" w:cs="Arial"/>
                <w:color w:val="000000"/>
                <w:sz w:val="22"/>
                <w:szCs w:val="22"/>
              </w:rPr>
              <w:t>1.0</w:t>
            </w:r>
          </w:p>
        </w:tc>
      </w:tr>
      <w:tr w:rsidR="000D42C3" w14:paraId="5C2F4C8C" w14:textId="77777777" w:rsidTr="00284CB6">
        <w:tc>
          <w:tcPr>
            <w:tcW w:w="4508" w:type="dxa"/>
          </w:tcPr>
          <w:p w14:paraId="7DBACB3F" w14:textId="23E9BF7E" w:rsidR="000D42C3" w:rsidRDefault="000D42C3" w:rsidP="000D42C3">
            <w:r>
              <w:rPr>
                <w:rFonts w:ascii="Arial" w:hAnsi="Arial" w:cs="Arial"/>
                <w:b/>
                <w:bCs/>
                <w:color w:val="000000"/>
                <w:sz w:val="22"/>
                <w:szCs w:val="22"/>
              </w:rPr>
              <w:t>Item</w:t>
            </w:r>
          </w:p>
        </w:tc>
        <w:tc>
          <w:tcPr>
            <w:tcW w:w="4508" w:type="dxa"/>
          </w:tcPr>
          <w:p w14:paraId="02143484" w14:textId="1BA366C7" w:rsidR="000D42C3" w:rsidRDefault="000D42C3" w:rsidP="000D42C3">
            <w:r>
              <w:rPr>
                <w:rFonts w:ascii="Arial" w:hAnsi="Arial" w:cs="Arial"/>
                <w:color w:val="000000"/>
                <w:sz w:val="22"/>
                <w:szCs w:val="22"/>
              </w:rPr>
              <w:t>Target Audience Selector (Input)</w:t>
            </w:r>
          </w:p>
        </w:tc>
      </w:tr>
      <w:tr w:rsidR="000D42C3" w14:paraId="39A58DF3" w14:textId="77777777" w:rsidTr="00284CB6">
        <w:tc>
          <w:tcPr>
            <w:tcW w:w="4508" w:type="dxa"/>
          </w:tcPr>
          <w:p w14:paraId="1D98713A" w14:textId="0989987E" w:rsidR="000D42C3" w:rsidRDefault="000D42C3" w:rsidP="000D42C3">
            <w:r>
              <w:rPr>
                <w:rFonts w:ascii="Arial" w:hAnsi="Arial" w:cs="Arial"/>
                <w:b/>
                <w:bCs/>
                <w:color w:val="000000"/>
                <w:sz w:val="22"/>
                <w:szCs w:val="22"/>
              </w:rPr>
              <w:t>Item Description</w:t>
            </w:r>
          </w:p>
        </w:tc>
        <w:tc>
          <w:tcPr>
            <w:tcW w:w="4508" w:type="dxa"/>
          </w:tcPr>
          <w:p w14:paraId="7C3C8ACB" w14:textId="0DE0BFD8" w:rsidR="000D42C3" w:rsidRDefault="000D42C3" w:rsidP="000D42C3">
            <w:r>
              <w:rPr>
                <w:rFonts w:ascii="Arial" w:hAnsi="Arial" w:cs="Arial"/>
                <w:color w:val="000000"/>
                <w:sz w:val="22"/>
                <w:szCs w:val="22"/>
              </w:rPr>
              <w:t>Dropdowns or checkboxes to select recipients (e.g., all students, lecturers, parents)</w:t>
            </w:r>
          </w:p>
        </w:tc>
      </w:tr>
      <w:tr w:rsidR="000D42C3" w14:paraId="1EDE433D" w14:textId="77777777" w:rsidTr="00284CB6">
        <w:tc>
          <w:tcPr>
            <w:tcW w:w="4508" w:type="dxa"/>
          </w:tcPr>
          <w:p w14:paraId="1F437507" w14:textId="53F25DDD" w:rsidR="000D42C3" w:rsidRDefault="000D42C3" w:rsidP="000D42C3">
            <w:r>
              <w:rPr>
                <w:rFonts w:ascii="Arial" w:hAnsi="Arial" w:cs="Arial"/>
                <w:b/>
                <w:bCs/>
                <w:color w:val="000000"/>
                <w:sz w:val="22"/>
                <w:szCs w:val="22"/>
              </w:rPr>
              <w:t>Item Purpose</w:t>
            </w:r>
          </w:p>
        </w:tc>
        <w:tc>
          <w:tcPr>
            <w:tcW w:w="4508" w:type="dxa"/>
          </w:tcPr>
          <w:p w14:paraId="79ED4789" w14:textId="62DF892F" w:rsidR="000D42C3" w:rsidRDefault="000D42C3" w:rsidP="000D42C3">
            <w:r>
              <w:rPr>
                <w:rFonts w:ascii="Arial" w:hAnsi="Arial" w:cs="Arial"/>
                <w:color w:val="000000"/>
                <w:sz w:val="22"/>
                <w:szCs w:val="22"/>
              </w:rPr>
              <w:t>To define who will receive the announcement</w:t>
            </w:r>
          </w:p>
        </w:tc>
      </w:tr>
      <w:tr w:rsidR="000D42C3" w14:paraId="6A3F01C5" w14:textId="77777777" w:rsidTr="00284CB6">
        <w:tc>
          <w:tcPr>
            <w:tcW w:w="4508" w:type="dxa"/>
          </w:tcPr>
          <w:p w14:paraId="4FC6475D" w14:textId="56200580" w:rsidR="000D42C3" w:rsidRDefault="000D42C3" w:rsidP="000D42C3">
            <w:r>
              <w:rPr>
                <w:rFonts w:ascii="Arial" w:hAnsi="Arial" w:cs="Arial"/>
                <w:b/>
                <w:bCs/>
                <w:color w:val="000000"/>
                <w:sz w:val="22"/>
                <w:szCs w:val="22"/>
              </w:rPr>
              <w:t>Input Format</w:t>
            </w:r>
          </w:p>
        </w:tc>
        <w:tc>
          <w:tcPr>
            <w:tcW w:w="4508" w:type="dxa"/>
          </w:tcPr>
          <w:p w14:paraId="04AC8A37" w14:textId="2EBC4598" w:rsidR="000D42C3" w:rsidRDefault="000D42C3" w:rsidP="000D42C3">
            <w:r>
              <w:rPr>
                <w:rFonts w:ascii="Arial" w:hAnsi="Arial" w:cs="Arial"/>
                <w:color w:val="000000"/>
                <w:sz w:val="22"/>
                <w:szCs w:val="22"/>
              </w:rPr>
              <w:t>Multi-select dropdown / checkbox group</w:t>
            </w:r>
          </w:p>
        </w:tc>
      </w:tr>
      <w:tr w:rsidR="000D42C3" w14:paraId="2BB11509" w14:textId="77777777" w:rsidTr="00284CB6">
        <w:tc>
          <w:tcPr>
            <w:tcW w:w="4508" w:type="dxa"/>
          </w:tcPr>
          <w:p w14:paraId="0E33DFB3" w14:textId="42CDC2A1" w:rsidR="000D42C3" w:rsidRDefault="000D42C3" w:rsidP="000D42C3">
            <w:r>
              <w:rPr>
                <w:rFonts w:ascii="Arial" w:hAnsi="Arial" w:cs="Arial"/>
                <w:b/>
                <w:bCs/>
                <w:color w:val="000000"/>
                <w:sz w:val="22"/>
                <w:szCs w:val="22"/>
              </w:rPr>
              <w:t>Valid Input</w:t>
            </w:r>
          </w:p>
        </w:tc>
        <w:tc>
          <w:tcPr>
            <w:tcW w:w="4508" w:type="dxa"/>
          </w:tcPr>
          <w:p w14:paraId="7719968A" w14:textId="118A02B6" w:rsidR="000D42C3" w:rsidRDefault="000D42C3" w:rsidP="000D42C3">
            <w:r>
              <w:rPr>
                <w:rFonts w:ascii="Arial" w:hAnsi="Arial" w:cs="Arial"/>
                <w:color w:val="000000"/>
                <w:sz w:val="22"/>
                <w:szCs w:val="22"/>
              </w:rPr>
              <w:t>User roles (Student, Parent, Lecturer)</w:t>
            </w:r>
          </w:p>
        </w:tc>
      </w:tr>
      <w:tr w:rsidR="000D42C3" w14:paraId="2C72DA39" w14:textId="77777777" w:rsidTr="00284CB6">
        <w:tc>
          <w:tcPr>
            <w:tcW w:w="4508" w:type="dxa"/>
          </w:tcPr>
          <w:p w14:paraId="4380B922" w14:textId="26BD6DA2" w:rsidR="000D42C3" w:rsidRDefault="000D42C3" w:rsidP="000D42C3">
            <w:r>
              <w:rPr>
                <w:rFonts w:ascii="Arial" w:hAnsi="Arial" w:cs="Arial"/>
                <w:b/>
                <w:bCs/>
                <w:color w:val="000000"/>
                <w:sz w:val="22"/>
                <w:szCs w:val="22"/>
              </w:rPr>
              <w:t>Related I/O</w:t>
            </w:r>
          </w:p>
        </w:tc>
        <w:tc>
          <w:tcPr>
            <w:tcW w:w="4508" w:type="dxa"/>
          </w:tcPr>
          <w:p w14:paraId="3C4B3667" w14:textId="0C704842" w:rsidR="000D42C3" w:rsidRDefault="000D42C3" w:rsidP="000D42C3">
            <w:r>
              <w:rPr>
                <w:rFonts w:ascii="Arial" w:hAnsi="Arial" w:cs="Arial"/>
                <w:color w:val="000000"/>
                <w:sz w:val="22"/>
                <w:szCs w:val="22"/>
              </w:rPr>
              <w:t>REQ_IO1301</w:t>
            </w:r>
          </w:p>
        </w:tc>
      </w:tr>
      <w:tr w:rsidR="000D42C3" w14:paraId="6E9ECC9B" w14:textId="77777777" w:rsidTr="00284CB6">
        <w:tc>
          <w:tcPr>
            <w:tcW w:w="4508" w:type="dxa"/>
          </w:tcPr>
          <w:p w14:paraId="4D2A7727" w14:textId="1115D207" w:rsidR="000D42C3" w:rsidRDefault="000D42C3" w:rsidP="000D42C3">
            <w:r>
              <w:rPr>
                <w:rFonts w:ascii="Arial" w:hAnsi="Arial" w:cs="Arial"/>
                <w:b/>
                <w:bCs/>
                <w:color w:val="000000"/>
                <w:sz w:val="22"/>
                <w:szCs w:val="22"/>
              </w:rPr>
              <w:t>Author</w:t>
            </w:r>
          </w:p>
        </w:tc>
        <w:tc>
          <w:tcPr>
            <w:tcW w:w="4508" w:type="dxa"/>
          </w:tcPr>
          <w:p w14:paraId="7129E0B7" w14:textId="77F3F416" w:rsidR="000D42C3" w:rsidRDefault="003E67ED" w:rsidP="000D42C3">
            <w:ins w:id="986" w:author="Teoh Xuan Xuan" w:date="2025-05-25T20:24:00Z" w16du:dateUtc="2025-05-25T12:24:00Z">
              <w:r>
                <w:rPr>
                  <w:rFonts w:ascii="Arial" w:hAnsi="Arial" w:cs="Arial"/>
                  <w:color w:val="000000"/>
                  <w:sz w:val="22"/>
                  <w:szCs w:val="22"/>
                </w:rPr>
                <w:t>Tey Jun Cheng</w:t>
              </w:r>
            </w:ins>
            <w:del w:id="987" w:author="Teoh Xuan Xuan" w:date="2025-05-25T20:24:00Z" w16du:dateUtc="2025-05-25T12:24:00Z">
              <w:r w:rsidR="000D42C3" w:rsidDel="00DD3C86">
                <w:rPr>
                  <w:rFonts w:ascii="Arial" w:hAnsi="Arial" w:cs="Arial"/>
                  <w:color w:val="000000"/>
                  <w:sz w:val="22"/>
                  <w:szCs w:val="22"/>
                </w:rPr>
                <w:delText>[Your Name Here]</w:delText>
              </w:r>
            </w:del>
          </w:p>
        </w:tc>
      </w:tr>
    </w:tbl>
    <w:p w14:paraId="5D1C4786" w14:textId="77777777" w:rsidR="00BE3AB8" w:rsidRDefault="00BE3AB8" w:rsidP="00BE3AB8">
      <w:pPr>
        <w:rPr>
          <w:ins w:id="988" w:author="Teoh Xuan Xuan" w:date="2025-05-25T20:24:00Z" w16du:dateUtc="2025-05-25T12:24:00Z"/>
        </w:rPr>
      </w:pPr>
    </w:p>
    <w:p w14:paraId="0415AFF2" w14:textId="2EFCC6C4" w:rsidR="003E67ED" w:rsidRDefault="003E67ED" w:rsidP="003E67ED">
      <w:pPr>
        <w:pStyle w:val="Quote"/>
        <w:pPrChange w:id="989" w:author="Teoh Xuan Xuan" w:date="2025-05-25T20:24:00Z" w16du:dateUtc="2025-05-25T12:24:00Z">
          <w:pPr/>
        </w:pPrChange>
      </w:pPr>
      <w:ins w:id="990" w:author="Teoh Xuan Xuan" w:date="2025-05-25T20:24:00Z" w16du:dateUtc="2025-05-25T12:24:00Z">
        <w:r>
          <w:t>Table 3.5.13.</w:t>
        </w:r>
        <w:r>
          <w:t>3</w:t>
        </w:r>
        <w:r>
          <w:rPr>
            <w:rFonts w:hint="eastAsia"/>
          </w:rPr>
          <w:t xml:space="preserve">: </w:t>
        </w:r>
        <w:r>
          <w:t>Send Button</w:t>
        </w:r>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8941CA" w14:paraId="17F20580" w14:textId="77777777" w:rsidTr="00284CB6">
        <w:tc>
          <w:tcPr>
            <w:tcW w:w="4508" w:type="dxa"/>
          </w:tcPr>
          <w:p w14:paraId="20F0CB34" w14:textId="5B6EB5E4" w:rsidR="008941CA" w:rsidRDefault="008941CA" w:rsidP="008941CA">
            <w:r>
              <w:rPr>
                <w:rFonts w:ascii="Arial" w:hAnsi="Arial" w:cs="Arial"/>
                <w:b/>
                <w:bCs/>
                <w:color w:val="000000"/>
                <w:sz w:val="22"/>
                <w:szCs w:val="22"/>
              </w:rPr>
              <w:t>Requirement ID</w:t>
            </w:r>
          </w:p>
        </w:tc>
        <w:tc>
          <w:tcPr>
            <w:tcW w:w="4508" w:type="dxa"/>
          </w:tcPr>
          <w:p w14:paraId="50B05677" w14:textId="4349CD02" w:rsidR="008941CA" w:rsidRDefault="008941CA" w:rsidP="008941CA">
            <w:r>
              <w:rPr>
                <w:rFonts w:ascii="Arial" w:hAnsi="Arial" w:cs="Arial"/>
                <w:b/>
                <w:bCs/>
                <w:color w:val="000000"/>
                <w:sz w:val="22"/>
                <w:szCs w:val="22"/>
              </w:rPr>
              <w:t>REQ_IO1303</w:t>
            </w:r>
          </w:p>
        </w:tc>
      </w:tr>
      <w:tr w:rsidR="008941CA" w14:paraId="40210F0E" w14:textId="77777777" w:rsidTr="00284CB6">
        <w:tc>
          <w:tcPr>
            <w:tcW w:w="4508" w:type="dxa"/>
          </w:tcPr>
          <w:p w14:paraId="3AC9B30D" w14:textId="5B0472FA" w:rsidR="008941CA" w:rsidRDefault="008941CA" w:rsidP="008941CA">
            <w:r>
              <w:rPr>
                <w:rFonts w:ascii="Arial" w:hAnsi="Arial" w:cs="Arial"/>
                <w:b/>
                <w:bCs/>
                <w:color w:val="000000"/>
                <w:sz w:val="22"/>
                <w:szCs w:val="22"/>
              </w:rPr>
              <w:t>Version</w:t>
            </w:r>
          </w:p>
        </w:tc>
        <w:tc>
          <w:tcPr>
            <w:tcW w:w="4508" w:type="dxa"/>
          </w:tcPr>
          <w:p w14:paraId="66E6D25C" w14:textId="7AEADB0C" w:rsidR="008941CA" w:rsidRDefault="008941CA" w:rsidP="008941CA">
            <w:r>
              <w:rPr>
                <w:rFonts w:ascii="Arial" w:hAnsi="Arial" w:cs="Arial"/>
                <w:color w:val="000000"/>
                <w:sz w:val="22"/>
                <w:szCs w:val="22"/>
              </w:rPr>
              <w:t>1.0</w:t>
            </w:r>
          </w:p>
        </w:tc>
      </w:tr>
      <w:tr w:rsidR="008941CA" w14:paraId="51D8815B" w14:textId="77777777" w:rsidTr="00284CB6">
        <w:tc>
          <w:tcPr>
            <w:tcW w:w="4508" w:type="dxa"/>
          </w:tcPr>
          <w:p w14:paraId="4F4B5AAF" w14:textId="57466BF5" w:rsidR="008941CA" w:rsidRDefault="008941CA" w:rsidP="008941CA">
            <w:r>
              <w:rPr>
                <w:rFonts w:ascii="Arial" w:hAnsi="Arial" w:cs="Arial"/>
                <w:b/>
                <w:bCs/>
                <w:color w:val="000000"/>
                <w:sz w:val="22"/>
                <w:szCs w:val="22"/>
              </w:rPr>
              <w:t>Item</w:t>
            </w:r>
          </w:p>
        </w:tc>
        <w:tc>
          <w:tcPr>
            <w:tcW w:w="4508" w:type="dxa"/>
          </w:tcPr>
          <w:p w14:paraId="18E2DA2C" w14:textId="174F1B49" w:rsidR="008941CA" w:rsidRDefault="008941CA" w:rsidP="008941CA">
            <w:r>
              <w:rPr>
                <w:rFonts w:ascii="Arial" w:hAnsi="Arial" w:cs="Arial"/>
                <w:color w:val="000000"/>
                <w:sz w:val="22"/>
                <w:szCs w:val="22"/>
              </w:rPr>
              <w:t>Send Button (Input)</w:t>
            </w:r>
          </w:p>
        </w:tc>
      </w:tr>
      <w:tr w:rsidR="008941CA" w14:paraId="2D2E2986" w14:textId="77777777" w:rsidTr="00284CB6">
        <w:tc>
          <w:tcPr>
            <w:tcW w:w="4508" w:type="dxa"/>
          </w:tcPr>
          <w:p w14:paraId="79E762D0" w14:textId="373B5A1A" w:rsidR="008941CA" w:rsidRDefault="008941CA" w:rsidP="008941CA">
            <w:r>
              <w:rPr>
                <w:rFonts w:ascii="Arial" w:hAnsi="Arial" w:cs="Arial"/>
                <w:b/>
                <w:bCs/>
                <w:color w:val="000000"/>
                <w:sz w:val="22"/>
                <w:szCs w:val="22"/>
              </w:rPr>
              <w:t>Item Description</w:t>
            </w:r>
          </w:p>
        </w:tc>
        <w:tc>
          <w:tcPr>
            <w:tcW w:w="4508" w:type="dxa"/>
          </w:tcPr>
          <w:p w14:paraId="3CC6AED6" w14:textId="0AB14F3A" w:rsidR="008941CA" w:rsidRDefault="008941CA" w:rsidP="008941CA">
            <w:r>
              <w:rPr>
                <w:rFonts w:ascii="Arial" w:hAnsi="Arial" w:cs="Arial"/>
                <w:color w:val="000000"/>
                <w:sz w:val="22"/>
                <w:szCs w:val="22"/>
              </w:rPr>
              <w:t>A button that triggers the broadcast of the announcement</w:t>
            </w:r>
          </w:p>
        </w:tc>
      </w:tr>
      <w:tr w:rsidR="008941CA" w14:paraId="49B88101" w14:textId="77777777" w:rsidTr="00284CB6">
        <w:tc>
          <w:tcPr>
            <w:tcW w:w="4508" w:type="dxa"/>
          </w:tcPr>
          <w:p w14:paraId="5EFBD517" w14:textId="55A1DFEA" w:rsidR="008941CA" w:rsidRDefault="008941CA" w:rsidP="008941CA">
            <w:r>
              <w:rPr>
                <w:rFonts w:ascii="Arial" w:hAnsi="Arial" w:cs="Arial"/>
                <w:b/>
                <w:bCs/>
                <w:color w:val="000000"/>
                <w:sz w:val="22"/>
                <w:szCs w:val="22"/>
              </w:rPr>
              <w:t>Item Purpose</w:t>
            </w:r>
          </w:p>
        </w:tc>
        <w:tc>
          <w:tcPr>
            <w:tcW w:w="4508" w:type="dxa"/>
          </w:tcPr>
          <w:p w14:paraId="7E2AC445" w14:textId="4D8636C2" w:rsidR="008941CA" w:rsidRDefault="008941CA" w:rsidP="008941CA">
            <w:r>
              <w:rPr>
                <w:rFonts w:ascii="Arial" w:hAnsi="Arial" w:cs="Arial"/>
                <w:color w:val="000000"/>
                <w:sz w:val="22"/>
                <w:szCs w:val="22"/>
              </w:rPr>
              <w:t>To send the announcement to all selected recipients</w:t>
            </w:r>
          </w:p>
        </w:tc>
      </w:tr>
      <w:tr w:rsidR="008941CA" w14:paraId="122AC3F4" w14:textId="77777777" w:rsidTr="00284CB6">
        <w:tc>
          <w:tcPr>
            <w:tcW w:w="4508" w:type="dxa"/>
          </w:tcPr>
          <w:p w14:paraId="4639D99B" w14:textId="550599EB" w:rsidR="008941CA" w:rsidRDefault="008941CA" w:rsidP="008941CA">
            <w:r>
              <w:rPr>
                <w:rFonts w:ascii="Arial" w:hAnsi="Arial" w:cs="Arial"/>
                <w:b/>
                <w:bCs/>
                <w:color w:val="000000"/>
                <w:sz w:val="22"/>
                <w:szCs w:val="22"/>
              </w:rPr>
              <w:t>Input Format</w:t>
            </w:r>
          </w:p>
        </w:tc>
        <w:tc>
          <w:tcPr>
            <w:tcW w:w="4508" w:type="dxa"/>
          </w:tcPr>
          <w:p w14:paraId="345DEBC5" w14:textId="229A7246" w:rsidR="008941CA" w:rsidRDefault="008941CA" w:rsidP="008941CA">
            <w:r>
              <w:rPr>
                <w:rFonts w:ascii="Arial" w:hAnsi="Arial" w:cs="Arial"/>
                <w:color w:val="000000"/>
                <w:sz w:val="22"/>
                <w:szCs w:val="22"/>
              </w:rPr>
              <w:t>Button</w:t>
            </w:r>
          </w:p>
        </w:tc>
      </w:tr>
      <w:tr w:rsidR="008941CA" w14:paraId="598B62A3" w14:textId="77777777" w:rsidTr="00284CB6">
        <w:tc>
          <w:tcPr>
            <w:tcW w:w="4508" w:type="dxa"/>
          </w:tcPr>
          <w:p w14:paraId="0DAC23E3" w14:textId="7B7EC2FB" w:rsidR="008941CA" w:rsidRDefault="008941CA" w:rsidP="008941CA">
            <w:r>
              <w:rPr>
                <w:rFonts w:ascii="Arial" w:hAnsi="Arial" w:cs="Arial"/>
                <w:b/>
                <w:bCs/>
                <w:color w:val="000000"/>
                <w:sz w:val="22"/>
                <w:szCs w:val="22"/>
              </w:rPr>
              <w:t>Valid Input</w:t>
            </w:r>
          </w:p>
        </w:tc>
        <w:tc>
          <w:tcPr>
            <w:tcW w:w="4508" w:type="dxa"/>
          </w:tcPr>
          <w:p w14:paraId="1FE97071" w14:textId="2DEE4932" w:rsidR="008941CA" w:rsidRDefault="008941CA" w:rsidP="008941CA">
            <w:r>
              <w:rPr>
                <w:rFonts w:ascii="Arial" w:hAnsi="Arial" w:cs="Arial"/>
                <w:color w:val="000000"/>
                <w:sz w:val="22"/>
                <w:szCs w:val="22"/>
              </w:rPr>
              <w:t>Click event</w:t>
            </w:r>
          </w:p>
        </w:tc>
      </w:tr>
      <w:tr w:rsidR="008941CA" w14:paraId="0CBBABD6" w14:textId="77777777" w:rsidTr="00284CB6">
        <w:tc>
          <w:tcPr>
            <w:tcW w:w="4508" w:type="dxa"/>
          </w:tcPr>
          <w:p w14:paraId="5353DAE9" w14:textId="2CB3FE38" w:rsidR="008941CA" w:rsidRDefault="008941CA" w:rsidP="008941CA">
            <w:r>
              <w:rPr>
                <w:rFonts w:ascii="Arial" w:hAnsi="Arial" w:cs="Arial"/>
                <w:b/>
                <w:bCs/>
                <w:color w:val="000000"/>
                <w:sz w:val="22"/>
                <w:szCs w:val="22"/>
              </w:rPr>
              <w:t>Related I/O</w:t>
            </w:r>
          </w:p>
        </w:tc>
        <w:tc>
          <w:tcPr>
            <w:tcW w:w="4508" w:type="dxa"/>
          </w:tcPr>
          <w:p w14:paraId="5301F25D" w14:textId="7E1D9C8A" w:rsidR="008941CA" w:rsidRDefault="008941CA" w:rsidP="008941CA">
            <w:r>
              <w:rPr>
                <w:rFonts w:ascii="Arial" w:hAnsi="Arial" w:cs="Arial"/>
                <w:color w:val="000000"/>
                <w:sz w:val="22"/>
                <w:szCs w:val="22"/>
              </w:rPr>
              <w:t>REQ_IO1301, REQ_IO1302</w:t>
            </w:r>
          </w:p>
        </w:tc>
      </w:tr>
      <w:tr w:rsidR="008941CA" w14:paraId="700C28A3" w14:textId="77777777" w:rsidTr="00284CB6">
        <w:tc>
          <w:tcPr>
            <w:tcW w:w="4508" w:type="dxa"/>
          </w:tcPr>
          <w:p w14:paraId="16BBE040" w14:textId="6D5E9E0D" w:rsidR="008941CA" w:rsidRDefault="008941CA" w:rsidP="008941CA">
            <w:r>
              <w:rPr>
                <w:rFonts w:ascii="Arial" w:hAnsi="Arial" w:cs="Arial"/>
                <w:b/>
                <w:bCs/>
                <w:color w:val="000000"/>
                <w:sz w:val="22"/>
                <w:szCs w:val="22"/>
              </w:rPr>
              <w:t>Author</w:t>
            </w:r>
          </w:p>
        </w:tc>
        <w:tc>
          <w:tcPr>
            <w:tcW w:w="4508" w:type="dxa"/>
          </w:tcPr>
          <w:p w14:paraId="4096B0DF" w14:textId="5BF55387" w:rsidR="008941CA" w:rsidRDefault="008941CA" w:rsidP="008941CA">
            <w:del w:id="991" w:author="Teoh Xuan Xuan" w:date="2025-05-25T20:24:00Z" w16du:dateUtc="2025-05-25T12:24:00Z">
              <w:r w:rsidDel="003E67ED">
                <w:rPr>
                  <w:rFonts w:ascii="Arial" w:hAnsi="Arial" w:cs="Arial"/>
                  <w:color w:val="000000"/>
                  <w:sz w:val="22"/>
                  <w:szCs w:val="22"/>
                </w:rPr>
                <w:delText>[Your Name Here]</w:delText>
              </w:r>
            </w:del>
            <w:ins w:id="992" w:author="Teoh Xuan Xuan" w:date="2025-05-25T20:24:00Z" w16du:dateUtc="2025-05-25T12:24:00Z">
              <w:r w:rsidR="003E67ED">
                <w:rPr>
                  <w:rFonts w:ascii="Arial" w:hAnsi="Arial" w:cs="Arial"/>
                  <w:color w:val="000000"/>
                  <w:sz w:val="22"/>
                  <w:szCs w:val="22"/>
                </w:rPr>
                <w:t>Yang Jia En</w:t>
              </w:r>
            </w:ins>
          </w:p>
        </w:tc>
      </w:tr>
    </w:tbl>
    <w:p w14:paraId="1D7FD5F3" w14:textId="77777777" w:rsidR="00BE3AB8" w:rsidRDefault="00BE3AB8" w:rsidP="00BE3AB8">
      <w:pPr>
        <w:rPr>
          <w:ins w:id="993" w:author="Teoh Xuan Xuan" w:date="2025-05-25T20:24:00Z" w16du:dateUtc="2025-05-25T12:24:00Z"/>
        </w:rPr>
      </w:pPr>
    </w:p>
    <w:p w14:paraId="6C2ED236" w14:textId="77777777" w:rsidR="003E67ED" w:rsidRDefault="003E67ED">
      <w:pPr>
        <w:rPr>
          <w:ins w:id="994" w:author="Teoh Xuan Xuan" w:date="2025-05-25T20:24:00Z" w16du:dateUtc="2025-05-25T12:24:00Z"/>
          <w:i/>
          <w:iCs/>
          <w:color w:val="262626" w:themeColor="text1" w:themeTint="D9"/>
          <w:sz w:val="22"/>
        </w:rPr>
      </w:pPr>
      <w:ins w:id="995" w:author="Teoh Xuan Xuan" w:date="2025-05-25T20:24:00Z" w16du:dateUtc="2025-05-25T12:24:00Z">
        <w:r>
          <w:br w:type="page"/>
        </w:r>
      </w:ins>
    </w:p>
    <w:p w14:paraId="203FD788" w14:textId="3484A2A1" w:rsidR="003E67ED" w:rsidRDefault="003E67ED" w:rsidP="0098568B">
      <w:pPr>
        <w:pStyle w:val="Quote"/>
        <w:pPrChange w:id="996" w:author="Teoh Xuan Xuan" w:date="2025-05-25T20:24:00Z" w16du:dateUtc="2025-05-25T12:24:00Z">
          <w:pPr/>
        </w:pPrChange>
      </w:pPr>
      <w:ins w:id="997" w:author="Teoh Xuan Xuan" w:date="2025-05-25T20:24:00Z" w16du:dateUtc="2025-05-25T12:24:00Z">
        <w:r>
          <w:lastRenderedPageBreak/>
          <w:t>Table 3.5.13.</w:t>
        </w:r>
        <w:r>
          <w:t>4</w:t>
        </w:r>
        <w:r>
          <w:rPr>
            <w:rFonts w:hint="eastAsia"/>
          </w:rPr>
          <w:t xml:space="preserve">: </w:t>
        </w:r>
      </w:ins>
      <w:ins w:id="998" w:author="Teoh Xuan Xuan" w:date="2025-05-25T20:25:00Z" w16du:dateUtc="2025-05-25T12:25:00Z">
        <w:r w:rsidR="0098568B">
          <w:t>System Feedback Message</w:t>
        </w:r>
      </w:ins>
      <w:ins w:id="999" w:author="Teoh Xuan Xuan" w:date="2025-05-25T20:24:00Z" w16du:dateUtc="2025-05-25T12:24:00Z">
        <w:r>
          <w:t xml:space="preserve"> requiremen</w:t>
        </w:r>
        <w:r>
          <w:rPr>
            <w:rFonts w:hint="eastAsia"/>
          </w:rPr>
          <w:t>t</w:t>
        </w:r>
      </w:ins>
    </w:p>
    <w:tbl>
      <w:tblPr>
        <w:tblStyle w:val="TableGrid"/>
        <w:tblW w:w="0" w:type="auto"/>
        <w:tblLook w:val="04A0" w:firstRow="1" w:lastRow="0" w:firstColumn="1" w:lastColumn="0" w:noHBand="0" w:noVBand="1"/>
      </w:tblPr>
      <w:tblGrid>
        <w:gridCol w:w="4508"/>
        <w:gridCol w:w="4508"/>
      </w:tblGrid>
      <w:tr w:rsidR="008941CA" w14:paraId="31AC736C" w14:textId="77777777" w:rsidTr="00284CB6">
        <w:tc>
          <w:tcPr>
            <w:tcW w:w="4508" w:type="dxa"/>
          </w:tcPr>
          <w:p w14:paraId="4C3F91EF" w14:textId="08079C58" w:rsidR="008941CA" w:rsidRDefault="008941CA" w:rsidP="008941CA">
            <w:r>
              <w:rPr>
                <w:rFonts w:ascii="Arial" w:hAnsi="Arial" w:cs="Arial"/>
                <w:b/>
                <w:bCs/>
                <w:color w:val="000000"/>
                <w:sz w:val="22"/>
                <w:szCs w:val="22"/>
              </w:rPr>
              <w:t>Requirement ID</w:t>
            </w:r>
          </w:p>
        </w:tc>
        <w:tc>
          <w:tcPr>
            <w:tcW w:w="4508" w:type="dxa"/>
          </w:tcPr>
          <w:p w14:paraId="3DCE62AE" w14:textId="285DEC45" w:rsidR="008941CA" w:rsidRDefault="008941CA" w:rsidP="008941CA">
            <w:r>
              <w:rPr>
                <w:rFonts w:ascii="Arial" w:hAnsi="Arial" w:cs="Arial"/>
                <w:b/>
                <w:bCs/>
                <w:color w:val="000000"/>
                <w:sz w:val="22"/>
                <w:szCs w:val="22"/>
              </w:rPr>
              <w:t>REQ_IO1304</w:t>
            </w:r>
          </w:p>
        </w:tc>
      </w:tr>
      <w:tr w:rsidR="008941CA" w14:paraId="23AAF1BB" w14:textId="77777777" w:rsidTr="00284CB6">
        <w:tc>
          <w:tcPr>
            <w:tcW w:w="4508" w:type="dxa"/>
          </w:tcPr>
          <w:p w14:paraId="3FD4B147" w14:textId="27664A58" w:rsidR="008941CA" w:rsidRDefault="008941CA" w:rsidP="008941CA">
            <w:r>
              <w:rPr>
                <w:rFonts w:ascii="Arial" w:hAnsi="Arial" w:cs="Arial"/>
                <w:b/>
                <w:bCs/>
                <w:color w:val="000000"/>
                <w:sz w:val="22"/>
                <w:szCs w:val="22"/>
              </w:rPr>
              <w:t>Version</w:t>
            </w:r>
          </w:p>
        </w:tc>
        <w:tc>
          <w:tcPr>
            <w:tcW w:w="4508" w:type="dxa"/>
          </w:tcPr>
          <w:p w14:paraId="5DA1CFBA" w14:textId="4CBF9CC3" w:rsidR="008941CA" w:rsidRDefault="008941CA" w:rsidP="008941CA">
            <w:r>
              <w:rPr>
                <w:rFonts w:ascii="Arial" w:hAnsi="Arial" w:cs="Arial"/>
                <w:color w:val="000000"/>
                <w:sz w:val="22"/>
                <w:szCs w:val="22"/>
              </w:rPr>
              <w:t>1.0</w:t>
            </w:r>
          </w:p>
        </w:tc>
      </w:tr>
      <w:tr w:rsidR="008941CA" w14:paraId="41EB200C" w14:textId="77777777" w:rsidTr="00284CB6">
        <w:tc>
          <w:tcPr>
            <w:tcW w:w="4508" w:type="dxa"/>
          </w:tcPr>
          <w:p w14:paraId="700860A2" w14:textId="52F29B36" w:rsidR="008941CA" w:rsidRDefault="008941CA" w:rsidP="008941CA">
            <w:r>
              <w:rPr>
                <w:rFonts w:ascii="Arial" w:hAnsi="Arial" w:cs="Arial"/>
                <w:b/>
                <w:bCs/>
                <w:color w:val="000000"/>
                <w:sz w:val="22"/>
                <w:szCs w:val="22"/>
              </w:rPr>
              <w:t>Item</w:t>
            </w:r>
          </w:p>
        </w:tc>
        <w:tc>
          <w:tcPr>
            <w:tcW w:w="4508" w:type="dxa"/>
          </w:tcPr>
          <w:p w14:paraId="0C700E8E" w14:textId="184DD54C" w:rsidR="008941CA" w:rsidRDefault="008941CA" w:rsidP="008941CA">
            <w:r>
              <w:rPr>
                <w:rFonts w:ascii="Arial" w:hAnsi="Arial" w:cs="Arial"/>
                <w:color w:val="000000"/>
                <w:sz w:val="22"/>
                <w:szCs w:val="22"/>
              </w:rPr>
              <w:t>System Feedback Message (Output)</w:t>
            </w:r>
          </w:p>
        </w:tc>
      </w:tr>
      <w:tr w:rsidR="008941CA" w14:paraId="28E7B98B" w14:textId="77777777" w:rsidTr="00284CB6">
        <w:tc>
          <w:tcPr>
            <w:tcW w:w="4508" w:type="dxa"/>
          </w:tcPr>
          <w:p w14:paraId="74394A9E" w14:textId="780CE0FF" w:rsidR="008941CA" w:rsidRDefault="008941CA" w:rsidP="008941CA">
            <w:r>
              <w:rPr>
                <w:rFonts w:ascii="Arial" w:hAnsi="Arial" w:cs="Arial"/>
                <w:b/>
                <w:bCs/>
                <w:color w:val="000000"/>
                <w:sz w:val="22"/>
                <w:szCs w:val="22"/>
              </w:rPr>
              <w:t>Item Description</w:t>
            </w:r>
          </w:p>
        </w:tc>
        <w:tc>
          <w:tcPr>
            <w:tcW w:w="4508" w:type="dxa"/>
          </w:tcPr>
          <w:p w14:paraId="54F07C91" w14:textId="36BE14D0" w:rsidR="008941CA" w:rsidRDefault="008941CA" w:rsidP="008941CA">
            <w:r>
              <w:rPr>
                <w:rFonts w:ascii="Arial" w:hAnsi="Arial" w:cs="Arial"/>
                <w:color w:val="000000"/>
                <w:sz w:val="22"/>
                <w:szCs w:val="22"/>
              </w:rPr>
              <w:t>A confirmation or error message after clicking the "Send" button</w:t>
            </w:r>
          </w:p>
        </w:tc>
      </w:tr>
      <w:tr w:rsidR="008941CA" w14:paraId="627721E7" w14:textId="77777777" w:rsidTr="00284CB6">
        <w:tc>
          <w:tcPr>
            <w:tcW w:w="4508" w:type="dxa"/>
          </w:tcPr>
          <w:p w14:paraId="5CC5CE6E" w14:textId="76F6351D" w:rsidR="008941CA" w:rsidRDefault="008941CA" w:rsidP="008941CA">
            <w:r>
              <w:rPr>
                <w:rFonts w:ascii="Arial" w:hAnsi="Arial" w:cs="Arial"/>
                <w:b/>
                <w:bCs/>
                <w:color w:val="000000"/>
                <w:sz w:val="22"/>
                <w:szCs w:val="22"/>
              </w:rPr>
              <w:t>Item Purpose</w:t>
            </w:r>
          </w:p>
        </w:tc>
        <w:tc>
          <w:tcPr>
            <w:tcW w:w="4508" w:type="dxa"/>
          </w:tcPr>
          <w:p w14:paraId="2B8D2FFF" w14:textId="6F5B5F16" w:rsidR="008941CA" w:rsidRDefault="008941CA" w:rsidP="008941CA">
            <w:r>
              <w:rPr>
                <w:rFonts w:ascii="Arial" w:hAnsi="Arial" w:cs="Arial"/>
                <w:color w:val="000000"/>
                <w:sz w:val="22"/>
                <w:szCs w:val="22"/>
              </w:rPr>
              <w:t>To notify the admin if the announcement was successfully sent or not</w:t>
            </w:r>
          </w:p>
        </w:tc>
      </w:tr>
      <w:tr w:rsidR="008941CA" w14:paraId="0683A8BB" w14:textId="77777777" w:rsidTr="00284CB6">
        <w:tc>
          <w:tcPr>
            <w:tcW w:w="4508" w:type="dxa"/>
          </w:tcPr>
          <w:p w14:paraId="0F5C73B6" w14:textId="100D5B1A" w:rsidR="008941CA" w:rsidRDefault="008941CA" w:rsidP="008941CA">
            <w:r>
              <w:rPr>
                <w:rFonts w:ascii="Arial" w:hAnsi="Arial" w:cs="Arial"/>
                <w:b/>
                <w:bCs/>
                <w:color w:val="000000"/>
                <w:sz w:val="22"/>
                <w:szCs w:val="22"/>
              </w:rPr>
              <w:t>Input Format</w:t>
            </w:r>
          </w:p>
        </w:tc>
        <w:tc>
          <w:tcPr>
            <w:tcW w:w="4508" w:type="dxa"/>
          </w:tcPr>
          <w:p w14:paraId="68CFC9F5" w14:textId="23B272C3" w:rsidR="008941CA" w:rsidRDefault="008941CA" w:rsidP="008941CA">
            <w:r>
              <w:rPr>
                <w:rFonts w:ascii="Arial" w:hAnsi="Arial" w:cs="Arial"/>
                <w:color w:val="000000"/>
                <w:sz w:val="22"/>
                <w:szCs w:val="22"/>
              </w:rPr>
              <w:t>Message</w:t>
            </w:r>
          </w:p>
        </w:tc>
      </w:tr>
      <w:tr w:rsidR="008941CA" w14:paraId="23F6DBEB" w14:textId="77777777" w:rsidTr="00284CB6">
        <w:tc>
          <w:tcPr>
            <w:tcW w:w="4508" w:type="dxa"/>
          </w:tcPr>
          <w:p w14:paraId="03ECB08E" w14:textId="293D0948" w:rsidR="008941CA" w:rsidRDefault="008941CA" w:rsidP="008941CA">
            <w:r>
              <w:rPr>
                <w:rFonts w:ascii="Arial" w:hAnsi="Arial" w:cs="Arial"/>
                <w:b/>
                <w:bCs/>
                <w:color w:val="000000"/>
                <w:sz w:val="22"/>
                <w:szCs w:val="22"/>
              </w:rPr>
              <w:t>Valid Input</w:t>
            </w:r>
          </w:p>
        </w:tc>
        <w:tc>
          <w:tcPr>
            <w:tcW w:w="4508" w:type="dxa"/>
          </w:tcPr>
          <w:p w14:paraId="2A3DE7EB" w14:textId="4C0ADC06" w:rsidR="008941CA" w:rsidRDefault="008941CA" w:rsidP="008941CA">
            <w:r>
              <w:rPr>
                <w:rFonts w:ascii="Arial" w:hAnsi="Arial" w:cs="Arial"/>
                <w:color w:val="000000"/>
                <w:sz w:val="22"/>
                <w:szCs w:val="22"/>
              </w:rPr>
              <w:t>N/A (System-generated)</w:t>
            </w:r>
          </w:p>
        </w:tc>
      </w:tr>
      <w:tr w:rsidR="008941CA" w14:paraId="5A115143" w14:textId="77777777" w:rsidTr="00284CB6">
        <w:tc>
          <w:tcPr>
            <w:tcW w:w="4508" w:type="dxa"/>
          </w:tcPr>
          <w:p w14:paraId="505F8D07" w14:textId="21E48473" w:rsidR="008941CA" w:rsidRDefault="008941CA" w:rsidP="008941CA">
            <w:r>
              <w:rPr>
                <w:rFonts w:ascii="Arial" w:hAnsi="Arial" w:cs="Arial"/>
                <w:b/>
                <w:bCs/>
                <w:color w:val="000000"/>
                <w:sz w:val="22"/>
                <w:szCs w:val="22"/>
              </w:rPr>
              <w:t>Related I/O</w:t>
            </w:r>
          </w:p>
        </w:tc>
        <w:tc>
          <w:tcPr>
            <w:tcW w:w="4508" w:type="dxa"/>
          </w:tcPr>
          <w:p w14:paraId="7CB22A65" w14:textId="65042412" w:rsidR="008941CA" w:rsidRDefault="008941CA" w:rsidP="008941CA">
            <w:r>
              <w:rPr>
                <w:rFonts w:ascii="Arial" w:hAnsi="Arial" w:cs="Arial"/>
                <w:color w:val="000000"/>
                <w:sz w:val="22"/>
                <w:szCs w:val="22"/>
              </w:rPr>
              <w:t>REQ_IO1303</w:t>
            </w:r>
          </w:p>
        </w:tc>
      </w:tr>
      <w:tr w:rsidR="008941CA" w14:paraId="224270D7" w14:textId="77777777" w:rsidTr="00284CB6">
        <w:tc>
          <w:tcPr>
            <w:tcW w:w="4508" w:type="dxa"/>
          </w:tcPr>
          <w:p w14:paraId="656758D2" w14:textId="489A0DDC" w:rsidR="008941CA" w:rsidRDefault="008941CA" w:rsidP="008941CA">
            <w:r>
              <w:rPr>
                <w:rFonts w:ascii="Arial" w:hAnsi="Arial" w:cs="Arial"/>
                <w:b/>
                <w:bCs/>
                <w:color w:val="000000"/>
                <w:sz w:val="22"/>
                <w:szCs w:val="22"/>
              </w:rPr>
              <w:t>Author</w:t>
            </w:r>
          </w:p>
        </w:tc>
        <w:tc>
          <w:tcPr>
            <w:tcW w:w="4508" w:type="dxa"/>
          </w:tcPr>
          <w:p w14:paraId="48C75631" w14:textId="2ECD5673" w:rsidR="008941CA" w:rsidRDefault="0098568B" w:rsidP="008941CA">
            <w:ins w:id="1000" w:author="Teoh Xuan Xuan" w:date="2025-05-25T20:25:00Z" w16du:dateUtc="2025-05-25T12:25:00Z">
              <w:r>
                <w:rPr>
                  <w:rFonts w:ascii="Arial" w:hAnsi="Arial" w:cs="Arial"/>
                  <w:color w:val="000000"/>
                  <w:sz w:val="22"/>
                  <w:szCs w:val="22"/>
                </w:rPr>
                <w:t xml:space="preserve">Teoh Xuan </w:t>
              </w:r>
              <w:proofErr w:type="spellStart"/>
              <w:r>
                <w:rPr>
                  <w:rFonts w:ascii="Arial" w:hAnsi="Arial" w:cs="Arial"/>
                  <w:color w:val="000000"/>
                  <w:sz w:val="22"/>
                  <w:szCs w:val="22"/>
                </w:rPr>
                <w:t>Xuan</w:t>
              </w:r>
            </w:ins>
            <w:proofErr w:type="spellEnd"/>
            <w:del w:id="1001" w:author="Teoh Xuan Xuan" w:date="2025-05-25T20:25:00Z" w16du:dateUtc="2025-05-25T12:25:00Z">
              <w:r w:rsidR="008941CA" w:rsidDel="0098568B">
                <w:rPr>
                  <w:rFonts w:ascii="Arial" w:hAnsi="Arial" w:cs="Arial"/>
                  <w:color w:val="000000"/>
                  <w:sz w:val="22"/>
                  <w:szCs w:val="22"/>
                </w:rPr>
                <w:delText>[Your Name Here]</w:delText>
              </w:r>
            </w:del>
          </w:p>
        </w:tc>
      </w:tr>
    </w:tbl>
    <w:p w14:paraId="120DF8E5" w14:textId="77777777" w:rsidR="00AF100B" w:rsidRDefault="00AF100B" w:rsidP="00DF6A52">
      <w:pPr>
        <w:pStyle w:val="Heading1"/>
        <w:rPr>
          <w:ins w:id="1002" w:author="Teoh Xuan Xuan" w:date="2025-05-25T20:25:00Z" w16du:dateUtc="2025-05-25T12:25:00Z"/>
          <w:rStyle w:val="Heading2Char"/>
          <w:b/>
          <w:bCs/>
        </w:rPr>
      </w:pPr>
    </w:p>
    <w:p w14:paraId="7CA3099D" w14:textId="77777777" w:rsidR="00AF100B" w:rsidRDefault="00AF100B">
      <w:pPr>
        <w:rPr>
          <w:ins w:id="1003" w:author="Teoh Xuan Xuan" w:date="2025-05-25T20:25:00Z" w16du:dateUtc="2025-05-25T12:25:00Z"/>
          <w:rStyle w:val="Heading2Char"/>
          <w:bCs/>
        </w:rPr>
      </w:pPr>
      <w:ins w:id="1004" w:author="Teoh Xuan Xuan" w:date="2025-05-25T20:25:00Z" w16du:dateUtc="2025-05-25T12:25:00Z">
        <w:r>
          <w:rPr>
            <w:rStyle w:val="Heading2Char"/>
            <w:b w:val="0"/>
            <w:bCs/>
          </w:rPr>
          <w:br w:type="page"/>
        </w:r>
      </w:ins>
    </w:p>
    <w:p w14:paraId="24EDB2DA" w14:textId="3D12285B" w:rsidR="00DF6A52" w:rsidRDefault="00DF6A52" w:rsidP="00DF6A52">
      <w:pPr>
        <w:pStyle w:val="Heading1"/>
        <w:rPr>
          <w:ins w:id="1005" w:author="Teoh Xuan Xuan" w:date="2025-05-25T20:25:00Z" w16du:dateUtc="2025-05-25T12:25:00Z"/>
          <w:rStyle w:val="Heading2Char"/>
          <w:b/>
          <w:bCs/>
        </w:rPr>
      </w:pPr>
      <w:r w:rsidRPr="008C1A3F">
        <w:rPr>
          <w:rStyle w:val="Heading2Char"/>
          <w:b/>
          <w:bCs/>
        </w:rPr>
        <w:lastRenderedPageBreak/>
        <w:t>3.</w:t>
      </w:r>
      <w:r w:rsidR="00FF256A">
        <w:rPr>
          <w:rStyle w:val="Heading2Char"/>
          <w:rFonts w:hint="eastAsia"/>
          <w:b/>
          <w:bCs/>
        </w:rPr>
        <w:t>6</w:t>
      </w:r>
      <w:r w:rsidRPr="008C1A3F">
        <w:rPr>
          <w:rStyle w:val="Heading2Char"/>
          <w:b/>
          <w:bCs/>
        </w:rPr>
        <w:t xml:space="preserve"> Logical Database Requirements</w:t>
      </w:r>
      <w:bookmarkEnd w:id="880"/>
    </w:p>
    <w:p w14:paraId="7B9E2ED1" w14:textId="77777777" w:rsidR="00AF100B" w:rsidRPr="00AF100B" w:rsidRDefault="00AF100B" w:rsidP="00AF100B">
      <w:pPr>
        <w:rPr>
          <w:rPrChange w:id="1006" w:author="Teoh Xuan Xuan" w:date="2025-05-25T20:25:00Z" w16du:dateUtc="2025-05-25T12:25:00Z">
            <w:rPr>
              <w:rStyle w:val="Heading2Char"/>
              <w:b/>
              <w:bCs/>
            </w:rPr>
          </w:rPrChange>
        </w:rPr>
        <w:pPrChange w:id="1007" w:author="Teoh Xuan Xuan" w:date="2025-05-25T20:25:00Z" w16du:dateUtc="2025-05-25T12:25:00Z">
          <w:pPr>
            <w:pStyle w:val="Heading1"/>
          </w:pPr>
        </w:pPrChange>
      </w:pPr>
    </w:p>
    <w:p w14:paraId="6B1F453D" w14:textId="3B290885" w:rsidR="00FF256A" w:rsidRDefault="00E95212" w:rsidP="00FF256A">
      <w:r>
        <w:rPr>
          <w:noProof/>
        </w:rPr>
        <w:drawing>
          <wp:inline distT="0" distB="0" distL="0" distR="0" wp14:anchorId="3038A119" wp14:editId="44ADDD58">
            <wp:extent cx="5731510" cy="4084320"/>
            <wp:effectExtent l="0" t="0" r="2540" b="0"/>
            <wp:docPr id="685570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70218" name="Picture 6855702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084320"/>
                    </a:xfrm>
                    <a:prstGeom prst="rect">
                      <a:avLst/>
                    </a:prstGeom>
                  </pic:spPr>
                </pic:pic>
              </a:graphicData>
            </a:graphic>
          </wp:inline>
        </w:drawing>
      </w:r>
    </w:p>
    <w:p w14:paraId="4C48A360" w14:textId="63C935B7" w:rsidR="00FF256A" w:rsidRPr="00FF256A" w:rsidRDefault="00FF256A" w:rsidP="00AF100B">
      <w:pPr>
        <w:pStyle w:val="Quote"/>
        <w:pPrChange w:id="1008" w:author="Teoh Xuan Xuan" w:date="2025-05-25T20:25:00Z" w16du:dateUtc="2025-05-25T12:25:00Z">
          <w:pPr>
            <w:jc w:val="center"/>
          </w:pPr>
        </w:pPrChange>
      </w:pPr>
      <w:r w:rsidRPr="00FF256A">
        <w:t>Figure 3.6: Class Diagram</w:t>
      </w:r>
    </w:p>
    <w:p w14:paraId="4A42846E" w14:textId="77777777" w:rsidR="00AF100B" w:rsidRDefault="00AF100B" w:rsidP="00E95212">
      <w:pPr>
        <w:rPr>
          <w:ins w:id="1009" w:author="Teoh Xuan Xuan" w:date="2025-05-25T20:25:00Z" w16du:dateUtc="2025-05-25T12:25:00Z"/>
        </w:rPr>
      </w:pPr>
    </w:p>
    <w:p w14:paraId="77A480A5" w14:textId="5DA97D8D" w:rsidR="00E95212" w:rsidRDefault="00E95212" w:rsidP="00AF100B">
      <w:pPr>
        <w:spacing w:line="276" w:lineRule="auto"/>
        <w:jc w:val="both"/>
        <w:pPrChange w:id="1010" w:author="Teoh Xuan Xuan" w:date="2025-05-25T20:25:00Z" w16du:dateUtc="2025-05-25T12:25:00Z">
          <w:pPr/>
        </w:pPrChange>
      </w:pPr>
      <w:r>
        <w:t>The Class Diagram in Figure 3.6 illustrates the static structure of the University Communication and Services Portal (</w:t>
      </w:r>
      <w:proofErr w:type="spellStart"/>
      <w:r>
        <w:t>myMMU</w:t>
      </w:r>
      <w:proofErr w:type="spellEnd"/>
      <w:r>
        <w:t>), showing the system’s classes, their attributes, operations (methods), and the relationships among objects. This model reflects how different users such as Students, Parents, Lecturers, and Admins interact with various components within the platform.</w:t>
      </w:r>
    </w:p>
    <w:p w14:paraId="7CE82443" w14:textId="77777777" w:rsidR="00E95212" w:rsidRDefault="00E95212" w:rsidP="00AF100B">
      <w:pPr>
        <w:spacing w:line="276" w:lineRule="auto"/>
        <w:jc w:val="both"/>
        <w:pPrChange w:id="1011" w:author="Teoh Xuan Xuan" w:date="2025-05-25T20:25:00Z" w16du:dateUtc="2025-05-25T12:25:00Z">
          <w:pPr/>
        </w:pPrChange>
      </w:pPr>
    </w:p>
    <w:p w14:paraId="70C414F3" w14:textId="77777777" w:rsidR="00E95212" w:rsidRDefault="00E95212" w:rsidP="00AF100B">
      <w:pPr>
        <w:spacing w:line="276" w:lineRule="auto"/>
        <w:jc w:val="both"/>
        <w:pPrChange w:id="1012" w:author="Teoh Xuan Xuan" w:date="2025-05-25T20:25:00Z" w16du:dateUtc="2025-05-25T12:25:00Z">
          <w:pPr/>
        </w:pPrChange>
      </w:pPr>
      <w:r>
        <w:t xml:space="preserve">The central class is User, which serves as a generalization for specific roles like Student, Parent, Lecturer, and Admin. Each user type has distinct functionalities defined in their respective classes. The </w:t>
      </w:r>
      <w:proofErr w:type="gramStart"/>
      <w:r>
        <w:t>Student</w:t>
      </w:r>
      <w:proofErr w:type="gramEnd"/>
      <w:r>
        <w:t xml:space="preserve"> class, for example, provides methods to view grades, attendance, timetables, billing info, book classrooms, and view announcements. The Parent class allows access to a child's academic and billing information, while Lecturers can upload materials, submit grades, send announcements, and schedule assessments. Admins are responsible for approving bookings, managing inquiries, and sending mass announcements.</w:t>
      </w:r>
    </w:p>
    <w:p w14:paraId="2D649CCC" w14:textId="77777777" w:rsidR="00E95212" w:rsidRDefault="00E95212" w:rsidP="00AF100B">
      <w:pPr>
        <w:spacing w:line="276" w:lineRule="auto"/>
        <w:jc w:val="both"/>
        <w:pPrChange w:id="1013" w:author="Teoh Xuan Xuan" w:date="2025-05-25T20:25:00Z" w16du:dateUtc="2025-05-25T12:25:00Z">
          <w:pPr/>
        </w:pPrChange>
      </w:pPr>
    </w:p>
    <w:p w14:paraId="5B399AD8" w14:textId="5D5B0F64" w:rsidR="00E95212" w:rsidRDefault="00E95212" w:rsidP="00AF100B">
      <w:pPr>
        <w:spacing w:line="276" w:lineRule="auto"/>
        <w:jc w:val="both"/>
        <w:pPrChange w:id="1014" w:author="Teoh Xuan Xuan" w:date="2025-05-25T20:25:00Z" w16du:dateUtc="2025-05-25T12:25:00Z">
          <w:pPr/>
        </w:pPrChange>
      </w:pPr>
      <w:r>
        <w:lastRenderedPageBreak/>
        <w:t xml:space="preserve">Supporting classes include Booking, Grade, Attendance, Timetable, Billing, Material, Announcement, and Assessment. These classes represent the core data entities manipulated by user roles. Relationships between these classes are </w:t>
      </w:r>
      <w:proofErr w:type="spellStart"/>
      <w:r>
        <w:t>modeled</w:t>
      </w:r>
      <w:proofErr w:type="spellEnd"/>
      <w:r>
        <w:t xml:space="preserve"> using associations such as “owns,” “uploads,” “raises,” and “monitors,” indicating how information flows and how entities interact within the system.</w:t>
      </w:r>
      <w:r w:rsidRPr="00E95212">
        <w:t xml:space="preserve"> </w:t>
      </w:r>
      <w:r>
        <w:t>The subsections below will describe each model and their data attributes. It will detail how the data will be stored inside the database as well as the description of each data attribute.</w:t>
      </w:r>
    </w:p>
    <w:p w14:paraId="592F7CE1" w14:textId="77777777" w:rsidR="00AF100B" w:rsidRDefault="00AF100B">
      <w:pPr>
        <w:rPr>
          <w:ins w:id="1015" w:author="Teoh Xuan Xuan" w:date="2025-05-25T20:26:00Z" w16du:dateUtc="2025-05-25T12:26:00Z"/>
          <w:rFonts w:eastAsiaTheme="majorEastAsia" w:cstheme="majorBidi"/>
          <w:b/>
          <w:iCs/>
          <w:sz w:val="26"/>
        </w:rPr>
      </w:pPr>
      <w:ins w:id="1016" w:author="Teoh Xuan Xuan" w:date="2025-05-25T20:26:00Z" w16du:dateUtc="2025-05-25T12:26:00Z">
        <w:r>
          <w:br w:type="page"/>
        </w:r>
      </w:ins>
    </w:p>
    <w:p w14:paraId="18FA3288" w14:textId="096740D9" w:rsidR="00E95212" w:rsidRPr="00827A9F" w:rsidRDefault="0067157E" w:rsidP="004672A7">
      <w:pPr>
        <w:pStyle w:val="Heading3"/>
      </w:pPr>
      <w:r w:rsidRPr="00827A9F">
        <w:lastRenderedPageBreak/>
        <w:t>3.6.1 User Class</w:t>
      </w:r>
    </w:p>
    <w:p w14:paraId="21418E05" w14:textId="26DE21FE" w:rsidR="0067157E" w:rsidRPr="00827A9F" w:rsidRDefault="0067157E" w:rsidP="00AF100B">
      <w:pPr>
        <w:pStyle w:val="Quote"/>
        <w:pPrChange w:id="1017" w:author="Teoh Xuan Xuan" w:date="2025-05-25T20:26:00Z" w16du:dateUtc="2025-05-25T12:26:00Z">
          <w:pPr>
            <w:jc w:val="center"/>
          </w:pPr>
        </w:pPrChange>
      </w:pPr>
      <w:r w:rsidRPr="00827A9F">
        <w:t>Table 3.6.1: User Data Dictionary</w:t>
      </w:r>
    </w:p>
    <w:tbl>
      <w:tblPr>
        <w:tblStyle w:val="TableGrid"/>
        <w:tblW w:w="0" w:type="auto"/>
        <w:tblLook w:val="04A0" w:firstRow="1" w:lastRow="0" w:firstColumn="1" w:lastColumn="0" w:noHBand="0" w:noVBand="1"/>
      </w:tblPr>
      <w:tblGrid>
        <w:gridCol w:w="1712"/>
        <w:gridCol w:w="1694"/>
        <w:gridCol w:w="2260"/>
        <w:gridCol w:w="1683"/>
        <w:gridCol w:w="1667"/>
      </w:tblGrid>
      <w:tr w:rsidR="0067157E" w:rsidRPr="00827A9F" w14:paraId="6B745EDA" w14:textId="77777777" w:rsidTr="00AF79ED">
        <w:tc>
          <w:tcPr>
            <w:tcW w:w="1728" w:type="dxa"/>
          </w:tcPr>
          <w:p w14:paraId="57C71029"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0AC3E777"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189376EE"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6C4652DD"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60E5D049"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5B85533C" w14:textId="77777777" w:rsidTr="00AF79ED">
        <w:tc>
          <w:tcPr>
            <w:tcW w:w="1728" w:type="dxa"/>
          </w:tcPr>
          <w:p w14:paraId="6A67C555" w14:textId="77777777" w:rsidR="0067157E" w:rsidRPr="007537D4" w:rsidRDefault="0067157E" w:rsidP="00AF79ED">
            <w:pPr>
              <w:rPr>
                <w:rFonts w:cs="Times New Roman"/>
              </w:rPr>
            </w:pPr>
            <w:proofErr w:type="spellStart"/>
            <w:r w:rsidRPr="007537D4">
              <w:rPr>
                <w:rFonts w:cs="Times New Roman"/>
              </w:rPr>
              <w:t>userID</w:t>
            </w:r>
            <w:proofErr w:type="spellEnd"/>
          </w:p>
        </w:tc>
        <w:tc>
          <w:tcPr>
            <w:tcW w:w="1728" w:type="dxa"/>
          </w:tcPr>
          <w:p w14:paraId="2A0A3CB3" w14:textId="77777777" w:rsidR="0067157E" w:rsidRPr="007537D4" w:rsidRDefault="0067157E" w:rsidP="00AF79ED">
            <w:pPr>
              <w:rPr>
                <w:rFonts w:cs="Times New Roman"/>
              </w:rPr>
            </w:pPr>
            <w:r w:rsidRPr="007537D4">
              <w:rPr>
                <w:rFonts w:cs="Times New Roman"/>
              </w:rPr>
              <w:t>Unique identifier of a user</w:t>
            </w:r>
          </w:p>
        </w:tc>
        <w:tc>
          <w:tcPr>
            <w:tcW w:w="1728" w:type="dxa"/>
          </w:tcPr>
          <w:p w14:paraId="65C76B4D" w14:textId="77777777" w:rsidR="0067157E" w:rsidRPr="007537D4" w:rsidRDefault="0067157E" w:rsidP="00AF79ED">
            <w:pPr>
              <w:rPr>
                <w:rFonts w:cs="Times New Roman"/>
              </w:rPr>
            </w:pPr>
            <w:r w:rsidRPr="007537D4">
              <w:rPr>
                <w:rFonts w:cs="Times New Roman"/>
              </w:rPr>
              <w:t>UUID</w:t>
            </w:r>
          </w:p>
        </w:tc>
        <w:tc>
          <w:tcPr>
            <w:tcW w:w="1728" w:type="dxa"/>
          </w:tcPr>
          <w:p w14:paraId="2E6C65BB"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r w:rsidRPr="007537D4">
              <w:rPr>
                <w:rFonts w:cs="Times New Roman"/>
              </w:rPr>
              <w:br/>
              <w:t>Unique</w:t>
            </w:r>
          </w:p>
        </w:tc>
        <w:tc>
          <w:tcPr>
            <w:tcW w:w="1728" w:type="dxa"/>
          </w:tcPr>
          <w:p w14:paraId="0F877AF9" w14:textId="77777777" w:rsidR="0067157E" w:rsidRPr="007537D4" w:rsidRDefault="0067157E" w:rsidP="00AF79ED">
            <w:pPr>
              <w:rPr>
                <w:rFonts w:cs="Times New Roman"/>
              </w:rPr>
            </w:pPr>
          </w:p>
        </w:tc>
      </w:tr>
      <w:tr w:rsidR="0067157E" w:rsidRPr="007537D4" w14:paraId="3BEA9707" w14:textId="77777777" w:rsidTr="00AF79ED">
        <w:tc>
          <w:tcPr>
            <w:tcW w:w="1728" w:type="dxa"/>
          </w:tcPr>
          <w:p w14:paraId="24D70827" w14:textId="77777777" w:rsidR="0067157E" w:rsidRPr="007537D4" w:rsidRDefault="0067157E" w:rsidP="00AF79ED">
            <w:pPr>
              <w:rPr>
                <w:rFonts w:cs="Times New Roman"/>
              </w:rPr>
            </w:pPr>
            <w:r w:rsidRPr="007537D4">
              <w:rPr>
                <w:rFonts w:cs="Times New Roman"/>
              </w:rPr>
              <w:t>username</w:t>
            </w:r>
          </w:p>
        </w:tc>
        <w:tc>
          <w:tcPr>
            <w:tcW w:w="1728" w:type="dxa"/>
          </w:tcPr>
          <w:p w14:paraId="68609476" w14:textId="77777777" w:rsidR="0067157E" w:rsidRPr="007537D4" w:rsidRDefault="0067157E" w:rsidP="00AF79ED">
            <w:pPr>
              <w:rPr>
                <w:rFonts w:cs="Times New Roman"/>
              </w:rPr>
            </w:pPr>
            <w:r w:rsidRPr="007537D4">
              <w:rPr>
                <w:rFonts w:cs="Times New Roman"/>
              </w:rPr>
              <w:t>Username picked by user</w:t>
            </w:r>
          </w:p>
        </w:tc>
        <w:tc>
          <w:tcPr>
            <w:tcW w:w="1728" w:type="dxa"/>
          </w:tcPr>
          <w:p w14:paraId="5C2C59F8" w14:textId="77777777" w:rsidR="0067157E" w:rsidRPr="007537D4" w:rsidRDefault="0067157E" w:rsidP="00AF79ED">
            <w:pPr>
              <w:rPr>
                <w:rFonts w:cs="Times New Roman"/>
              </w:rPr>
            </w:pPr>
            <w:r w:rsidRPr="007537D4">
              <w:rPr>
                <w:rFonts w:cs="Times New Roman"/>
              </w:rPr>
              <w:t>String</w:t>
            </w:r>
          </w:p>
        </w:tc>
        <w:tc>
          <w:tcPr>
            <w:tcW w:w="1728" w:type="dxa"/>
          </w:tcPr>
          <w:p w14:paraId="2C845689" w14:textId="77777777" w:rsidR="0067157E" w:rsidRPr="007537D4" w:rsidRDefault="0067157E" w:rsidP="00AF79ED">
            <w:pPr>
              <w:rPr>
                <w:rFonts w:cs="Times New Roman"/>
              </w:rPr>
            </w:pPr>
            <w:r w:rsidRPr="007537D4">
              <w:rPr>
                <w:rFonts w:cs="Times New Roman"/>
              </w:rPr>
              <w:t>Not Null</w:t>
            </w:r>
            <w:r w:rsidRPr="007537D4">
              <w:rPr>
                <w:rFonts w:cs="Times New Roman"/>
              </w:rPr>
              <w:br/>
              <w:t>Unique</w:t>
            </w:r>
          </w:p>
        </w:tc>
        <w:tc>
          <w:tcPr>
            <w:tcW w:w="1728" w:type="dxa"/>
          </w:tcPr>
          <w:p w14:paraId="6BF89EA2" w14:textId="77777777" w:rsidR="0067157E" w:rsidRPr="007537D4" w:rsidRDefault="0067157E" w:rsidP="00AF79ED">
            <w:pPr>
              <w:rPr>
                <w:rFonts w:cs="Times New Roman"/>
              </w:rPr>
            </w:pPr>
            <w:r w:rsidRPr="007537D4">
              <w:rPr>
                <w:rFonts w:cs="Times New Roman"/>
              </w:rPr>
              <w:t>Login Credentials</w:t>
            </w:r>
          </w:p>
        </w:tc>
      </w:tr>
      <w:tr w:rsidR="0067157E" w:rsidRPr="007537D4" w14:paraId="3130E41C" w14:textId="77777777" w:rsidTr="00AF79ED">
        <w:tc>
          <w:tcPr>
            <w:tcW w:w="1728" w:type="dxa"/>
          </w:tcPr>
          <w:p w14:paraId="31B0A9DB" w14:textId="77777777" w:rsidR="0067157E" w:rsidRPr="007537D4" w:rsidRDefault="0067157E" w:rsidP="00AF79ED">
            <w:pPr>
              <w:rPr>
                <w:rFonts w:cs="Times New Roman"/>
              </w:rPr>
            </w:pPr>
            <w:r w:rsidRPr="007537D4">
              <w:rPr>
                <w:rFonts w:cs="Times New Roman"/>
              </w:rPr>
              <w:t>password</w:t>
            </w:r>
          </w:p>
        </w:tc>
        <w:tc>
          <w:tcPr>
            <w:tcW w:w="1728" w:type="dxa"/>
          </w:tcPr>
          <w:p w14:paraId="617106E1" w14:textId="77777777" w:rsidR="0067157E" w:rsidRPr="007537D4" w:rsidRDefault="0067157E" w:rsidP="00AF79ED">
            <w:pPr>
              <w:rPr>
                <w:rFonts w:cs="Times New Roman"/>
              </w:rPr>
            </w:pPr>
            <w:r w:rsidRPr="007537D4">
              <w:rPr>
                <w:rFonts w:cs="Times New Roman"/>
              </w:rPr>
              <w:t>User account password</w:t>
            </w:r>
          </w:p>
        </w:tc>
        <w:tc>
          <w:tcPr>
            <w:tcW w:w="1728" w:type="dxa"/>
          </w:tcPr>
          <w:p w14:paraId="4821DB27" w14:textId="77777777" w:rsidR="0067157E" w:rsidRPr="007537D4" w:rsidRDefault="0067157E" w:rsidP="00AF79ED">
            <w:pPr>
              <w:rPr>
                <w:rFonts w:cs="Times New Roman"/>
              </w:rPr>
            </w:pPr>
            <w:r w:rsidRPr="007537D4">
              <w:rPr>
                <w:rFonts w:cs="Times New Roman"/>
              </w:rPr>
              <w:t>String</w:t>
            </w:r>
          </w:p>
        </w:tc>
        <w:tc>
          <w:tcPr>
            <w:tcW w:w="1728" w:type="dxa"/>
          </w:tcPr>
          <w:p w14:paraId="55E132D8" w14:textId="77777777" w:rsidR="0067157E" w:rsidRPr="007537D4" w:rsidRDefault="0067157E" w:rsidP="00AF79ED">
            <w:pPr>
              <w:rPr>
                <w:rFonts w:cs="Times New Roman"/>
              </w:rPr>
            </w:pPr>
            <w:r w:rsidRPr="007537D4">
              <w:rPr>
                <w:rFonts w:cs="Times New Roman"/>
              </w:rPr>
              <w:t>Not Null</w:t>
            </w:r>
          </w:p>
        </w:tc>
        <w:tc>
          <w:tcPr>
            <w:tcW w:w="1728" w:type="dxa"/>
          </w:tcPr>
          <w:p w14:paraId="3B6873D7" w14:textId="77777777" w:rsidR="0067157E" w:rsidRPr="007537D4" w:rsidRDefault="0067157E" w:rsidP="00AF79ED">
            <w:pPr>
              <w:rPr>
                <w:rFonts w:cs="Times New Roman"/>
              </w:rPr>
            </w:pPr>
            <w:r w:rsidRPr="007537D4">
              <w:rPr>
                <w:rFonts w:cs="Times New Roman"/>
              </w:rPr>
              <w:t>Login Credentials</w:t>
            </w:r>
          </w:p>
        </w:tc>
      </w:tr>
      <w:tr w:rsidR="0067157E" w:rsidRPr="007537D4" w14:paraId="5AAAAEE4" w14:textId="77777777" w:rsidTr="00AF79ED">
        <w:tc>
          <w:tcPr>
            <w:tcW w:w="1728" w:type="dxa"/>
          </w:tcPr>
          <w:p w14:paraId="3BABDA51" w14:textId="77777777" w:rsidR="0067157E" w:rsidRPr="007537D4" w:rsidRDefault="0067157E" w:rsidP="00AF79ED">
            <w:pPr>
              <w:rPr>
                <w:rFonts w:cs="Times New Roman"/>
              </w:rPr>
            </w:pPr>
            <w:r w:rsidRPr="007537D4">
              <w:rPr>
                <w:rFonts w:cs="Times New Roman"/>
              </w:rPr>
              <w:t>name</w:t>
            </w:r>
          </w:p>
        </w:tc>
        <w:tc>
          <w:tcPr>
            <w:tcW w:w="1728" w:type="dxa"/>
          </w:tcPr>
          <w:p w14:paraId="4AE32E97" w14:textId="77777777" w:rsidR="0067157E" w:rsidRPr="007537D4" w:rsidRDefault="0067157E" w:rsidP="00AF79ED">
            <w:pPr>
              <w:rPr>
                <w:rFonts w:cs="Times New Roman"/>
              </w:rPr>
            </w:pPr>
            <w:r w:rsidRPr="007537D4">
              <w:rPr>
                <w:rFonts w:cs="Times New Roman"/>
              </w:rPr>
              <w:t>Full name of the user</w:t>
            </w:r>
          </w:p>
        </w:tc>
        <w:tc>
          <w:tcPr>
            <w:tcW w:w="1728" w:type="dxa"/>
          </w:tcPr>
          <w:p w14:paraId="087F368B" w14:textId="77777777" w:rsidR="0067157E" w:rsidRPr="007537D4" w:rsidRDefault="0067157E" w:rsidP="00AF79ED">
            <w:pPr>
              <w:rPr>
                <w:rFonts w:cs="Times New Roman"/>
              </w:rPr>
            </w:pPr>
            <w:r w:rsidRPr="007537D4">
              <w:rPr>
                <w:rFonts w:cs="Times New Roman"/>
              </w:rPr>
              <w:t>String</w:t>
            </w:r>
          </w:p>
        </w:tc>
        <w:tc>
          <w:tcPr>
            <w:tcW w:w="1728" w:type="dxa"/>
          </w:tcPr>
          <w:p w14:paraId="135C2440" w14:textId="77777777" w:rsidR="0067157E" w:rsidRPr="007537D4" w:rsidRDefault="0067157E" w:rsidP="00AF79ED">
            <w:pPr>
              <w:rPr>
                <w:rFonts w:cs="Times New Roman"/>
              </w:rPr>
            </w:pPr>
            <w:r w:rsidRPr="007537D4">
              <w:rPr>
                <w:rFonts w:cs="Times New Roman"/>
              </w:rPr>
              <w:t>Not Null</w:t>
            </w:r>
          </w:p>
        </w:tc>
        <w:tc>
          <w:tcPr>
            <w:tcW w:w="1728" w:type="dxa"/>
          </w:tcPr>
          <w:p w14:paraId="50E7761A" w14:textId="77777777" w:rsidR="0067157E" w:rsidRPr="007537D4" w:rsidRDefault="0067157E" w:rsidP="00AF79ED">
            <w:pPr>
              <w:rPr>
                <w:rFonts w:cs="Times New Roman"/>
              </w:rPr>
            </w:pPr>
          </w:p>
        </w:tc>
      </w:tr>
      <w:tr w:rsidR="0067157E" w:rsidRPr="007537D4" w14:paraId="738A626E" w14:textId="77777777" w:rsidTr="00AF79ED">
        <w:tc>
          <w:tcPr>
            <w:tcW w:w="1728" w:type="dxa"/>
          </w:tcPr>
          <w:p w14:paraId="61044CCC" w14:textId="77777777" w:rsidR="0067157E" w:rsidRPr="007537D4" w:rsidRDefault="0067157E" w:rsidP="00AF79ED">
            <w:pPr>
              <w:rPr>
                <w:rFonts w:cs="Times New Roman"/>
              </w:rPr>
            </w:pPr>
            <w:r w:rsidRPr="007537D4">
              <w:rPr>
                <w:rFonts w:cs="Times New Roman"/>
              </w:rPr>
              <w:t>email</w:t>
            </w:r>
          </w:p>
        </w:tc>
        <w:tc>
          <w:tcPr>
            <w:tcW w:w="1728" w:type="dxa"/>
          </w:tcPr>
          <w:p w14:paraId="7D03247E" w14:textId="77777777" w:rsidR="0067157E" w:rsidRPr="007537D4" w:rsidRDefault="0067157E" w:rsidP="00AF79ED">
            <w:pPr>
              <w:rPr>
                <w:rFonts w:cs="Times New Roman"/>
              </w:rPr>
            </w:pPr>
            <w:r w:rsidRPr="007537D4">
              <w:rPr>
                <w:rFonts w:cs="Times New Roman"/>
              </w:rPr>
              <w:t>Email address</w:t>
            </w:r>
          </w:p>
        </w:tc>
        <w:tc>
          <w:tcPr>
            <w:tcW w:w="1728" w:type="dxa"/>
          </w:tcPr>
          <w:p w14:paraId="7C9BF5AC" w14:textId="77777777" w:rsidR="0067157E" w:rsidRPr="007537D4" w:rsidRDefault="0067157E" w:rsidP="00AF79ED">
            <w:pPr>
              <w:rPr>
                <w:rFonts w:cs="Times New Roman"/>
              </w:rPr>
            </w:pPr>
            <w:r w:rsidRPr="007537D4">
              <w:rPr>
                <w:rFonts w:cs="Times New Roman"/>
              </w:rPr>
              <w:t>String</w:t>
            </w:r>
          </w:p>
        </w:tc>
        <w:tc>
          <w:tcPr>
            <w:tcW w:w="1728" w:type="dxa"/>
          </w:tcPr>
          <w:p w14:paraId="062CCA17" w14:textId="77777777" w:rsidR="0067157E" w:rsidRPr="007537D4" w:rsidRDefault="0067157E" w:rsidP="00AF79ED">
            <w:pPr>
              <w:rPr>
                <w:rFonts w:cs="Times New Roman"/>
              </w:rPr>
            </w:pPr>
            <w:r w:rsidRPr="007537D4">
              <w:rPr>
                <w:rFonts w:cs="Times New Roman"/>
              </w:rPr>
              <w:t>Not Null</w:t>
            </w:r>
          </w:p>
        </w:tc>
        <w:tc>
          <w:tcPr>
            <w:tcW w:w="1728" w:type="dxa"/>
          </w:tcPr>
          <w:p w14:paraId="7F51788B" w14:textId="77777777" w:rsidR="0067157E" w:rsidRPr="007537D4" w:rsidRDefault="0067157E" w:rsidP="00AF79ED">
            <w:pPr>
              <w:rPr>
                <w:rFonts w:cs="Times New Roman"/>
              </w:rPr>
            </w:pPr>
          </w:p>
        </w:tc>
      </w:tr>
      <w:tr w:rsidR="0067157E" w:rsidRPr="007537D4" w14:paraId="42FA9DBF" w14:textId="77777777" w:rsidTr="00AF79ED">
        <w:tc>
          <w:tcPr>
            <w:tcW w:w="1728" w:type="dxa"/>
          </w:tcPr>
          <w:p w14:paraId="1EEF1292" w14:textId="77777777" w:rsidR="0067157E" w:rsidRPr="007537D4" w:rsidRDefault="0067157E" w:rsidP="00AF79ED">
            <w:pPr>
              <w:rPr>
                <w:rFonts w:cs="Times New Roman"/>
              </w:rPr>
            </w:pPr>
            <w:proofErr w:type="spellStart"/>
            <w:r w:rsidRPr="007537D4">
              <w:rPr>
                <w:rFonts w:cs="Times New Roman"/>
              </w:rPr>
              <w:t>blockedUsers</w:t>
            </w:r>
            <w:proofErr w:type="spellEnd"/>
          </w:p>
        </w:tc>
        <w:tc>
          <w:tcPr>
            <w:tcW w:w="1728" w:type="dxa"/>
          </w:tcPr>
          <w:p w14:paraId="54A82136" w14:textId="77777777" w:rsidR="0067157E" w:rsidRPr="007537D4" w:rsidRDefault="0067157E" w:rsidP="00AF79ED">
            <w:pPr>
              <w:rPr>
                <w:rFonts w:cs="Times New Roman"/>
              </w:rPr>
            </w:pPr>
            <w:r w:rsidRPr="007537D4">
              <w:rPr>
                <w:rFonts w:cs="Times New Roman"/>
              </w:rPr>
              <w:t>List of blocked users</w:t>
            </w:r>
          </w:p>
        </w:tc>
        <w:tc>
          <w:tcPr>
            <w:tcW w:w="1728" w:type="dxa"/>
          </w:tcPr>
          <w:p w14:paraId="510EFAF8" w14:textId="77777777" w:rsidR="0067157E" w:rsidRPr="007537D4" w:rsidRDefault="0067157E" w:rsidP="00AF79ED">
            <w:pPr>
              <w:rPr>
                <w:rFonts w:cs="Times New Roman"/>
              </w:rPr>
            </w:pPr>
            <w:r w:rsidRPr="007537D4">
              <w:rPr>
                <w:rFonts w:cs="Times New Roman"/>
              </w:rPr>
              <w:t>Array&lt;User&gt;</w:t>
            </w:r>
          </w:p>
        </w:tc>
        <w:tc>
          <w:tcPr>
            <w:tcW w:w="1728" w:type="dxa"/>
          </w:tcPr>
          <w:p w14:paraId="46BEDA94" w14:textId="77777777" w:rsidR="0067157E" w:rsidRPr="007537D4" w:rsidRDefault="0067157E" w:rsidP="00AF79ED">
            <w:pPr>
              <w:rPr>
                <w:rFonts w:cs="Times New Roman"/>
              </w:rPr>
            </w:pPr>
          </w:p>
        </w:tc>
        <w:tc>
          <w:tcPr>
            <w:tcW w:w="1728" w:type="dxa"/>
          </w:tcPr>
          <w:p w14:paraId="22D43B7B" w14:textId="77777777" w:rsidR="0067157E" w:rsidRPr="007537D4" w:rsidRDefault="0067157E" w:rsidP="00AF79ED">
            <w:pPr>
              <w:rPr>
                <w:rFonts w:cs="Times New Roman"/>
              </w:rPr>
            </w:pPr>
          </w:p>
        </w:tc>
      </w:tr>
      <w:tr w:rsidR="0067157E" w:rsidRPr="007537D4" w14:paraId="28279F33" w14:textId="77777777" w:rsidTr="00AF79ED">
        <w:tc>
          <w:tcPr>
            <w:tcW w:w="1728" w:type="dxa"/>
          </w:tcPr>
          <w:p w14:paraId="23828DD7" w14:textId="77777777" w:rsidR="0067157E" w:rsidRPr="007537D4" w:rsidRDefault="0067157E" w:rsidP="00AF79ED">
            <w:pPr>
              <w:rPr>
                <w:rFonts w:cs="Times New Roman"/>
              </w:rPr>
            </w:pPr>
            <w:proofErr w:type="spellStart"/>
            <w:r w:rsidRPr="007537D4">
              <w:rPr>
                <w:rFonts w:cs="Times New Roman"/>
              </w:rPr>
              <w:t>followedUsers</w:t>
            </w:r>
            <w:proofErr w:type="spellEnd"/>
          </w:p>
        </w:tc>
        <w:tc>
          <w:tcPr>
            <w:tcW w:w="1728" w:type="dxa"/>
          </w:tcPr>
          <w:p w14:paraId="628848B2" w14:textId="77777777" w:rsidR="0067157E" w:rsidRPr="007537D4" w:rsidRDefault="0067157E" w:rsidP="00AF79ED">
            <w:pPr>
              <w:rPr>
                <w:rFonts w:cs="Times New Roman"/>
              </w:rPr>
            </w:pPr>
            <w:r w:rsidRPr="007537D4">
              <w:rPr>
                <w:rFonts w:cs="Times New Roman"/>
              </w:rPr>
              <w:t>List of followed users</w:t>
            </w:r>
          </w:p>
        </w:tc>
        <w:tc>
          <w:tcPr>
            <w:tcW w:w="1728" w:type="dxa"/>
          </w:tcPr>
          <w:p w14:paraId="2159BB78" w14:textId="77777777" w:rsidR="0067157E" w:rsidRPr="007537D4" w:rsidRDefault="0067157E" w:rsidP="00AF79ED">
            <w:pPr>
              <w:rPr>
                <w:rFonts w:cs="Times New Roman"/>
              </w:rPr>
            </w:pPr>
            <w:r w:rsidRPr="007537D4">
              <w:rPr>
                <w:rFonts w:cs="Times New Roman"/>
              </w:rPr>
              <w:t>Array&lt;User&gt;</w:t>
            </w:r>
          </w:p>
        </w:tc>
        <w:tc>
          <w:tcPr>
            <w:tcW w:w="1728" w:type="dxa"/>
          </w:tcPr>
          <w:p w14:paraId="0A79A62A" w14:textId="77777777" w:rsidR="0067157E" w:rsidRPr="007537D4" w:rsidRDefault="0067157E" w:rsidP="00AF79ED">
            <w:pPr>
              <w:rPr>
                <w:rFonts w:cs="Times New Roman"/>
              </w:rPr>
            </w:pPr>
          </w:p>
        </w:tc>
        <w:tc>
          <w:tcPr>
            <w:tcW w:w="1728" w:type="dxa"/>
          </w:tcPr>
          <w:p w14:paraId="77E85C3E" w14:textId="77777777" w:rsidR="0067157E" w:rsidRPr="007537D4" w:rsidRDefault="0067157E" w:rsidP="00AF79ED">
            <w:pPr>
              <w:rPr>
                <w:rFonts w:cs="Times New Roman"/>
              </w:rPr>
            </w:pPr>
          </w:p>
        </w:tc>
      </w:tr>
      <w:tr w:rsidR="0067157E" w:rsidRPr="007537D4" w14:paraId="53BF92D1" w14:textId="77777777" w:rsidTr="00AF79ED">
        <w:tc>
          <w:tcPr>
            <w:tcW w:w="1728" w:type="dxa"/>
          </w:tcPr>
          <w:p w14:paraId="131337EE" w14:textId="77777777" w:rsidR="0067157E" w:rsidRPr="007537D4" w:rsidRDefault="0067157E" w:rsidP="00AF79ED">
            <w:pPr>
              <w:rPr>
                <w:rFonts w:cs="Times New Roman"/>
              </w:rPr>
            </w:pPr>
            <w:proofErr w:type="spellStart"/>
            <w:r w:rsidRPr="007537D4">
              <w:rPr>
                <w:rFonts w:cs="Times New Roman"/>
              </w:rPr>
              <w:t>linkedSocMed</w:t>
            </w:r>
            <w:proofErr w:type="spellEnd"/>
          </w:p>
        </w:tc>
        <w:tc>
          <w:tcPr>
            <w:tcW w:w="1728" w:type="dxa"/>
          </w:tcPr>
          <w:p w14:paraId="6355551D" w14:textId="77777777" w:rsidR="0067157E" w:rsidRPr="007537D4" w:rsidRDefault="0067157E" w:rsidP="00AF79ED">
            <w:pPr>
              <w:rPr>
                <w:rFonts w:cs="Times New Roman"/>
              </w:rPr>
            </w:pPr>
            <w:r w:rsidRPr="007537D4">
              <w:rPr>
                <w:rFonts w:cs="Times New Roman"/>
              </w:rPr>
              <w:t>Linked social media accounts</w:t>
            </w:r>
          </w:p>
        </w:tc>
        <w:tc>
          <w:tcPr>
            <w:tcW w:w="1728" w:type="dxa"/>
          </w:tcPr>
          <w:p w14:paraId="5BAF2774" w14:textId="77777777" w:rsidR="0067157E" w:rsidRPr="007537D4" w:rsidRDefault="0067157E" w:rsidP="00AF79ED">
            <w:pPr>
              <w:rPr>
                <w:rFonts w:cs="Times New Roman"/>
              </w:rPr>
            </w:pPr>
            <w:r w:rsidRPr="007537D4">
              <w:rPr>
                <w:rFonts w:cs="Times New Roman"/>
              </w:rPr>
              <w:t>Array&lt;</w:t>
            </w:r>
            <w:proofErr w:type="spellStart"/>
            <w:r w:rsidRPr="007537D4">
              <w:rPr>
                <w:rFonts w:cs="Times New Roman"/>
              </w:rPr>
              <w:t>SocialMedia</w:t>
            </w:r>
            <w:proofErr w:type="spellEnd"/>
            <w:r w:rsidRPr="007537D4">
              <w:rPr>
                <w:rFonts w:cs="Times New Roman"/>
              </w:rPr>
              <w:t>&gt;</w:t>
            </w:r>
          </w:p>
        </w:tc>
        <w:tc>
          <w:tcPr>
            <w:tcW w:w="1728" w:type="dxa"/>
          </w:tcPr>
          <w:p w14:paraId="698978E3" w14:textId="77777777" w:rsidR="0067157E" w:rsidRPr="007537D4" w:rsidRDefault="0067157E" w:rsidP="00AF79ED">
            <w:pPr>
              <w:rPr>
                <w:rFonts w:cs="Times New Roman"/>
              </w:rPr>
            </w:pPr>
          </w:p>
        </w:tc>
        <w:tc>
          <w:tcPr>
            <w:tcW w:w="1728" w:type="dxa"/>
          </w:tcPr>
          <w:p w14:paraId="59EF7DF2" w14:textId="77777777" w:rsidR="0067157E" w:rsidRPr="007537D4" w:rsidRDefault="0067157E" w:rsidP="00AF79ED">
            <w:pPr>
              <w:rPr>
                <w:rFonts w:cs="Times New Roman"/>
              </w:rPr>
            </w:pPr>
          </w:p>
        </w:tc>
      </w:tr>
      <w:tr w:rsidR="0067157E" w:rsidRPr="007537D4" w14:paraId="33EE7A5E" w14:textId="77777777" w:rsidTr="00AF79ED">
        <w:tc>
          <w:tcPr>
            <w:tcW w:w="1728" w:type="dxa"/>
          </w:tcPr>
          <w:p w14:paraId="777036F6" w14:textId="77777777" w:rsidR="0067157E" w:rsidRPr="007537D4" w:rsidRDefault="0067157E" w:rsidP="00AF79ED">
            <w:pPr>
              <w:rPr>
                <w:rFonts w:cs="Times New Roman"/>
              </w:rPr>
            </w:pPr>
            <w:proofErr w:type="spellStart"/>
            <w:r w:rsidRPr="007537D4">
              <w:rPr>
                <w:rFonts w:cs="Times New Roman"/>
              </w:rPr>
              <w:t>privateChat</w:t>
            </w:r>
            <w:proofErr w:type="spellEnd"/>
          </w:p>
        </w:tc>
        <w:tc>
          <w:tcPr>
            <w:tcW w:w="1728" w:type="dxa"/>
          </w:tcPr>
          <w:p w14:paraId="26F96FCF" w14:textId="77777777" w:rsidR="0067157E" w:rsidRPr="007537D4" w:rsidRDefault="0067157E" w:rsidP="00AF79ED">
            <w:pPr>
              <w:rPr>
                <w:rFonts w:cs="Times New Roman"/>
              </w:rPr>
            </w:pPr>
            <w:r w:rsidRPr="007537D4">
              <w:rPr>
                <w:rFonts w:cs="Times New Roman"/>
              </w:rPr>
              <w:t>Conversation history</w:t>
            </w:r>
          </w:p>
        </w:tc>
        <w:tc>
          <w:tcPr>
            <w:tcW w:w="1728" w:type="dxa"/>
          </w:tcPr>
          <w:p w14:paraId="4A43162A" w14:textId="77777777" w:rsidR="0067157E" w:rsidRPr="007537D4" w:rsidRDefault="0067157E" w:rsidP="00AF79ED">
            <w:pPr>
              <w:rPr>
                <w:rFonts w:cs="Times New Roman"/>
              </w:rPr>
            </w:pPr>
            <w:proofErr w:type="spellStart"/>
            <w:r w:rsidRPr="007537D4">
              <w:rPr>
                <w:rFonts w:cs="Times New Roman"/>
              </w:rPr>
              <w:t>Hashmap</w:t>
            </w:r>
            <w:proofErr w:type="spellEnd"/>
            <w:r w:rsidRPr="007537D4">
              <w:rPr>
                <w:rFonts w:cs="Times New Roman"/>
              </w:rPr>
              <w:t>&lt;User, Array&lt;String&gt;&gt;</w:t>
            </w:r>
          </w:p>
        </w:tc>
        <w:tc>
          <w:tcPr>
            <w:tcW w:w="1728" w:type="dxa"/>
          </w:tcPr>
          <w:p w14:paraId="0AB62B6B" w14:textId="77777777" w:rsidR="0067157E" w:rsidRPr="007537D4" w:rsidRDefault="0067157E" w:rsidP="00AF79ED">
            <w:pPr>
              <w:rPr>
                <w:rFonts w:cs="Times New Roman"/>
              </w:rPr>
            </w:pPr>
          </w:p>
        </w:tc>
        <w:tc>
          <w:tcPr>
            <w:tcW w:w="1728" w:type="dxa"/>
          </w:tcPr>
          <w:p w14:paraId="09AC5967" w14:textId="77777777" w:rsidR="0067157E" w:rsidRPr="007537D4" w:rsidRDefault="0067157E" w:rsidP="00AF79ED">
            <w:pPr>
              <w:rPr>
                <w:rFonts w:cs="Times New Roman"/>
              </w:rPr>
            </w:pPr>
          </w:p>
        </w:tc>
      </w:tr>
    </w:tbl>
    <w:p w14:paraId="481912AC" w14:textId="77777777" w:rsidR="0067157E" w:rsidRDefault="0067157E" w:rsidP="00E95212"/>
    <w:p w14:paraId="291331C9" w14:textId="6024C509" w:rsidR="0067157E" w:rsidRPr="00827A9F" w:rsidRDefault="0067157E" w:rsidP="004672A7">
      <w:pPr>
        <w:pStyle w:val="Heading3"/>
      </w:pPr>
      <w:r w:rsidRPr="00827A9F">
        <w:t>3.6.2 Student Class</w:t>
      </w:r>
    </w:p>
    <w:p w14:paraId="12C626D8" w14:textId="7DEA4E05" w:rsidR="0067157E" w:rsidRPr="00827A9F" w:rsidRDefault="0067157E" w:rsidP="00D9504B">
      <w:pPr>
        <w:pStyle w:val="Quote"/>
        <w:pPrChange w:id="1018" w:author="Teoh Xuan Xuan" w:date="2025-05-25T20:26:00Z" w16du:dateUtc="2025-05-25T12:26:00Z">
          <w:pPr>
            <w:jc w:val="center"/>
          </w:pPr>
        </w:pPrChange>
      </w:pPr>
      <w:r w:rsidRPr="00827A9F">
        <w:t>Table 3.6.2: Student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0EAB5C1F" w14:textId="77777777" w:rsidTr="00AF79ED">
        <w:tc>
          <w:tcPr>
            <w:tcW w:w="1728" w:type="dxa"/>
          </w:tcPr>
          <w:p w14:paraId="2E5D6388"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4FC0371D"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1C0F4428"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10B6663C"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407CCC03"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549B4D13" w14:textId="77777777" w:rsidTr="00AF79ED">
        <w:tc>
          <w:tcPr>
            <w:tcW w:w="1728" w:type="dxa"/>
          </w:tcPr>
          <w:p w14:paraId="5EF9BA3F" w14:textId="77777777" w:rsidR="0067157E" w:rsidRPr="007537D4" w:rsidRDefault="0067157E" w:rsidP="00AF79ED">
            <w:pPr>
              <w:rPr>
                <w:rFonts w:cs="Times New Roman"/>
              </w:rPr>
            </w:pPr>
            <w:proofErr w:type="spellStart"/>
            <w:r w:rsidRPr="007537D4">
              <w:rPr>
                <w:rFonts w:cs="Times New Roman"/>
              </w:rPr>
              <w:t>studentId</w:t>
            </w:r>
            <w:proofErr w:type="spellEnd"/>
          </w:p>
        </w:tc>
        <w:tc>
          <w:tcPr>
            <w:tcW w:w="1728" w:type="dxa"/>
          </w:tcPr>
          <w:p w14:paraId="2D6AEA70" w14:textId="77777777" w:rsidR="0067157E" w:rsidRPr="007537D4" w:rsidRDefault="0067157E" w:rsidP="00AF79ED">
            <w:pPr>
              <w:rPr>
                <w:rFonts w:cs="Times New Roman"/>
              </w:rPr>
            </w:pPr>
            <w:r w:rsidRPr="007537D4">
              <w:rPr>
                <w:rFonts w:cs="Times New Roman"/>
              </w:rPr>
              <w:t>Student unique ID</w:t>
            </w:r>
          </w:p>
        </w:tc>
        <w:tc>
          <w:tcPr>
            <w:tcW w:w="1728" w:type="dxa"/>
          </w:tcPr>
          <w:p w14:paraId="79B0A593" w14:textId="77777777" w:rsidR="0067157E" w:rsidRPr="007537D4" w:rsidRDefault="0067157E" w:rsidP="00AF79ED">
            <w:pPr>
              <w:rPr>
                <w:rFonts w:cs="Times New Roman"/>
              </w:rPr>
            </w:pPr>
            <w:r w:rsidRPr="007537D4">
              <w:rPr>
                <w:rFonts w:cs="Times New Roman"/>
              </w:rPr>
              <w:t>String</w:t>
            </w:r>
          </w:p>
        </w:tc>
        <w:tc>
          <w:tcPr>
            <w:tcW w:w="1728" w:type="dxa"/>
          </w:tcPr>
          <w:p w14:paraId="08CCDEE8"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p>
        </w:tc>
        <w:tc>
          <w:tcPr>
            <w:tcW w:w="1728" w:type="dxa"/>
          </w:tcPr>
          <w:p w14:paraId="36903057" w14:textId="77777777" w:rsidR="0067157E" w:rsidRPr="007537D4" w:rsidRDefault="0067157E" w:rsidP="00AF79ED">
            <w:pPr>
              <w:rPr>
                <w:rFonts w:cs="Times New Roman"/>
              </w:rPr>
            </w:pPr>
          </w:p>
        </w:tc>
      </w:tr>
      <w:tr w:rsidR="0067157E" w:rsidRPr="007537D4" w14:paraId="7721013F" w14:textId="77777777" w:rsidTr="00AF79ED">
        <w:tc>
          <w:tcPr>
            <w:tcW w:w="1728" w:type="dxa"/>
          </w:tcPr>
          <w:p w14:paraId="64E8B914" w14:textId="77777777" w:rsidR="0067157E" w:rsidRPr="007537D4" w:rsidRDefault="0067157E" w:rsidP="00AF79ED">
            <w:pPr>
              <w:rPr>
                <w:rFonts w:cs="Times New Roman"/>
              </w:rPr>
            </w:pPr>
            <w:r w:rsidRPr="007537D4">
              <w:rPr>
                <w:rFonts w:cs="Times New Roman"/>
              </w:rPr>
              <w:t>program</w:t>
            </w:r>
          </w:p>
        </w:tc>
        <w:tc>
          <w:tcPr>
            <w:tcW w:w="1728" w:type="dxa"/>
          </w:tcPr>
          <w:p w14:paraId="4F1112AD" w14:textId="77777777" w:rsidR="0067157E" w:rsidRPr="007537D4" w:rsidRDefault="0067157E" w:rsidP="00AF79ED">
            <w:pPr>
              <w:rPr>
                <w:rFonts w:cs="Times New Roman"/>
              </w:rPr>
            </w:pPr>
            <w:r w:rsidRPr="007537D4">
              <w:rPr>
                <w:rFonts w:cs="Times New Roman"/>
              </w:rPr>
              <w:t>Program enrolled</w:t>
            </w:r>
          </w:p>
        </w:tc>
        <w:tc>
          <w:tcPr>
            <w:tcW w:w="1728" w:type="dxa"/>
          </w:tcPr>
          <w:p w14:paraId="5D064B97" w14:textId="77777777" w:rsidR="0067157E" w:rsidRPr="007537D4" w:rsidRDefault="0067157E" w:rsidP="00AF79ED">
            <w:pPr>
              <w:rPr>
                <w:rFonts w:cs="Times New Roman"/>
              </w:rPr>
            </w:pPr>
            <w:r w:rsidRPr="007537D4">
              <w:rPr>
                <w:rFonts w:cs="Times New Roman"/>
              </w:rPr>
              <w:t>String</w:t>
            </w:r>
          </w:p>
        </w:tc>
        <w:tc>
          <w:tcPr>
            <w:tcW w:w="1728" w:type="dxa"/>
          </w:tcPr>
          <w:p w14:paraId="558ECA67" w14:textId="77777777" w:rsidR="0067157E" w:rsidRPr="007537D4" w:rsidRDefault="0067157E" w:rsidP="00AF79ED">
            <w:pPr>
              <w:rPr>
                <w:rFonts w:cs="Times New Roman"/>
              </w:rPr>
            </w:pPr>
            <w:r w:rsidRPr="007537D4">
              <w:rPr>
                <w:rFonts w:cs="Times New Roman"/>
              </w:rPr>
              <w:t>Not Null</w:t>
            </w:r>
          </w:p>
        </w:tc>
        <w:tc>
          <w:tcPr>
            <w:tcW w:w="1728" w:type="dxa"/>
          </w:tcPr>
          <w:p w14:paraId="61F7B67F" w14:textId="77777777" w:rsidR="0067157E" w:rsidRPr="007537D4" w:rsidRDefault="0067157E" w:rsidP="00AF79ED">
            <w:pPr>
              <w:rPr>
                <w:rFonts w:cs="Times New Roman"/>
              </w:rPr>
            </w:pPr>
          </w:p>
        </w:tc>
      </w:tr>
      <w:tr w:rsidR="0067157E" w:rsidRPr="007537D4" w14:paraId="62779595" w14:textId="77777777" w:rsidTr="00AF79ED">
        <w:tc>
          <w:tcPr>
            <w:tcW w:w="1728" w:type="dxa"/>
          </w:tcPr>
          <w:p w14:paraId="4839C94B" w14:textId="77777777" w:rsidR="0067157E" w:rsidRPr="007537D4" w:rsidRDefault="0067157E" w:rsidP="00AF79ED">
            <w:pPr>
              <w:rPr>
                <w:rFonts w:cs="Times New Roman"/>
              </w:rPr>
            </w:pPr>
            <w:r w:rsidRPr="007537D4">
              <w:rPr>
                <w:rFonts w:cs="Times New Roman"/>
              </w:rPr>
              <w:t>year</w:t>
            </w:r>
          </w:p>
        </w:tc>
        <w:tc>
          <w:tcPr>
            <w:tcW w:w="1728" w:type="dxa"/>
          </w:tcPr>
          <w:p w14:paraId="6BEC2260" w14:textId="77777777" w:rsidR="0067157E" w:rsidRPr="007537D4" w:rsidRDefault="0067157E" w:rsidP="00AF79ED">
            <w:pPr>
              <w:rPr>
                <w:rFonts w:cs="Times New Roman"/>
              </w:rPr>
            </w:pPr>
            <w:r w:rsidRPr="007537D4">
              <w:rPr>
                <w:rFonts w:cs="Times New Roman"/>
              </w:rPr>
              <w:t>Year of study</w:t>
            </w:r>
          </w:p>
        </w:tc>
        <w:tc>
          <w:tcPr>
            <w:tcW w:w="1728" w:type="dxa"/>
          </w:tcPr>
          <w:p w14:paraId="5CEFBECD" w14:textId="77777777" w:rsidR="0067157E" w:rsidRPr="007537D4" w:rsidRDefault="0067157E" w:rsidP="00AF79ED">
            <w:pPr>
              <w:rPr>
                <w:rFonts w:cs="Times New Roman"/>
              </w:rPr>
            </w:pPr>
            <w:r w:rsidRPr="007537D4">
              <w:rPr>
                <w:rFonts w:cs="Times New Roman"/>
              </w:rPr>
              <w:t>Integer</w:t>
            </w:r>
          </w:p>
        </w:tc>
        <w:tc>
          <w:tcPr>
            <w:tcW w:w="1728" w:type="dxa"/>
          </w:tcPr>
          <w:p w14:paraId="7477971C" w14:textId="77777777" w:rsidR="0067157E" w:rsidRPr="007537D4" w:rsidRDefault="0067157E" w:rsidP="00AF79ED">
            <w:pPr>
              <w:rPr>
                <w:rFonts w:cs="Times New Roman"/>
              </w:rPr>
            </w:pPr>
            <w:r w:rsidRPr="007537D4">
              <w:rPr>
                <w:rFonts w:cs="Times New Roman"/>
              </w:rPr>
              <w:t>Not Null</w:t>
            </w:r>
          </w:p>
        </w:tc>
        <w:tc>
          <w:tcPr>
            <w:tcW w:w="1728" w:type="dxa"/>
          </w:tcPr>
          <w:p w14:paraId="2AED08CE" w14:textId="77777777" w:rsidR="0067157E" w:rsidRPr="007537D4" w:rsidRDefault="0067157E" w:rsidP="00AF79ED">
            <w:pPr>
              <w:rPr>
                <w:rFonts w:cs="Times New Roman"/>
              </w:rPr>
            </w:pPr>
          </w:p>
        </w:tc>
      </w:tr>
    </w:tbl>
    <w:p w14:paraId="6CC98ECB" w14:textId="77777777" w:rsidR="0067157E" w:rsidRDefault="0067157E" w:rsidP="00E95212"/>
    <w:p w14:paraId="766EF674" w14:textId="2B9DD367" w:rsidR="0067157E" w:rsidRPr="00827A9F" w:rsidRDefault="0067157E" w:rsidP="004672A7">
      <w:pPr>
        <w:pStyle w:val="Heading3"/>
      </w:pPr>
      <w:r w:rsidRPr="00827A9F">
        <w:t>3.6.3 Lecturer Class</w:t>
      </w:r>
    </w:p>
    <w:p w14:paraId="57EC6B3B" w14:textId="6DCC900F" w:rsidR="0067157E" w:rsidRPr="00827A9F" w:rsidRDefault="0067157E" w:rsidP="00D9504B">
      <w:pPr>
        <w:pStyle w:val="Quote"/>
        <w:pPrChange w:id="1019" w:author="Teoh Xuan Xuan" w:date="2025-05-25T20:26:00Z" w16du:dateUtc="2025-05-25T12:26:00Z">
          <w:pPr>
            <w:jc w:val="center"/>
          </w:pPr>
        </w:pPrChange>
      </w:pPr>
      <w:r w:rsidRPr="00827A9F">
        <w:t>Table 3.6.3: Lecturer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06DB0376" w14:textId="77777777" w:rsidTr="00AF79ED">
        <w:tc>
          <w:tcPr>
            <w:tcW w:w="1728" w:type="dxa"/>
          </w:tcPr>
          <w:p w14:paraId="623C4236"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3CC4FC9E"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6C1BFB8F"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088E85B4"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5EABFB78"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4C6DE514" w14:textId="77777777" w:rsidTr="00AF79ED">
        <w:tc>
          <w:tcPr>
            <w:tcW w:w="1728" w:type="dxa"/>
          </w:tcPr>
          <w:p w14:paraId="1B2089AE" w14:textId="77777777" w:rsidR="0067157E" w:rsidRPr="007537D4" w:rsidRDefault="0067157E" w:rsidP="00AF79ED">
            <w:pPr>
              <w:rPr>
                <w:rFonts w:cs="Times New Roman"/>
              </w:rPr>
            </w:pPr>
            <w:proofErr w:type="spellStart"/>
            <w:r w:rsidRPr="007537D4">
              <w:rPr>
                <w:rFonts w:cs="Times New Roman"/>
              </w:rPr>
              <w:t>lecturerId</w:t>
            </w:r>
            <w:proofErr w:type="spellEnd"/>
          </w:p>
        </w:tc>
        <w:tc>
          <w:tcPr>
            <w:tcW w:w="1728" w:type="dxa"/>
          </w:tcPr>
          <w:p w14:paraId="4A4E9A72" w14:textId="77777777" w:rsidR="0067157E" w:rsidRPr="007537D4" w:rsidRDefault="0067157E" w:rsidP="00AF79ED">
            <w:pPr>
              <w:rPr>
                <w:rFonts w:cs="Times New Roman"/>
              </w:rPr>
            </w:pPr>
            <w:r w:rsidRPr="007537D4">
              <w:rPr>
                <w:rFonts w:cs="Times New Roman"/>
              </w:rPr>
              <w:t>Lecturer ID</w:t>
            </w:r>
          </w:p>
        </w:tc>
        <w:tc>
          <w:tcPr>
            <w:tcW w:w="1728" w:type="dxa"/>
          </w:tcPr>
          <w:p w14:paraId="4487F722" w14:textId="77777777" w:rsidR="0067157E" w:rsidRPr="007537D4" w:rsidRDefault="0067157E" w:rsidP="00AF79ED">
            <w:pPr>
              <w:rPr>
                <w:rFonts w:cs="Times New Roman"/>
              </w:rPr>
            </w:pPr>
            <w:r w:rsidRPr="007537D4">
              <w:rPr>
                <w:rFonts w:cs="Times New Roman"/>
              </w:rPr>
              <w:t>String</w:t>
            </w:r>
          </w:p>
        </w:tc>
        <w:tc>
          <w:tcPr>
            <w:tcW w:w="1728" w:type="dxa"/>
          </w:tcPr>
          <w:p w14:paraId="2F20A686"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p>
        </w:tc>
        <w:tc>
          <w:tcPr>
            <w:tcW w:w="1728" w:type="dxa"/>
          </w:tcPr>
          <w:p w14:paraId="12A12DFC" w14:textId="77777777" w:rsidR="0067157E" w:rsidRPr="007537D4" w:rsidRDefault="0067157E" w:rsidP="00AF79ED">
            <w:pPr>
              <w:rPr>
                <w:rFonts w:cs="Times New Roman"/>
              </w:rPr>
            </w:pPr>
          </w:p>
        </w:tc>
      </w:tr>
      <w:tr w:rsidR="0067157E" w:rsidRPr="007537D4" w14:paraId="5076243C" w14:textId="77777777" w:rsidTr="00AF79ED">
        <w:tc>
          <w:tcPr>
            <w:tcW w:w="1728" w:type="dxa"/>
          </w:tcPr>
          <w:p w14:paraId="2EFA0383" w14:textId="77777777" w:rsidR="0067157E" w:rsidRPr="007537D4" w:rsidRDefault="0067157E" w:rsidP="00AF79ED">
            <w:pPr>
              <w:rPr>
                <w:rFonts w:cs="Times New Roman"/>
              </w:rPr>
            </w:pPr>
            <w:r w:rsidRPr="007537D4">
              <w:rPr>
                <w:rFonts w:cs="Times New Roman"/>
              </w:rPr>
              <w:t>department</w:t>
            </w:r>
          </w:p>
        </w:tc>
        <w:tc>
          <w:tcPr>
            <w:tcW w:w="1728" w:type="dxa"/>
          </w:tcPr>
          <w:p w14:paraId="48658ADC" w14:textId="77777777" w:rsidR="0067157E" w:rsidRPr="007537D4" w:rsidRDefault="0067157E" w:rsidP="00AF79ED">
            <w:pPr>
              <w:rPr>
                <w:rFonts w:cs="Times New Roman"/>
              </w:rPr>
            </w:pPr>
            <w:r w:rsidRPr="007537D4">
              <w:rPr>
                <w:rFonts w:cs="Times New Roman"/>
              </w:rPr>
              <w:t>Department name</w:t>
            </w:r>
          </w:p>
        </w:tc>
        <w:tc>
          <w:tcPr>
            <w:tcW w:w="1728" w:type="dxa"/>
          </w:tcPr>
          <w:p w14:paraId="7A8D04B1" w14:textId="77777777" w:rsidR="0067157E" w:rsidRPr="007537D4" w:rsidRDefault="0067157E" w:rsidP="00AF79ED">
            <w:pPr>
              <w:rPr>
                <w:rFonts w:cs="Times New Roman"/>
              </w:rPr>
            </w:pPr>
            <w:r w:rsidRPr="007537D4">
              <w:rPr>
                <w:rFonts w:cs="Times New Roman"/>
              </w:rPr>
              <w:t>String</w:t>
            </w:r>
          </w:p>
        </w:tc>
        <w:tc>
          <w:tcPr>
            <w:tcW w:w="1728" w:type="dxa"/>
          </w:tcPr>
          <w:p w14:paraId="0EF9F44A" w14:textId="77777777" w:rsidR="0067157E" w:rsidRPr="007537D4" w:rsidRDefault="0067157E" w:rsidP="00AF79ED">
            <w:pPr>
              <w:rPr>
                <w:rFonts w:cs="Times New Roman"/>
              </w:rPr>
            </w:pPr>
            <w:r w:rsidRPr="007537D4">
              <w:rPr>
                <w:rFonts w:cs="Times New Roman"/>
              </w:rPr>
              <w:t>Not Null</w:t>
            </w:r>
          </w:p>
        </w:tc>
        <w:tc>
          <w:tcPr>
            <w:tcW w:w="1728" w:type="dxa"/>
          </w:tcPr>
          <w:p w14:paraId="261D6345" w14:textId="77777777" w:rsidR="0067157E" w:rsidRPr="007537D4" w:rsidRDefault="0067157E" w:rsidP="00AF79ED">
            <w:pPr>
              <w:rPr>
                <w:rFonts w:cs="Times New Roman"/>
              </w:rPr>
            </w:pPr>
          </w:p>
        </w:tc>
      </w:tr>
    </w:tbl>
    <w:p w14:paraId="2BCE711E" w14:textId="77777777" w:rsidR="0067157E" w:rsidRDefault="0067157E" w:rsidP="00E95212"/>
    <w:p w14:paraId="6438C195" w14:textId="77777777" w:rsidR="00D9504B" w:rsidRDefault="00D9504B">
      <w:pPr>
        <w:rPr>
          <w:ins w:id="1020" w:author="Teoh Xuan Xuan" w:date="2025-05-25T20:26:00Z" w16du:dateUtc="2025-05-25T12:26:00Z"/>
          <w:rFonts w:eastAsiaTheme="majorEastAsia" w:cstheme="majorBidi"/>
          <w:b/>
          <w:iCs/>
          <w:sz w:val="26"/>
        </w:rPr>
      </w:pPr>
      <w:ins w:id="1021" w:author="Teoh Xuan Xuan" w:date="2025-05-25T20:26:00Z" w16du:dateUtc="2025-05-25T12:26:00Z">
        <w:r>
          <w:br w:type="page"/>
        </w:r>
      </w:ins>
    </w:p>
    <w:p w14:paraId="51B83574" w14:textId="5E906327" w:rsidR="0067157E" w:rsidRPr="00827A9F" w:rsidRDefault="0067157E" w:rsidP="004672A7">
      <w:pPr>
        <w:pStyle w:val="Heading3"/>
      </w:pPr>
      <w:r w:rsidRPr="00827A9F">
        <w:lastRenderedPageBreak/>
        <w:t>3.6.4 Parent Class</w:t>
      </w:r>
    </w:p>
    <w:p w14:paraId="13D79802" w14:textId="35035131" w:rsidR="0067157E" w:rsidRPr="00827A9F" w:rsidRDefault="0067157E" w:rsidP="00D9504B">
      <w:pPr>
        <w:pStyle w:val="Quote"/>
        <w:pPrChange w:id="1022" w:author="Teoh Xuan Xuan" w:date="2025-05-25T20:26:00Z" w16du:dateUtc="2025-05-25T12:26:00Z">
          <w:pPr>
            <w:jc w:val="center"/>
          </w:pPr>
        </w:pPrChange>
      </w:pPr>
      <w:r w:rsidRPr="00827A9F">
        <w:t>Table 3.6.4: Parent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4DFA0C9F" w14:textId="77777777" w:rsidTr="00AF79ED">
        <w:tc>
          <w:tcPr>
            <w:tcW w:w="1728" w:type="dxa"/>
          </w:tcPr>
          <w:p w14:paraId="3A097CB3"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1901B80B"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71FE4FBD"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44460C62"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4E55D5DB"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1D8D5EAC" w14:textId="77777777" w:rsidTr="00AF79ED">
        <w:tc>
          <w:tcPr>
            <w:tcW w:w="1728" w:type="dxa"/>
          </w:tcPr>
          <w:p w14:paraId="0CC31658" w14:textId="77777777" w:rsidR="0067157E" w:rsidRPr="007537D4" w:rsidRDefault="0067157E" w:rsidP="00AF79ED">
            <w:pPr>
              <w:rPr>
                <w:rFonts w:cs="Times New Roman"/>
              </w:rPr>
            </w:pPr>
            <w:r w:rsidRPr="007537D4">
              <w:rPr>
                <w:rFonts w:cs="Times New Roman"/>
              </w:rPr>
              <w:t>phone</w:t>
            </w:r>
          </w:p>
        </w:tc>
        <w:tc>
          <w:tcPr>
            <w:tcW w:w="1728" w:type="dxa"/>
          </w:tcPr>
          <w:p w14:paraId="333CD4A2" w14:textId="77777777" w:rsidR="0067157E" w:rsidRPr="007537D4" w:rsidRDefault="0067157E" w:rsidP="00AF79ED">
            <w:pPr>
              <w:rPr>
                <w:rFonts w:cs="Times New Roman"/>
              </w:rPr>
            </w:pPr>
            <w:r w:rsidRPr="007537D4">
              <w:rPr>
                <w:rFonts w:cs="Times New Roman"/>
              </w:rPr>
              <w:t>Parent's contact number</w:t>
            </w:r>
          </w:p>
        </w:tc>
        <w:tc>
          <w:tcPr>
            <w:tcW w:w="1728" w:type="dxa"/>
          </w:tcPr>
          <w:p w14:paraId="3FB61A33" w14:textId="77777777" w:rsidR="0067157E" w:rsidRPr="007537D4" w:rsidRDefault="0067157E" w:rsidP="00AF79ED">
            <w:pPr>
              <w:rPr>
                <w:rFonts w:cs="Times New Roman"/>
              </w:rPr>
            </w:pPr>
            <w:r w:rsidRPr="007537D4">
              <w:rPr>
                <w:rFonts w:cs="Times New Roman"/>
              </w:rPr>
              <w:t>String</w:t>
            </w:r>
          </w:p>
        </w:tc>
        <w:tc>
          <w:tcPr>
            <w:tcW w:w="1728" w:type="dxa"/>
          </w:tcPr>
          <w:p w14:paraId="4817FE14" w14:textId="77777777" w:rsidR="0067157E" w:rsidRPr="007537D4" w:rsidRDefault="0067157E" w:rsidP="00AF79ED">
            <w:pPr>
              <w:rPr>
                <w:rFonts w:cs="Times New Roman"/>
              </w:rPr>
            </w:pPr>
            <w:r w:rsidRPr="007537D4">
              <w:rPr>
                <w:rFonts w:cs="Times New Roman"/>
              </w:rPr>
              <w:t>Not Null</w:t>
            </w:r>
          </w:p>
        </w:tc>
        <w:tc>
          <w:tcPr>
            <w:tcW w:w="1728" w:type="dxa"/>
          </w:tcPr>
          <w:p w14:paraId="5B7B2027" w14:textId="77777777" w:rsidR="0067157E" w:rsidRPr="007537D4" w:rsidRDefault="0067157E" w:rsidP="00AF79ED">
            <w:pPr>
              <w:rPr>
                <w:rFonts w:cs="Times New Roman"/>
              </w:rPr>
            </w:pPr>
          </w:p>
        </w:tc>
      </w:tr>
    </w:tbl>
    <w:p w14:paraId="4A47FF34" w14:textId="77777777" w:rsidR="0067157E" w:rsidRDefault="0067157E" w:rsidP="00E95212"/>
    <w:p w14:paraId="4F9BCF16" w14:textId="12F63210" w:rsidR="0067157E" w:rsidRPr="00827A9F" w:rsidRDefault="0067157E" w:rsidP="004672A7">
      <w:pPr>
        <w:pStyle w:val="Heading3"/>
      </w:pPr>
      <w:r w:rsidRPr="00827A9F">
        <w:t>3.6.5 Admin Class</w:t>
      </w:r>
    </w:p>
    <w:p w14:paraId="2D2914DC" w14:textId="5849AC41" w:rsidR="0067157E" w:rsidRPr="00827A9F" w:rsidRDefault="0067157E" w:rsidP="00D9504B">
      <w:pPr>
        <w:pStyle w:val="Quote"/>
        <w:pPrChange w:id="1023" w:author="Teoh Xuan Xuan" w:date="2025-05-25T20:27:00Z" w16du:dateUtc="2025-05-25T12:27:00Z">
          <w:pPr>
            <w:jc w:val="center"/>
          </w:pPr>
        </w:pPrChange>
      </w:pPr>
      <w:r w:rsidRPr="00827A9F">
        <w:t>Table 3.6.5: Admin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6AD0D00A" w14:textId="77777777" w:rsidTr="00AF79ED">
        <w:tc>
          <w:tcPr>
            <w:tcW w:w="1728" w:type="dxa"/>
          </w:tcPr>
          <w:p w14:paraId="1E28F7E9"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24BB6B68"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45142C61"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31F75689"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78BFA2AD"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02733555" w14:textId="77777777" w:rsidTr="00AF79ED">
        <w:tc>
          <w:tcPr>
            <w:tcW w:w="1728" w:type="dxa"/>
          </w:tcPr>
          <w:p w14:paraId="67C9FFF3" w14:textId="77777777" w:rsidR="0067157E" w:rsidRPr="007537D4" w:rsidRDefault="0067157E" w:rsidP="00AF79ED">
            <w:pPr>
              <w:rPr>
                <w:rFonts w:cs="Times New Roman"/>
              </w:rPr>
            </w:pPr>
            <w:proofErr w:type="spellStart"/>
            <w:r w:rsidRPr="007537D4">
              <w:rPr>
                <w:rFonts w:cs="Times New Roman"/>
              </w:rPr>
              <w:t>adminId</w:t>
            </w:r>
            <w:proofErr w:type="spellEnd"/>
          </w:p>
        </w:tc>
        <w:tc>
          <w:tcPr>
            <w:tcW w:w="1728" w:type="dxa"/>
          </w:tcPr>
          <w:p w14:paraId="4B6CF1E8" w14:textId="77777777" w:rsidR="0067157E" w:rsidRPr="007537D4" w:rsidRDefault="0067157E" w:rsidP="00AF79ED">
            <w:pPr>
              <w:rPr>
                <w:rFonts w:cs="Times New Roman"/>
              </w:rPr>
            </w:pPr>
            <w:r w:rsidRPr="007537D4">
              <w:rPr>
                <w:rFonts w:cs="Times New Roman"/>
              </w:rPr>
              <w:t>Admin ID</w:t>
            </w:r>
          </w:p>
        </w:tc>
        <w:tc>
          <w:tcPr>
            <w:tcW w:w="1728" w:type="dxa"/>
          </w:tcPr>
          <w:p w14:paraId="2D8928F3" w14:textId="77777777" w:rsidR="0067157E" w:rsidRPr="007537D4" w:rsidRDefault="0067157E" w:rsidP="00AF79ED">
            <w:pPr>
              <w:rPr>
                <w:rFonts w:cs="Times New Roman"/>
              </w:rPr>
            </w:pPr>
            <w:r w:rsidRPr="007537D4">
              <w:rPr>
                <w:rFonts w:cs="Times New Roman"/>
              </w:rPr>
              <w:t>String</w:t>
            </w:r>
          </w:p>
        </w:tc>
        <w:tc>
          <w:tcPr>
            <w:tcW w:w="1728" w:type="dxa"/>
          </w:tcPr>
          <w:p w14:paraId="01F4B9B0"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p>
        </w:tc>
        <w:tc>
          <w:tcPr>
            <w:tcW w:w="1728" w:type="dxa"/>
          </w:tcPr>
          <w:p w14:paraId="24844C63" w14:textId="77777777" w:rsidR="0067157E" w:rsidRPr="007537D4" w:rsidRDefault="0067157E" w:rsidP="00AF79ED">
            <w:pPr>
              <w:rPr>
                <w:rFonts w:cs="Times New Roman"/>
              </w:rPr>
            </w:pPr>
          </w:p>
        </w:tc>
      </w:tr>
      <w:tr w:rsidR="0067157E" w:rsidRPr="007537D4" w14:paraId="2B8AEB6D" w14:textId="77777777" w:rsidTr="00AF79ED">
        <w:tc>
          <w:tcPr>
            <w:tcW w:w="1728" w:type="dxa"/>
          </w:tcPr>
          <w:p w14:paraId="18D1AD50" w14:textId="77777777" w:rsidR="0067157E" w:rsidRPr="007537D4" w:rsidRDefault="0067157E" w:rsidP="00AF79ED">
            <w:pPr>
              <w:rPr>
                <w:rFonts w:cs="Times New Roman"/>
              </w:rPr>
            </w:pPr>
            <w:r w:rsidRPr="007537D4">
              <w:rPr>
                <w:rFonts w:cs="Times New Roman"/>
              </w:rPr>
              <w:t>office</w:t>
            </w:r>
          </w:p>
        </w:tc>
        <w:tc>
          <w:tcPr>
            <w:tcW w:w="1728" w:type="dxa"/>
          </w:tcPr>
          <w:p w14:paraId="3EF288B7" w14:textId="77777777" w:rsidR="0067157E" w:rsidRPr="007537D4" w:rsidRDefault="0067157E" w:rsidP="00AF79ED">
            <w:pPr>
              <w:rPr>
                <w:rFonts w:cs="Times New Roman"/>
              </w:rPr>
            </w:pPr>
            <w:r w:rsidRPr="007537D4">
              <w:rPr>
                <w:rFonts w:cs="Times New Roman"/>
              </w:rPr>
              <w:t>Office location</w:t>
            </w:r>
          </w:p>
        </w:tc>
        <w:tc>
          <w:tcPr>
            <w:tcW w:w="1728" w:type="dxa"/>
          </w:tcPr>
          <w:p w14:paraId="7973BD3A" w14:textId="77777777" w:rsidR="0067157E" w:rsidRPr="007537D4" w:rsidRDefault="0067157E" w:rsidP="00AF79ED">
            <w:pPr>
              <w:rPr>
                <w:rFonts w:cs="Times New Roman"/>
              </w:rPr>
            </w:pPr>
            <w:r w:rsidRPr="007537D4">
              <w:rPr>
                <w:rFonts w:cs="Times New Roman"/>
              </w:rPr>
              <w:t>String</w:t>
            </w:r>
          </w:p>
        </w:tc>
        <w:tc>
          <w:tcPr>
            <w:tcW w:w="1728" w:type="dxa"/>
          </w:tcPr>
          <w:p w14:paraId="682F57B9" w14:textId="77777777" w:rsidR="0067157E" w:rsidRPr="007537D4" w:rsidRDefault="0067157E" w:rsidP="00AF79ED">
            <w:pPr>
              <w:rPr>
                <w:rFonts w:cs="Times New Roman"/>
              </w:rPr>
            </w:pPr>
          </w:p>
        </w:tc>
        <w:tc>
          <w:tcPr>
            <w:tcW w:w="1728" w:type="dxa"/>
          </w:tcPr>
          <w:p w14:paraId="7B454592" w14:textId="77777777" w:rsidR="0067157E" w:rsidRPr="007537D4" w:rsidRDefault="0067157E" w:rsidP="00AF79ED">
            <w:pPr>
              <w:rPr>
                <w:rFonts w:cs="Times New Roman"/>
              </w:rPr>
            </w:pPr>
          </w:p>
        </w:tc>
      </w:tr>
    </w:tbl>
    <w:p w14:paraId="0D7BA315" w14:textId="77777777" w:rsidR="0067157E" w:rsidRDefault="0067157E" w:rsidP="00E95212"/>
    <w:p w14:paraId="6624180E" w14:textId="425319FB" w:rsidR="0067157E" w:rsidRPr="00827A9F" w:rsidRDefault="0067157E" w:rsidP="004672A7">
      <w:pPr>
        <w:pStyle w:val="Heading3"/>
      </w:pPr>
      <w:r w:rsidRPr="00827A9F">
        <w:t>3.6.6 Booking Class</w:t>
      </w:r>
    </w:p>
    <w:p w14:paraId="03F206EF" w14:textId="04B37412" w:rsidR="0067157E" w:rsidRPr="00827A9F" w:rsidRDefault="0067157E" w:rsidP="00D9504B">
      <w:pPr>
        <w:pStyle w:val="Quote"/>
        <w:pPrChange w:id="1024" w:author="Teoh Xuan Xuan" w:date="2025-05-25T20:27:00Z" w16du:dateUtc="2025-05-25T12:27:00Z">
          <w:pPr>
            <w:jc w:val="center"/>
          </w:pPr>
        </w:pPrChange>
      </w:pPr>
      <w:r w:rsidRPr="00827A9F">
        <w:t>Table 3.6.6: Booking Data Dictionary</w:t>
      </w:r>
    </w:p>
    <w:tbl>
      <w:tblPr>
        <w:tblStyle w:val="TableGrid"/>
        <w:tblW w:w="0" w:type="auto"/>
        <w:tblLook w:val="04A0" w:firstRow="1" w:lastRow="0" w:firstColumn="1" w:lastColumn="0" w:noHBand="0" w:noVBand="1"/>
      </w:tblPr>
      <w:tblGrid>
        <w:gridCol w:w="1558"/>
        <w:gridCol w:w="1666"/>
        <w:gridCol w:w="1428"/>
        <w:gridCol w:w="2936"/>
        <w:gridCol w:w="1428"/>
      </w:tblGrid>
      <w:tr w:rsidR="0067157E" w:rsidRPr="00827A9F" w14:paraId="6AD16EBE" w14:textId="77777777" w:rsidTr="00AF79ED">
        <w:tc>
          <w:tcPr>
            <w:tcW w:w="1728" w:type="dxa"/>
          </w:tcPr>
          <w:p w14:paraId="6B3471D8"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56005185"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65444470"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070276D3"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049532FB"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4BC821D6" w14:textId="77777777" w:rsidTr="00AF79ED">
        <w:tc>
          <w:tcPr>
            <w:tcW w:w="1728" w:type="dxa"/>
          </w:tcPr>
          <w:p w14:paraId="7F926BA0" w14:textId="77777777" w:rsidR="0067157E" w:rsidRPr="007537D4" w:rsidRDefault="0067157E" w:rsidP="00AF79ED">
            <w:pPr>
              <w:rPr>
                <w:rFonts w:cs="Times New Roman"/>
              </w:rPr>
            </w:pPr>
            <w:proofErr w:type="spellStart"/>
            <w:r w:rsidRPr="007537D4">
              <w:rPr>
                <w:rFonts w:cs="Times New Roman"/>
              </w:rPr>
              <w:t>bookingId</w:t>
            </w:r>
            <w:proofErr w:type="spellEnd"/>
          </w:p>
        </w:tc>
        <w:tc>
          <w:tcPr>
            <w:tcW w:w="1728" w:type="dxa"/>
          </w:tcPr>
          <w:p w14:paraId="2F37DC07" w14:textId="77777777" w:rsidR="0067157E" w:rsidRPr="007537D4" w:rsidRDefault="0067157E" w:rsidP="00AF79ED">
            <w:pPr>
              <w:rPr>
                <w:rFonts w:cs="Times New Roman"/>
              </w:rPr>
            </w:pPr>
            <w:r w:rsidRPr="007537D4">
              <w:rPr>
                <w:rFonts w:cs="Times New Roman"/>
              </w:rPr>
              <w:t>Booking ID</w:t>
            </w:r>
          </w:p>
        </w:tc>
        <w:tc>
          <w:tcPr>
            <w:tcW w:w="1728" w:type="dxa"/>
          </w:tcPr>
          <w:p w14:paraId="0D00B89C" w14:textId="77777777" w:rsidR="0067157E" w:rsidRPr="007537D4" w:rsidRDefault="0067157E" w:rsidP="00AF79ED">
            <w:pPr>
              <w:rPr>
                <w:rFonts w:cs="Times New Roman"/>
              </w:rPr>
            </w:pPr>
            <w:r w:rsidRPr="007537D4">
              <w:rPr>
                <w:rFonts w:cs="Times New Roman"/>
              </w:rPr>
              <w:t>String</w:t>
            </w:r>
          </w:p>
        </w:tc>
        <w:tc>
          <w:tcPr>
            <w:tcW w:w="1728" w:type="dxa"/>
          </w:tcPr>
          <w:p w14:paraId="6FB6F7C2" w14:textId="77777777" w:rsidR="0067157E" w:rsidRPr="007537D4" w:rsidRDefault="0067157E" w:rsidP="00AF79ED">
            <w:pPr>
              <w:rPr>
                <w:rFonts w:cs="Times New Roman"/>
              </w:rPr>
            </w:pPr>
            <w:r w:rsidRPr="007537D4">
              <w:rPr>
                <w:rFonts w:cs="Times New Roman"/>
              </w:rPr>
              <w:t>Primary Key</w:t>
            </w:r>
          </w:p>
        </w:tc>
        <w:tc>
          <w:tcPr>
            <w:tcW w:w="1728" w:type="dxa"/>
          </w:tcPr>
          <w:p w14:paraId="594BCB6E" w14:textId="77777777" w:rsidR="0067157E" w:rsidRPr="007537D4" w:rsidRDefault="0067157E" w:rsidP="00AF79ED">
            <w:pPr>
              <w:rPr>
                <w:rFonts w:cs="Times New Roman"/>
              </w:rPr>
            </w:pPr>
          </w:p>
        </w:tc>
      </w:tr>
      <w:tr w:rsidR="0067157E" w:rsidRPr="007537D4" w14:paraId="75DF3B23" w14:textId="77777777" w:rsidTr="00AF79ED">
        <w:tc>
          <w:tcPr>
            <w:tcW w:w="1728" w:type="dxa"/>
          </w:tcPr>
          <w:p w14:paraId="57C6F7A4" w14:textId="77777777" w:rsidR="0067157E" w:rsidRPr="007537D4" w:rsidRDefault="0067157E" w:rsidP="00AF79ED">
            <w:pPr>
              <w:rPr>
                <w:rFonts w:cs="Times New Roman"/>
              </w:rPr>
            </w:pPr>
            <w:r w:rsidRPr="007537D4">
              <w:rPr>
                <w:rFonts w:cs="Times New Roman"/>
              </w:rPr>
              <w:t>room</w:t>
            </w:r>
          </w:p>
        </w:tc>
        <w:tc>
          <w:tcPr>
            <w:tcW w:w="1728" w:type="dxa"/>
          </w:tcPr>
          <w:p w14:paraId="071733CF" w14:textId="77777777" w:rsidR="0067157E" w:rsidRPr="007537D4" w:rsidRDefault="0067157E" w:rsidP="00AF79ED">
            <w:pPr>
              <w:rPr>
                <w:rFonts w:cs="Times New Roman"/>
              </w:rPr>
            </w:pPr>
            <w:r w:rsidRPr="007537D4">
              <w:rPr>
                <w:rFonts w:cs="Times New Roman"/>
              </w:rPr>
              <w:t>Room number/name</w:t>
            </w:r>
          </w:p>
        </w:tc>
        <w:tc>
          <w:tcPr>
            <w:tcW w:w="1728" w:type="dxa"/>
          </w:tcPr>
          <w:p w14:paraId="202B4EE3" w14:textId="77777777" w:rsidR="0067157E" w:rsidRPr="007537D4" w:rsidRDefault="0067157E" w:rsidP="00AF79ED">
            <w:pPr>
              <w:rPr>
                <w:rFonts w:cs="Times New Roman"/>
              </w:rPr>
            </w:pPr>
            <w:r w:rsidRPr="007537D4">
              <w:rPr>
                <w:rFonts w:cs="Times New Roman"/>
              </w:rPr>
              <w:t>String</w:t>
            </w:r>
          </w:p>
        </w:tc>
        <w:tc>
          <w:tcPr>
            <w:tcW w:w="1728" w:type="dxa"/>
          </w:tcPr>
          <w:p w14:paraId="387E2744" w14:textId="77777777" w:rsidR="0067157E" w:rsidRPr="007537D4" w:rsidRDefault="0067157E" w:rsidP="00AF79ED">
            <w:pPr>
              <w:rPr>
                <w:rFonts w:cs="Times New Roman"/>
              </w:rPr>
            </w:pPr>
            <w:r w:rsidRPr="007537D4">
              <w:rPr>
                <w:rFonts w:cs="Times New Roman"/>
              </w:rPr>
              <w:t>Not Null</w:t>
            </w:r>
          </w:p>
        </w:tc>
        <w:tc>
          <w:tcPr>
            <w:tcW w:w="1728" w:type="dxa"/>
          </w:tcPr>
          <w:p w14:paraId="5AB53C82" w14:textId="77777777" w:rsidR="0067157E" w:rsidRPr="007537D4" w:rsidRDefault="0067157E" w:rsidP="00AF79ED">
            <w:pPr>
              <w:rPr>
                <w:rFonts w:cs="Times New Roman"/>
              </w:rPr>
            </w:pPr>
          </w:p>
        </w:tc>
      </w:tr>
      <w:tr w:rsidR="0067157E" w:rsidRPr="007537D4" w14:paraId="10C9D745" w14:textId="77777777" w:rsidTr="00AF79ED">
        <w:tc>
          <w:tcPr>
            <w:tcW w:w="1728" w:type="dxa"/>
          </w:tcPr>
          <w:p w14:paraId="0FECADD8" w14:textId="77777777" w:rsidR="0067157E" w:rsidRPr="007537D4" w:rsidRDefault="0067157E" w:rsidP="00AF79ED">
            <w:pPr>
              <w:rPr>
                <w:rFonts w:cs="Times New Roman"/>
              </w:rPr>
            </w:pPr>
            <w:r w:rsidRPr="007537D4">
              <w:rPr>
                <w:rFonts w:cs="Times New Roman"/>
              </w:rPr>
              <w:t>date</w:t>
            </w:r>
          </w:p>
        </w:tc>
        <w:tc>
          <w:tcPr>
            <w:tcW w:w="1728" w:type="dxa"/>
          </w:tcPr>
          <w:p w14:paraId="05D60253" w14:textId="77777777" w:rsidR="0067157E" w:rsidRPr="007537D4" w:rsidRDefault="0067157E" w:rsidP="00AF79ED">
            <w:pPr>
              <w:rPr>
                <w:rFonts w:cs="Times New Roman"/>
              </w:rPr>
            </w:pPr>
            <w:r w:rsidRPr="007537D4">
              <w:rPr>
                <w:rFonts w:cs="Times New Roman"/>
              </w:rPr>
              <w:t>Booking date</w:t>
            </w:r>
          </w:p>
        </w:tc>
        <w:tc>
          <w:tcPr>
            <w:tcW w:w="1728" w:type="dxa"/>
          </w:tcPr>
          <w:p w14:paraId="7E23EF3C" w14:textId="77777777" w:rsidR="0067157E" w:rsidRPr="007537D4" w:rsidRDefault="0067157E" w:rsidP="00AF79ED">
            <w:pPr>
              <w:rPr>
                <w:rFonts w:cs="Times New Roman"/>
              </w:rPr>
            </w:pPr>
            <w:r w:rsidRPr="007537D4">
              <w:rPr>
                <w:rFonts w:cs="Times New Roman"/>
              </w:rPr>
              <w:t>Date</w:t>
            </w:r>
          </w:p>
        </w:tc>
        <w:tc>
          <w:tcPr>
            <w:tcW w:w="1728" w:type="dxa"/>
          </w:tcPr>
          <w:p w14:paraId="439DBCC5" w14:textId="77777777" w:rsidR="0067157E" w:rsidRPr="007537D4" w:rsidRDefault="0067157E" w:rsidP="00AF79ED">
            <w:pPr>
              <w:rPr>
                <w:rFonts w:cs="Times New Roman"/>
              </w:rPr>
            </w:pPr>
            <w:r w:rsidRPr="007537D4">
              <w:rPr>
                <w:rFonts w:cs="Times New Roman"/>
              </w:rPr>
              <w:t>Not Null</w:t>
            </w:r>
          </w:p>
        </w:tc>
        <w:tc>
          <w:tcPr>
            <w:tcW w:w="1728" w:type="dxa"/>
          </w:tcPr>
          <w:p w14:paraId="155FA1AB" w14:textId="77777777" w:rsidR="0067157E" w:rsidRPr="007537D4" w:rsidRDefault="0067157E" w:rsidP="00AF79ED">
            <w:pPr>
              <w:rPr>
                <w:rFonts w:cs="Times New Roman"/>
              </w:rPr>
            </w:pPr>
          </w:p>
        </w:tc>
      </w:tr>
      <w:tr w:rsidR="0067157E" w:rsidRPr="007537D4" w14:paraId="4CFEEED3" w14:textId="77777777" w:rsidTr="00AF79ED">
        <w:tc>
          <w:tcPr>
            <w:tcW w:w="1728" w:type="dxa"/>
          </w:tcPr>
          <w:p w14:paraId="2A5423BF" w14:textId="77777777" w:rsidR="0067157E" w:rsidRPr="007537D4" w:rsidRDefault="0067157E" w:rsidP="00AF79ED">
            <w:pPr>
              <w:rPr>
                <w:rFonts w:cs="Times New Roman"/>
              </w:rPr>
            </w:pPr>
            <w:r w:rsidRPr="007537D4">
              <w:rPr>
                <w:rFonts w:cs="Times New Roman"/>
              </w:rPr>
              <w:t>status</w:t>
            </w:r>
          </w:p>
        </w:tc>
        <w:tc>
          <w:tcPr>
            <w:tcW w:w="1728" w:type="dxa"/>
          </w:tcPr>
          <w:p w14:paraId="78EC1A45" w14:textId="77777777" w:rsidR="0067157E" w:rsidRPr="007537D4" w:rsidRDefault="0067157E" w:rsidP="00AF79ED">
            <w:pPr>
              <w:rPr>
                <w:rFonts w:cs="Times New Roman"/>
              </w:rPr>
            </w:pPr>
            <w:r w:rsidRPr="007537D4">
              <w:rPr>
                <w:rFonts w:cs="Times New Roman"/>
              </w:rPr>
              <w:t>Booking status</w:t>
            </w:r>
          </w:p>
        </w:tc>
        <w:tc>
          <w:tcPr>
            <w:tcW w:w="1728" w:type="dxa"/>
          </w:tcPr>
          <w:p w14:paraId="14B8B8A3" w14:textId="77777777" w:rsidR="0067157E" w:rsidRPr="007537D4" w:rsidRDefault="0067157E" w:rsidP="00AF79ED">
            <w:pPr>
              <w:rPr>
                <w:rFonts w:cs="Times New Roman"/>
              </w:rPr>
            </w:pPr>
            <w:r w:rsidRPr="007537D4">
              <w:rPr>
                <w:rFonts w:cs="Times New Roman"/>
              </w:rPr>
              <w:t>String</w:t>
            </w:r>
          </w:p>
        </w:tc>
        <w:tc>
          <w:tcPr>
            <w:tcW w:w="1728" w:type="dxa"/>
          </w:tcPr>
          <w:p w14:paraId="0D900A87" w14:textId="77777777" w:rsidR="0067157E" w:rsidRPr="007537D4" w:rsidRDefault="0067157E" w:rsidP="00AF79ED">
            <w:pPr>
              <w:rPr>
                <w:rFonts w:cs="Times New Roman"/>
              </w:rPr>
            </w:pPr>
            <w:r w:rsidRPr="007537D4">
              <w:rPr>
                <w:rFonts w:cs="Times New Roman"/>
              </w:rPr>
              <w:t>Pending/Approved/Rejected</w:t>
            </w:r>
          </w:p>
        </w:tc>
        <w:tc>
          <w:tcPr>
            <w:tcW w:w="1728" w:type="dxa"/>
          </w:tcPr>
          <w:p w14:paraId="69F09131" w14:textId="77777777" w:rsidR="0067157E" w:rsidRPr="007537D4" w:rsidRDefault="0067157E" w:rsidP="00AF79ED">
            <w:pPr>
              <w:rPr>
                <w:rFonts w:cs="Times New Roman"/>
              </w:rPr>
            </w:pPr>
          </w:p>
        </w:tc>
      </w:tr>
    </w:tbl>
    <w:p w14:paraId="432ABE05" w14:textId="77777777" w:rsidR="0067157E" w:rsidRDefault="0067157E" w:rsidP="00E95212"/>
    <w:p w14:paraId="49F2C056" w14:textId="4B66977A" w:rsidR="0067157E" w:rsidRPr="00827A9F" w:rsidRDefault="0067157E" w:rsidP="004672A7">
      <w:pPr>
        <w:pStyle w:val="Heading3"/>
      </w:pPr>
      <w:r w:rsidRPr="00827A9F">
        <w:t>3.6.7 Grade Class</w:t>
      </w:r>
    </w:p>
    <w:p w14:paraId="69C9DAB8" w14:textId="68061323" w:rsidR="0067157E" w:rsidRPr="00827A9F" w:rsidRDefault="0067157E" w:rsidP="00D9504B">
      <w:pPr>
        <w:pStyle w:val="Quote"/>
        <w:pPrChange w:id="1025" w:author="Teoh Xuan Xuan" w:date="2025-05-25T20:27:00Z" w16du:dateUtc="2025-05-25T12:27:00Z">
          <w:pPr>
            <w:jc w:val="center"/>
          </w:pPr>
        </w:pPrChange>
      </w:pPr>
      <w:r w:rsidRPr="00827A9F">
        <w:t xml:space="preserve">Table 3.6.7: Grade </w:t>
      </w:r>
      <w:r w:rsidR="00827A9F" w:rsidRPr="00827A9F">
        <w:t>Data</w:t>
      </w:r>
      <w:r w:rsidRPr="00827A9F">
        <w:t xml:space="preserve">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159EAEAF" w14:textId="77777777" w:rsidTr="00AF79ED">
        <w:tc>
          <w:tcPr>
            <w:tcW w:w="1728" w:type="dxa"/>
          </w:tcPr>
          <w:p w14:paraId="13CEC189"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7DE370DB"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196D8014"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18D73A89"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13ED6740"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2BFD58E4" w14:textId="77777777" w:rsidTr="00AF79ED">
        <w:tc>
          <w:tcPr>
            <w:tcW w:w="1728" w:type="dxa"/>
          </w:tcPr>
          <w:p w14:paraId="03A03E67" w14:textId="77777777" w:rsidR="0067157E" w:rsidRPr="007537D4" w:rsidRDefault="0067157E" w:rsidP="00AF79ED">
            <w:pPr>
              <w:rPr>
                <w:rFonts w:cs="Times New Roman"/>
              </w:rPr>
            </w:pPr>
            <w:proofErr w:type="spellStart"/>
            <w:r w:rsidRPr="007537D4">
              <w:rPr>
                <w:rFonts w:cs="Times New Roman"/>
              </w:rPr>
              <w:t>gradeId</w:t>
            </w:r>
            <w:proofErr w:type="spellEnd"/>
          </w:p>
        </w:tc>
        <w:tc>
          <w:tcPr>
            <w:tcW w:w="1728" w:type="dxa"/>
          </w:tcPr>
          <w:p w14:paraId="3586AC31" w14:textId="77777777" w:rsidR="0067157E" w:rsidRPr="007537D4" w:rsidRDefault="0067157E" w:rsidP="00AF79ED">
            <w:pPr>
              <w:rPr>
                <w:rFonts w:cs="Times New Roman"/>
              </w:rPr>
            </w:pPr>
            <w:r w:rsidRPr="007537D4">
              <w:rPr>
                <w:rFonts w:cs="Times New Roman"/>
              </w:rPr>
              <w:t>Grade record ID</w:t>
            </w:r>
          </w:p>
        </w:tc>
        <w:tc>
          <w:tcPr>
            <w:tcW w:w="1728" w:type="dxa"/>
          </w:tcPr>
          <w:p w14:paraId="0A88A52D" w14:textId="77777777" w:rsidR="0067157E" w:rsidRPr="007537D4" w:rsidRDefault="0067157E" w:rsidP="00AF79ED">
            <w:pPr>
              <w:rPr>
                <w:rFonts w:cs="Times New Roman"/>
              </w:rPr>
            </w:pPr>
            <w:r w:rsidRPr="007537D4">
              <w:rPr>
                <w:rFonts w:cs="Times New Roman"/>
              </w:rPr>
              <w:t>String</w:t>
            </w:r>
          </w:p>
        </w:tc>
        <w:tc>
          <w:tcPr>
            <w:tcW w:w="1728" w:type="dxa"/>
          </w:tcPr>
          <w:p w14:paraId="37356CDD" w14:textId="77777777" w:rsidR="0067157E" w:rsidRPr="007537D4" w:rsidRDefault="0067157E" w:rsidP="00AF79ED">
            <w:pPr>
              <w:rPr>
                <w:rFonts w:cs="Times New Roman"/>
              </w:rPr>
            </w:pPr>
            <w:r w:rsidRPr="007537D4">
              <w:rPr>
                <w:rFonts w:cs="Times New Roman"/>
              </w:rPr>
              <w:t>Primary Key</w:t>
            </w:r>
          </w:p>
        </w:tc>
        <w:tc>
          <w:tcPr>
            <w:tcW w:w="1728" w:type="dxa"/>
          </w:tcPr>
          <w:p w14:paraId="179E38FF" w14:textId="77777777" w:rsidR="0067157E" w:rsidRPr="007537D4" w:rsidRDefault="0067157E" w:rsidP="00AF79ED">
            <w:pPr>
              <w:rPr>
                <w:rFonts w:cs="Times New Roman"/>
              </w:rPr>
            </w:pPr>
          </w:p>
        </w:tc>
      </w:tr>
      <w:tr w:rsidR="0067157E" w:rsidRPr="007537D4" w14:paraId="5AFB3C08" w14:textId="77777777" w:rsidTr="00AF79ED">
        <w:tc>
          <w:tcPr>
            <w:tcW w:w="1728" w:type="dxa"/>
          </w:tcPr>
          <w:p w14:paraId="3147FCE5" w14:textId="77777777" w:rsidR="0067157E" w:rsidRPr="007537D4" w:rsidRDefault="0067157E" w:rsidP="00AF79ED">
            <w:pPr>
              <w:rPr>
                <w:rFonts w:cs="Times New Roman"/>
              </w:rPr>
            </w:pPr>
            <w:proofErr w:type="spellStart"/>
            <w:r w:rsidRPr="007537D4">
              <w:rPr>
                <w:rFonts w:cs="Times New Roman"/>
              </w:rPr>
              <w:t>studentId</w:t>
            </w:r>
            <w:proofErr w:type="spellEnd"/>
          </w:p>
        </w:tc>
        <w:tc>
          <w:tcPr>
            <w:tcW w:w="1728" w:type="dxa"/>
          </w:tcPr>
          <w:p w14:paraId="31BD9D68" w14:textId="77777777" w:rsidR="0067157E" w:rsidRPr="007537D4" w:rsidRDefault="0067157E" w:rsidP="00AF79ED">
            <w:pPr>
              <w:rPr>
                <w:rFonts w:cs="Times New Roman"/>
              </w:rPr>
            </w:pPr>
            <w:r w:rsidRPr="007537D4">
              <w:rPr>
                <w:rFonts w:cs="Times New Roman"/>
              </w:rPr>
              <w:t>Student who received grade</w:t>
            </w:r>
          </w:p>
        </w:tc>
        <w:tc>
          <w:tcPr>
            <w:tcW w:w="1728" w:type="dxa"/>
          </w:tcPr>
          <w:p w14:paraId="524C6BCF" w14:textId="77777777" w:rsidR="0067157E" w:rsidRPr="007537D4" w:rsidRDefault="0067157E" w:rsidP="00AF79ED">
            <w:pPr>
              <w:rPr>
                <w:rFonts w:cs="Times New Roman"/>
              </w:rPr>
            </w:pPr>
            <w:r w:rsidRPr="007537D4">
              <w:rPr>
                <w:rFonts w:cs="Times New Roman"/>
              </w:rPr>
              <w:t>String</w:t>
            </w:r>
          </w:p>
        </w:tc>
        <w:tc>
          <w:tcPr>
            <w:tcW w:w="1728" w:type="dxa"/>
          </w:tcPr>
          <w:p w14:paraId="58D0B38C" w14:textId="77777777" w:rsidR="0067157E" w:rsidRPr="007537D4" w:rsidRDefault="0067157E" w:rsidP="00AF79ED">
            <w:pPr>
              <w:rPr>
                <w:rFonts w:cs="Times New Roman"/>
              </w:rPr>
            </w:pPr>
            <w:r w:rsidRPr="007537D4">
              <w:rPr>
                <w:rFonts w:cs="Times New Roman"/>
              </w:rPr>
              <w:t>Foreign Key</w:t>
            </w:r>
          </w:p>
        </w:tc>
        <w:tc>
          <w:tcPr>
            <w:tcW w:w="1728" w:type="dxa"/>
          </w:tcPr>
          <w:p w14:paraId="5984E969" w14:textId="77777777" w:rsidR="0067157E" w:rsidRPr="007537D4" w:rsidRDefault="0067157E" w:rsidP="00AF79ED">
            <w:pPr>
              <w:rPr>
                <w:rFonts w:cs="Times New Roman"/>
              </w:rPr>
            </w:pPr>
          </w:p>
        </w:tc>
      </w:tr>
      <w:tr w:rsidR="0067157E" w:rsidRPr="007537D4" w14:paraId="61A91CF6" w14:textId="77777777" w:rsidTr="00AF79ED">
        <w:tc>
          <w:tcPr>
            <w:tcW w:w="1728" w:type="dxa"/>
          </w:tcPr>
          <w:p w14:paraId="733AE568" w14:textId="77777777" w:rsidR="0067157E" w:rsidRPr="007537D4" w:rsidRDefault="0067157E" w:rsidP="00AF79ED">
            <w:pPr>
              <w:rPr>
                <w:rFonts w:cs="Times New Roman"/>
              </w:rPr>
            </w:pPr>
            <w:r w:rsidRPr="007537D4">
              <w:rPr>
                <w:rFonts w:cs="Times New Roman"/>
              </w:rPr>
              <w:t>subject</w:t>
            </w:r>
          </w:p>
        </w:tc>
        <w:tc>
          <w:tcPr>
            <w:tcW w:w="1728" w:type="dxa"/>
          </w:tcPr>
          <w:p w14:paraId="357FB334" w14:textId="77777777" w:rsidR="0067157E" w:rsidRPr="007537D4" w:rsidRDefault="0067157E" w:rsidP="00AF79ED">
            <w:pPr>
              <w:rPr>
                <w:rFonts w:cs="Times New Roman"/>
              </w:rPr>
            </w:pPr>
            <w:r w:rsidRPr="007537D4">
              <w:rPr>
                <w:rFonts w:cs="Times New Roman"/>
              </w:rPr>
              <w:t>Subject name</w:t>
            </w:r>
          </w:p>
        </w:tc>
        <w:tc>
          <w:tcPr>
            <w:tcW w:w="1728" w:type="dxa"/>
          </w:tcPr>
          <w:p w14:paraId="7F0AA56F" w14:textId="77777777" w:rsidR="0067157E" w:rsidRPr="007537D4" w:rsidRDefault="0067157E" w:rsidP="00AF79ED">
            <w:pPr>
              <w:rPr>
                <w:rFonts w:cs="Times New Roman"/>
              </w:rPr>
            </w:pPr>
            <w:r w:rsidRPr="007537D4">
              <w:rPr>
                <w:rFonts w:cs="Times New Roman"/>
              </w:rPr>
              <w:t>String</w:t>
            </w:r>
          </w:p>
        </w:tc>
        <w:tc>
          <w:tcPr>
            <w:tcW w:w="1728" w:type="dxa"/>
          </w:tcPr>
          <w:p w14:paraId="56798178" w14:textId="77777777" w:rsidR="0067157E" w:rsidRPr="007537D4" w:rsidRDefault="0067157E" w:rsidP="00AF79ED">
            <w:pPr>
              <w:rPr>
                <w:rFonts w:cs="Times New Roman"/>
              </w:rPr>
            </w:pPr>
          </w:p>
        </w:tc>
        <w:tc>
          <w:tcPr>
            <w:tcW w:w="1728" w:type="dxa"/>
          </w:tcPr>
          <w:p w14:paraId="0E68B309" w14:textId="77777777" w:rsidR="0067157E" w:rsidRPr="007537D4" w:rsidRDefault="0067157E" w:rsidP="00AF79ED">
            <w:pPr>
              <w:rPr>
                <w:rFonts w:cs="Times New Roman"/>
              </w:rPr>
            </w:pPr>
          </w:p>
        </w:tc>
      </w:tr>
      <w:tr w:rsidR="0067157E" w:rsidRPr="007537D4" w14:paraId="2E9478E6" w14:textId="77777777" w:rsidTr="00AF79ED">
        <w:tc>
          <w:tcPr>
            <w:tcW w:w="1728" w:type="dxa"/>
          </w:tcPr>
          <w:p w14:paraId="2FC8E827" w14:textId="77777777" w:rsidR="0067157E" w:rsidRPr="007537D4" w:rsidRDefault="0067157E" w:rsidP="00AF79ED">
            <w:pPr>
              <w:rPr>
                <w:rFonts w:cs="Times New Roman"/>
              </w:rPr>
            </w:pPr>
            <w:r w:rsidRPr="007537D4">
              <w:rPr>
                <w:rFonts w:cs="Times New Roman"/>
              </w:rPr>
              <w:t>marks</w:t>
            </w:r>
          </w:p>
        </w:tc>
        <w:tc>
          <w:tcPr>
            <w:tcW w:w="1728" w:type="dxa"/>
          </w:tcPr>
          <w:p w14:paraId="497EF164" w14:textId="77777777" w:rsidR="0067157E" w:rsidRPr="007537D4" w:rsidRDefault="0067157E" w:rsidP="00AF79ED">
            <w:pPr>
              <w:rPr>
                <w:rFonts w:cs="Times New Roman"/>
              </w:rPr>
            </w:pPr>
            <w:r w:rsidRPr="007537D4">
              <w:rPr>
                <w:rFonts w:cs="Times New Roman"/>
              </w:rPr>
              <w:t>Score received</w:t>
            </w:r>
          </w:p>
        </w:tc>
        <w:tc>
          <w:tcPr>
            <w:tcW w:w="1728" w:type="dxa"/>
          </w:tcPr>
          <w:p w14:paraId="25FF5F46" w14:textId="77777777" w:rsidR="0067157E" w:rsidRPr="007537D4" w:rsidRDefault="0067157E" w:rsidP="00AF79ED">
            <w:pPr>
              <w:rPr>
                <w:rFonts w:cs="Times New Roman"/>
              </w:rPr>
            </w:pPr>
            <w:r w:rsidRPr="007537D4">
              <w:rPr>
                <w:rFonts w:cs="Times New Roman"/>
              </w:rPr>
              <w:t>Float</w:t>
            </w:r>
          </w:p>
        </w:tc>
        <w:tc>
          <w:tcPr>
            <w:tcW w:w="1728" w:type="dxa"/>
          </w:tcPr>
          <w:p w14:paraId="50F6C104" w14:textId="77777777" w:rsidR="0067157E" w:rsidRPr="007537D4" w:rsidRDefault="0067157E" w:rsidP="00AF79ED">
            <w:pPr>
              <w:rPr>
                <w:rFonts w:cs="Times New Roman"/>
              </w:rPr>
            </w:pPr>
          </w:p>
        </w:tc>
        <w:tc>
          <w:tcPr>
            <w:tcW w:w="1728" w:type="dxa"/>
          </w:tcPr>
          <w:p w14:paraId="2557A653" w14:textId="77777777" w:rsidR="0067157E" w:rsidRPr="007537D4" w:rsidRDefault="0067157E" w:rsidP="00AF79ED">
            <w:pPr>
              <w:rPr>
                <w:rFonts w:cs="Times New Roman"/>
              </w:rPr>
            </w:pPr>
          </w:p>
        </w:tc>
      </w:tr>
    </w:tbl>
    <w:p w14:paraId="0E7447E9" w14:textId="77777777" w:rsidR="0067157E" w:rsidRDefault="0067157E" w:rsidP="00E95212"/>
    <w:p w14:paraId="277DD01B" w14:textId="77777777" w:rsidR="00D9504B" w:rsidRDefault="00D9504B">
      <w:pPr>
        <w:rPr>
          <w:ins w:id="1026" w:author="Teoh Xuan Xuan" w:date="2025-05-25T20:27:00Z" w16du:dateUtc="2025-05-25T12:27:00Z"/>
          <w:rFonts w:eastAsiaTheme="majorEastAsia" w:cstheme="majorBidi"/>
          <w:b/>
          <w:iCs/>
          <w:sz w:val="26"/>
        </w:rPr>
      </w:pPr>
      <w:ins w:id="1027" w:author="Teoh Xuan Xuan" w:date="2025-05-25T20:27:00Z" w16du:dateUtc="2025-05-25T12:27:00Z">
        <w:r>
          <w:br w:type="page"/>
        </w:r>
      </w:ins>
    </w:p>
    <w:p w14:paraId="1113D438" w14:textId="52C9EC5F" w:rsidR="0067157E" w:rsidRPr="00827A9F" w:rsidRDefault="0067157E" w:rsidP="004672A7">
      <w:pPr>
        <w:pStyle w:val="Heading3"/>
      </w:pPr>
      <w:r w:rsidRPr="00827A9F">
        <w:lastRenderedPageBreak/>
        <w:t>3.6.8 Billing Class</w:t>
      </w:r>
    </w:p>
    <w:p w14:paraId="6E5BC81D" w14:textId="7E7CDE1D" w:rsidR="0067157E" w:rsidRPr="00827A9F" w:rsidRDefault="0067157E" w:rsidP="00D9504B">
      <w:pPr>
        <w:pStyle w:val="Quote"/>
        <w:pPrChange w:id="1028" w:author="Teoh Xuan Xuan" w:date="2025-05-25T20:27:00Z" w16du:dateUtc="2025-05-25T12:27:00Z">
          <w:pPr>
            <w:jc w:val="center"/>
          </w:pPr>
        </w:pPrChange>
      </w:pPr>
      <w:r w:rsidRPr="00827A9F">
        <w:t>Table 3.6.8: Billing Data D</w:t>
      </w:r>
      <w:r w:rsidR="00827A9F" w:rsidRPr="00827A9F">
        <w:t>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827A9F" w14:paraId="1B172D46" w14:textId="77777777" w:rsidTr="00AF79ED">
        <w:tc>
          <w:tcPr>
            <w:tcW w:w="1728" w:type="dxa"/>
          </w:tcPr>
          <w:p w14:paraId="112D382F"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0ED10DB6"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0507C029"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15638B7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26EADC6E"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05DA5AF3" w14:textId="77777777" w:rsidTr="00AF79ED">
        <w:tc>
          <w:tcPr>
            <w:tcW w:w="1728" w:type="dxa"/>
          </w:tcPr>
          <w:p w14:paraId="63308A94" w14:textId="77777777" w:rsidR="00827A9F" w:rsidRPr="007537D4" w:rsidRDefault="00827A9F" w:rsidP="00AF79ED">
            <w:pPr>
              <w:rPr>
                <w:rFonts w:cs="Times New Roman"/>
              </w:rPr>
            </w:pPr>
            <w:proofErr w:type="spellStart"/>
            <w:r w:rsidRPr="007537D4">
              <w:rPr>
                <w:rFonts w:cs="Times New Roman"/>
              </w:rPr>
              <w:t>billId</w:t>
            </w:r>
            <w:proofErr w:type="spellEnd"/>
          </w:p>
        </w:tc>
        <w:tc>
          <w:tcPr>
            <w:tcW w:w="1728" w:type="dxa"/>
          </w:tcPr>
          <w:p w14:paraId="584139CA" w14:textId="77777777" w:rsidR="00827A9F" w:rsidRPr="007537D4" w:rsidRDefault="00827A9F" w:rsidP="00AF79ED">
            <w:pPr>
              <w:rPr>
                <w:rFonts w:cs="Times New Roman"/>
              </w:rPr>
            </w:pPr>
            <w:r w:rsidRPr="007537D4">
              <w:rPr>
                <w:rFonts w:cs="Times New Roman"/>
              </w:rPr>
              <w:t>Billing ID</w:t>
            </w:r>
          </w:p>
        </w:tc>
        <w:tc>
          <w:tcPr>
            <w:tcW w:w="1728" w:type="dxa"/>
          </w:tcPr>
          <w:p w14:paraId="5952D50B" w14:textId="77777777" w:rsidR="00827A9F" w:rsidRPr="007537D4" w:rsidRDefault="00827A9F" w:rsidP="00AF79ED">
            <w:pPr>
              <w:rPr>
                <w:rFonts w:cs="Times New Roman"/>
              </w:rPr>
            </w:pPr>
            <w:r w:rsidRPr="007537D4">
              <w:rPr>
                <w:rFonts w:cs="Times New Roman"/>
              </w:rPr>
              <w:t>String</w:t>
            </w:r>
          </w:p>
        </w:tc>
        <w:tc>
          <w:tcPr>
            <w:tcW w:w="1728" w:type="dxa"/>
          </w:tcPr>
          <w:p w14:paraId="59C3FEF4" w14:textId="77777777" w:rsidR="00827A9F" w:rsidRPr="007537D4" w:rsidRDefault="00827A9F" w:rsidP="00AF79ED">
            <w:pPr>
              <w:rPr>
                <w:rFonts w:cs="Times New Roman"/>
              </w:rPr>
            </w:pPr>
            <w:r w:rsidRPr="007537D4">
              <w:rPr>
                <w:rFonts w:cs="Times New Roman"/>
              </w:rPr>
              <w:t>Primary Key</w:t>
            </w:r>
          </w:p>
        </w:tc>
        <w:tc>
          <w:tcPr>
            <w:tcW w:w="1728" w:type="dxa"/>
          </w:tcPr>
          <w:p w14:paraId="4F18CF6D" w14:textId="77777777" w:rsidR="00827A9F" w:rsidRPr="007537D4" w:rsidRDefault="00827A9F" w:rsidP="00AF79ED">
            <w:pPr>
              <w:rPr>
                <w:rFonts w:cs="Times New Roman"/>
              </w:rPr>
            </w:pPr>
          </w:p>
        </w:tc>
      </w:tr>
      <w:tr w:rsidR="00827A9F" w:rsidRPr="007537D4" w14:paraId="7E3695BC" w14:textId="77777777" w:rsidTr="00AF79ED">
        <w:tc>
          <w:tcPr>
            <w:tcW w:w="1728" w:type="dxa"/>
          </w:tcPr>
          <w:p w14:paraId="24DFC14B" w14:textId="77777777" w:rsidR="00827A9F" w:rsidRPr="007537D4" w:rsidRDefault="00827A9F" w:rsidP="00AF79ED">
            <w:pPr>
              <w:rPr>
                <w:rFonts w:cs="Times New Roman"/>
              </w:rPr>
            </w:pPr>
            <w:proofErr w:type="spellStart"/>
            <w:r w:rsidRPr="007537D4">
              <w:rPr>
                <w:rFonts w:cs="Times New Roman"/>
              </w:rPr>
              <w:t>studentId</w:t>
            </w:r>
            <w:proofErr w:type="spellEnd"/>
          </w:p>
        </w:tc>
        <w:tc>
          <w:tcPr>
            <w:tcW w:w="1728" w:type="dxa"/>
          </w:tcPr>
          <w:p w14:paraId="370729BF" w14:textId="77777777" w:rsidR="00827A9F" w:rsidRPr="007537D4" w:rsidRDefault="00827A9F" w:rsidP="00AF79ED">
            <w:pPr>
              <w:rPr>
                <w:rFonts w:cs="Times New Roman"/>
              </w:rPr>
            </w:pPr>
            <w:r w:rsidRPr="007537D4">
              <w:rPr>
                <w:rFonts w:cs="Times New Roman"/>
              </w:rPr>
              <w:t>Student responsible</w:t>
            </w:r>
          </w:p>
        </w:tc>
        <w:tc>
          <w:tcPr>
            <w:tcW w:w="1728" w:type="dxa"/>
          </w:tcPr>
          <w:p w14:paraId="28D95383" w14:textId="77777777" w:rsidR="00827A9F" w:rsidRPr="007537D4" w:rsidRDefault="00827A9F" w:rsidP="00AF79ED">
            <w:pPr>
              <w:rPr>
                <w:rFonts w:cs="Times New Roman"/>
              </w:rPr>
            </w:pPr>
            <w:r w:rsidRPr="007537D4">
              <w:rPr>
                <w:rFonts w:cs="Times New Roman"/>
              </w:rPr>
              <w:t>String</w:t>
            </w:r>
          </w:p>
        </w:tc>
        <w:tc>
          <w:tcPr>
            <w:tcW w:w="1728" w:type="dxa"/>
          </w:tcPr>
          <w:p w14:paraId="34659B3D" w14:textId="77777777" w:rsidR="00827A9F" w:rsidRPr="007537D4" w:rsidRDefault="00827A9F" w:rsidP="00AF79ED">
            <w:pPr>
              <w:rPr>
                <w:rFonts w:cs="Times New Roman"/>
              </w:rPr>
            </w:pPr>
            <w:r w:rsidRPr="007537D4">
              <w:rPr>
                <w:rFonts w:cs="Times New Roman"/>
              </w:rPr>
              <w:t>Foreign Key</w:t>
            </w:r>
          </w:p>
        </w:tc>
        <w:tc>
          <w:tcPr>
            <w:tcW w:w="1728" w:type="dxa"/>
          </w:tcPr>
          <w:p w14:paraId="3901340C" w14:textId="77777777" w:rsidR="00827A9F" w:rsidRPr="007537D4" w:rsidRDefault="00827A9F" w:rsidP="00AF79ED">
            <w:pPr>
              <w:rPr>
                <w:rFonts w:cs="Times New Roman"/>
              </w:rPr>
            </w:pPr>
          </w:p>
        </w:tc>
      </w:tr>
      <w:tr w:rsidR="00827A9F" w:rsidRPr="007537D4" w14:paraId="4A6A8F03" w14:textId="77777777" w:rsidTr="00AF79ED">
        <w:tc>
          <w:tcPr>
            <w:tcW w:w="1728" w:type="dxa"/>
          </w:tcPr>
          <w:p w14:paraId="0F1B4449" w14:textId="77777777" w:rsidR="00827A9F" w:rsidRPr="007537D4" w:rsidRDefault="00827A9F" w:rsidP="00AF79ED">
            <w:pPr>
              <w:rPr>
                <w:rFonts w:cs="Times New Roman"/>
              </w:rPr>
            </w:pPr>
            <w:r w:rsidRPr="007537D4">
              <w:rPr>
                <w:rFonts w:cs="Times New Roman"/>
              </w:rPr>
              <w:t>amount</w:t>
            </w:r>
          </w:p>
        </w:tc>
        <w:tc>
          <w:tcPr>
            <w:tcW w:w="1728" w:type="dxa"/>
          </w:tcPr>
          <w:p w14:paraId="24176915" w14:textId="77777777" w:rsidR="00827A9F" w:rsidRPr="007537D4" w:rsidRDefault="00827A9F" w:rsidP="00AF79ED">
            <w:pPr>
              <w:rPr>
                <w:rFonts w:cs="Times New Roman"/>
              </w:rPr>
            </w:pPr>
            <w:r w:rsidRPr="007537D4">
              <w:rPr>
                <w:rFonts w:cs="Times New Roman"/>
              </w:rPr>
              <w:t>Bill amount</w:t>
            </w:r>
          </w:p>
        </w:tc>
        <w:tc>
          <w:tcPr>
            <w:tcW w:w="1728" w:type="dxa"/>
          </w:tcPr>
          <w:p w14:paraId="312705D3" w14:textId="77777777" w:rsidR="00827A9F" w:rsidRPr="007537D4" w:rsidRDefault="00827A9F" w:rsidP="00AF79ED">
            <w:pPr>
              <w:rPr>
                <w:rFonts w:cs="Times New Roman"/>
              </w:rPr>
            </w:pPr>
            <w:r w:rsidRPr="007537D4">
              <w:rPr>
                <w:rFonts w:cs="Times New Roman"/>
              </w:rPr>
              <w:t>Float</w:t>
            </w:r>
          </w:p>
        </w:tc>
        <w:tc>
          <w:tcPr>
            <w:tcW w:w="1728" w:type="dxa"/>
          </w:tcPr>
          <w:p w14:paraId="41173629" w14:textId="77777777" w:rsidR="00827A9F" w:rsidRPr="007537D4" w:rsidRDefault="00827A9F" w:rsidP="00AF79ED">
            <w:pPr>
              <w:rPr>
                <w:rFonts w:cs="Times New Roman"/>
              </w:rPr>
            </w:pPr>
          </w:p>
        </w:tc>
        <w:tc>
          <w:tcPr>
            <w:tcW w:w="1728" w:type="dxa"/>
          </w:tcPr>
          <w:p w14:paraId="328599D0" w14:textId="77777777" w:rsidR="00827A9F" w:rsidRPr="007537D4" w:rsidRDefault="00827A9F" w:rsidP="00AF79ED">
            <w:pPr>
              <w:rPr>
                <w:rFonts w:cs="Times New Roman"/>
              </w:rPr>
            </w:pPr>
          </w:p>
        </w:tc>
      </w:tr>
      <w:tr w:rsidR="00827A9F" w:rsidRPr="007537D4" w14:paraId="482D051B" w14:textId="77777777" w:rsidTr="00AF79ED">
        <w:tc>
          <w:tcPr>
            <w:tcW w:w="1728" w:type="dxa"/>
          </w:tcPr>
          <w:p w14:paraId="74FD46BF" w14:textId="77777777" w:rsidR="00827A9F" w:rsidRPr="007537D4" w:rsidRDefault="00827A9F" w:rsidP="00AF79ED">
            <w:pPr>
              <w:rPr>
                <w:rFonts w:cs="Times New Roman"/>
              </w:rPr>
            </w:pPr>
            <w:proofErr w:type="spellStart"/>
            <w:r w:rsidRPr="007537D4">
              <w:rPr>
                <w:rFonts w:cs="Times New Roman"/>
              </w:rPr>
              <w:t>dueDate</w:t>
            </w:r>
            <w:proofErr w:type="spellEnd"/>
          </w:p>
        </w:tc>
        <w:tc>
          <w:tcPr>
            <w:tcW w:w="1728" w:type="dxa"/>
          </w:tcPr>
          <w:p w14:paraId="338FF35D" w14:textId="77777777" w:rsidR="00827A9F" w:rsidRPr="007537D4" w:rsidRDefault="00827A9F" w:rsidP="00AF79ED">
            <w:pPr>
              <w:rPr>
                <w:rFonts w:cs="Times New Roman"/>
              </w:rPr>
            </w:pPr>
            <w:r w:rsidRPr="007537D4">
              <w:rPr>
                <w:rFonts w:cs="Times New Roman"/>
              </w:rPr>
              <w:t>Due date</w:t>
            </w:r>
          </w:p>
        </w:tc>
        <w:tc>
          <w:tcPr>
            <w:tcW w:w="1728" w:type="dxa"/>
          </w:tcPr>
          <w:p w14:paraId="347818DE" w14:textId="77777777" w:rsidR="00827A9F" w:rsidRPr="007537D4" w:rsidRDefault="00827A9F" w:rsidP="00AF79ED">
            <w:pPr>
              <w:rPr>
                <w:rFonts w:cs="Times New Roman"/>
              </w:rPr>
            </w:pPr>
            <w:r w:rsidRPr="007537D4">
              <w:rPr>
                <w:rFonts w:cs="Times New Roman"/>
              </w:rPr>
              <w:t>Date</w:t>
            </w:r>
          </w:p>
        </w:tc>
        <w:tc>
          <w:tcPr>
            <w:tcW w:w="1728" w:type="dxa"/>
          </w:tcPr>
          <w:p w14:paraId="7E5ECD91" w14:textId="77777777" w:rsidR="00827A9F" w:rsidRPr="007537D4" w:rsidRDefault="00827A9F" w:rsidP="00AF79ED">
            <w:pPr>
              <w:rPr>
                <w:rFonts w:cs="Times New Roman"/>
              </w:rPr>
            </w:pPr>
          </w:p>
        </w:tc>
        <w:tc>
          <w:tcPr>
            <w:tcW w:w="1728" w:type="dxa"/>
          </w:tcPr>
          <w:p w14:paraId="16013A7A" w14:textId="77777777" w:rsidR="00827A9F" w:rsidRPr="007537D4" w:rsidRDefault="00827A9F" w:rsidP="00AF79ED">
            <w:pPr>
              <w:rPr>
                <w:rFonts w:cs="Times New Roman"/>
              </w:rPr>
            </w:pPr>
          </w:p>
        </w:tc>
      </w:tr>
      <w:tr w:rsidR="00827A9F" w:rsidRPr="007537D4" w14:paraId="07750BC3" w14:textId="77777777" w:rsidTr="00AF79ED">
        <w:tc>
          <w:tcPr>
            <w:tcW w:w="1728" w:type="dxa"/>
          </w:tcPr>
          <w:p w14:paraId="0229ABCA" w14:textId="77777777" w:rsidR="00827A9F" w:rsidRPr="007537D4" w:rsidRDefault="00827A9F" w:rsidP="00AF79ED">
            <w:pPr>
              <w:rPr>
                <w:rFonts w:cs="Times New Roman"/>
              </w:rPr>
            </w:pPr>
            <w:r w:rsidRPr="007537D4">
              <w:rPr>
                <w:rFonts w:cs="Times New Roman"/>
              </w:rPr>
              <w:t>status</w:t>
            </w:r>
          </w:p>
        </w:tc>
        <w:tc>
          <w:tcPr>
            <w:tcW w:w="1728" w:type="dxa"/>
          </w:tcPr>
          <w:p w14:paraId="13B002BB" w14:textId="77777777" w:rsidR="00827A9F" w:rsidRPr="007537D4" w:rsidRDefault="00827A9F" w:rsidP="00AF79ED">
            <w:pPr>
              <w:rPr>
                <w:rFonts w:cs="Times New Roman"/>
              </w:rPr>
            </w:pPr>
            <w:r w:rsidRPr="007537D4">
              <w:rPr>
                <w:rFonts w:cs="Times New Roman"/>
              </w:rPr>
              <w:t>Paid or Unpaid</w:t>
            </w:r>
          </w:p>
        </w:tc>
        <w:tc>
          <w:tcPr>
            <w:tcW w:w="1728" w:type="dxa"/>
          </w:tcPr>
          <w:p w14:paraId="62658910" w14:textId="77777777" w:rsidR="00827A9F" w:rsidRPr="007537D4" w:rsidRDefault="00827A9F" w:rsidP="00AF79ED">
            <w:pPr>
              <w:rPr>
                <w:rFonts w:cs="Times New Roman"/>
              </w:rPr>
            </w:pPr>
            <w:r w:rsidRPr="007537D4">
              <w:rPr>
                <w:rFonts w:cs="Times New Roman"/>
              </w:rPr>
              <w:t>String</w:t>
            </w:r>
          </w:p>
        </w:tc>
        <w:tc>
          <w:tcPr>
            <w:tcW w:w="1728" w:type="dxa"/>
          </w:tcPr>
          <w:p w14:paraId="6C482671" w14:textId="77777777" w:rsidR="00827A9F" w:rsidRPr="007537D4" w:rsidRDefault="00827A9F" w:rsidP="00AF79ED">
            <w:pPr>
              <w:rPr>
                <w:rFonts w:cs="Times New Roman"/>
              </w:rPr>
            </w:pPr>
          </w:p>
        </w:tc>
        <w:tc>
          <w:tcPr>
            <w:tcW w:w="1728" w:type="dxa"/>
          </w:tcPr>
          <w:p w14:paraId="26F7B204" w14:textId="77777777" w:rsidR="00827A9F" w:rsidRPr="007537D4" w:rsidRDefault="00827A9F" w:rsidP="00AF79ED">
            <w:pPr>
              <w:rPr>
                <w:rFonts w:cs="Times New Roman"/>
              </w:rPr>
            </w:pPr>
          </w:p>
        </w:tc>
      </w:tr>
    </w:tbl>
    <w:p w14:paraId="44B439F3" w14:textId="77777777" w:rsidR="00827A9F" w:rsidRDefault="00827A9F" w:rsidP="00E95212"/>
    <w:p w14:paraId="6DEAF09B" w14:textId="241AA9CF" w:rsidR="00827A9F" w:rsidRPr="00827A9F" w:rsidRDefault="00827A9F" w:rsidP="004672A7">
      <w:pPr>
        <w:pStyle w:val="Heading3"/>
      </w:pPr>
      <w:r w:rsidRPr="00827A9F">
        <w:t>3.6.9 Attendance Class</w:t>
      </w:r>
    </w:p>
    <w:p w14:paraId="1B126E98" w14:textId="707932CC" w:rsidR="00827A9F" w:rsidRPr="00827A9F" w:rsidRDefault="00827A9F" w:rsidP="00D9504B">
      <w:pPr>
        <w:pStyle w:val="Quote"/>
        <w:pPrChange w:id="1029" w:author="Teoh Xuan Xuan" w:date="2025-05-25T20:27:00Z" w16du:dateUtc="2025-05-25T12:27:00Z">
          <w:pPr>
            <w:jc w:val="center"/>
          </w:pPr>
        </w:pPrChange>
      </w:pPr>
      <w:r w:rsidRPr="00827A9F">
        <w:t>Table 3.6.9: Attendance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827A9F" w14:paraId="40082EE5" w14:textId="77777777" w:rsidTr="00AF79ED">
        <w:tc>
          <w:tcPr>
            <w:tcW w:w="1728" w:type="dxa"/>
          </w:tcPr>
          <w:p w14:paraId="422971F8"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4B061AE6"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4442C14C"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4FFE4EF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6A28F33C"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28C857AF" w14:textId="77777777" w:rsidTr="00AF79ED">
        <w:tc>
          <w:tcPr>
            <w:tcW w:w="1728" w:type="dxa"/>
          </w:tcPr>
          <w:p w14:paraId="14FBE8D3" w14:textId="77777777" w:rsidR="00827A9F" w:rsidRPr="007537D4" w:rsidRDefault="00827A9F" w:rsidP="00AF79ED">
            <w:pPr>
              <w:rPr>
                <w:rFonts w:cs="Times New Roman"/>
              </w:rPr>
            </w:pPr>
            <w:proofErr w:type="spellStart"/>
            <w:r w:rsidRPr="007537D4">
              <w:rPr>
                <w:rFonts w:cs="Times New Roman"/>
              </w:rPr>
              <w:t>attendanceId</w:t>
            </w:r>
            <w:proofErr w:type="spellEnd"/>
          </w:p>
        </w:tc>
        <w:tc>
          <w:tcPr>
            <w:tcW w:w="1728" w:type="dxa"/>
          </w:tcPr>
          <w:p w14:paraId="1F1FB421" w14:textId="77777777" w:rsidR="00827A9F" w:rsidRPr="007537D4" w:rsidRDefault="00827A9F" w:rsidP="00AF79ED">
            <w:pPr>
              <w:rPr>
                <w:rFonts w:cs="Times New Roman"/>
              </w:rPr>
            </w:pPr>
            <w:r w:rsidRPr="007537D4">
              <w:rPr>
                <w:rFonts w:cs="Times New Roman"/>
              </w:rPr>
              <w:t>Attendance record ID</w:t>
            </w:r>
          </w:p>
        </w:tc>
        <w:tc>
          <w:tcPr>
            <w:tcW w:w="1728" w:type="dxa"/>
          </w:tcPr>
          <w:p w14:paraId="1E4E28C9" w14:textId="77777777" w:rsidR="00827A9F" w:rsidRPr="007537D4" w:rsidRDefault="00827A9F" w:rsidP="00AF79ED">
            <w:pPr>
              <w:rPr>
                <w:rFonts w:cs="Times New Roman"/>
              </w:rPr>
            </w:pPr>
            <w:r w:rsidRPr="007537D4">
              <w:rPr>
                <w:rFonts w:cs="Times New Roman"/>
              </w:rPr>
              <w:t>String</w:t>
            </w:r>
          </w:p>
        </w:tc>
        <w:tc>
          <w:tcPr>
            <w:tcW w:w="1728" w:type="dxa"/>
          </w:tcPr>
          <w:p w14:paraId="377F75D8" w14:textId="77777777" w:rsidR="00827A9F" w:rsidRPr="007537D4" w:rsidRDefault="00827A9F" w:rsidP="00AF79ED">
            <w:pPr>
              <w:rPr>
                <w:rFonts w:cs="Times New Roman"/>
              </w:rPr>
            </w:pPr>
            <w:r w:rsidRPr="007537D4">
              <w:rPr>
                <w:rFonts w:cs="Times New Roman"/>
              </w:rPr>
              <w:t>Primary Key</w:t>
            </w:r>
          </w:p>
        </w:tc>
        <w:tc>
          <w:tcPr>
            <w:tcW w:w="1728" w:type="dxa"/>
          </w:tcPr>
          <w:p w14:paraId="2FD8BC9B" w14:textId="77777777" w:rsidR="00827A9F" w:rsidRPr="007537D4" w:rsidRDefault="00827A9F" w:rsidP="00AF79ED">
            <w:pPr>
              <w:rPr>
                <w:rFonts w:cs="Times New Roman"/>
              </w:rPr>
            </w:pPr>
          </w:p>
        </w:tc>
      </w:tr>
      <w:tr w:rsidR="00827A9F" w:rsidRPr="007537D4" w14:paraId="5D187A80" w14:textId="77777777" w:rsidTr="00AF79ED">
        <w:tc>
          <w:tcPr>
            <w:tcW w:w="1728" w:type="dxa"/>
          </w:tcPr>
          <w:p w14:paraId="28D89218" w14:textId="77777777" w:rsidR="00827A9F" w:rsidRPr="007537D4" w:rsidRDefault="00827A9F" w:rsidP="00AF79ED">
            <w:pPr>
              <w:rPr>
                <w:rFonts w:cs="Times New Roman"/>
              </w:rPr>
            </w:pPr>
            <w:proofErr w:type="spellStart"/>
            <w:r w:rsidRPr="007537D4">
              <w:rPr>
                <w:rFonts w:cs="Times New Roman"/>
              </w:rPr>
              <w:t>studentId</w:t>
            </w:r>
            <w:proofErr w:type="spellEnd"/>
          </w:p>
        </w:tc>
        <w:tc>
          <w:tcPr>
            <w:tcW w:w="1728" w:type="dxa"/>
          </w:tcPr>
          <w:p w14:paraId="17695B11" w14:textId="77777777" w:rsidR="00827A9F" w:rsidRPr="007537D4" w:rsidRDefault="00827A9F" w:rsidP="00AF79ED">
            <w:pPr>
              <w:rPr>
                <w:rFonts w:cs="Times New Roman"/>
              </w:rPr>
            </w:pPr>
            <w:r w:rsidRPr="007537D4">
              <w:rPr>
                <w:rFonts w:cs="Times New Roman"/>
              </w:rPr>
              <w:t>Student who attended</w:t>
            </w:r>
          </w:p>
        </w:tc>
        <w:tc>
          <w:tcPr>
            <w:tcW w:w="1728" w:type="dxa"/>
          </w:tcPr>
          <w:p w14:paraId="3FD7656E" w14:textId="77777777" w:rsidR="00827A9F" w:rsidRPr="007537D4" w:rsidRDefault="00827A9F" w:rsidP="00AF79ED">
            <w:pPr>
              <w:rPr>
                <w:rFonts w:cs="Times New Roman"/>
              </w:rPr>
            </w:pPr>
            <w:r w:rsidRPr="007537D4">
              <w:rPr>
                <w:rFonts w:cs="Times New Roman"/>
              </w:rPr>
              <w:t>String</w:t>
            </w:r>
          </w:p>
        </w:tc>
        <w:tc>
          <w:tcPr>
            <w:tcW w:w="1728" w:type="dxa"/>
          </w:tcPr>
          <w:p w14:paraId="455B0706" w14:textId="77777777" w:rsidR="00827A9F" w:rsidRPr="007537D4" w:rsidRDefault="00827A9F" w:rsidP="00AF79ED">
            <w:pPr>
              <w:rPr>
                <w:rFonts w:cs="Times New Roman"/>
              </w:rPr>
            </w:pPr>
            <w:r w:rsidRPr="007537D4">
              <w:rPr>
                <w:rFonts w:cs="Times New Roman"/>
              </w:rPr>
              <w:t>Foreign Key</w:t>
            </w:r>
          </w:p>
        </w:tc>
        <w:tc>
          <w:tcPr>
            <w:tcW w:w="1728" w:type="dxa"/>
          </w:tcPr>
          <w:p w14:paraId="502957C1" w14:textId="77777777" w:rsidR="00827A9F" w:rsidRPr="007537D4" w:rsidRDefault="00827A9F" w:rsidP="00AF79ED">
            <w:pPr>
              <w:rPr>
                <w:rFonts w:cs="Times New Roman"/>
              </w:rPr>
            </w:pPr>
          </w:p>
        </w:tc>
      </w:tr>
      <w:tr w:rsidR="00827A9F" w:rsidRPr="007537D4" w14:paraId="41ABFE81" w14:textId="77777777" w:rsidTr="00AF79ED">
        <w:tc>
          <w:tcPr>
            <w:tcW w:w="1728" w:type="dxa"/>
          </w:tcPr>
          <w:p w14:paraId="0F207637" w14:textId="77777777" w:rsidR="00827A9F" w:rsidRPr="007537D4" w:rsidRDefault="00827A9F" w:rsidP="00AF79ED">
            <w:pPr>
              <w:rPr>
                <w:rFonts w:cs="Times New Roman"/>
              </w:rPr>
            </w:pPr>
            <w:r w:rsidRPr="007537D4">
              <w:rPr>
                <w:rFonts w:cs="Times New Roman"/>
              </w:rPr>
              <w:t>date</w:t>
            </w:r>
          </w:p>
        </w:tc>
        <w:tc>
          <w:tcPr>
            <w:tcW w:w="1728" w:type="dxa"/>
          </w:tcPr>
          <w:p w14:paraId="6B63DD2A" w14:textId="77777777" w:rsidR="00827A9F" w:rsidRPr="007537D4" w:rsidRDefault="00827A9F" w:rsidP="00AF79ED">
            <w:pPr>
              <w:rPr>
                <w:rFonts w:cs="Times New Roman"/>
              </w:rPr>
            </w:pPr>
            <w:r w:rsidRPr="007537D4">
              <w:rPr>
                <w:rFonts w:cs="Times New Roman"/>
              </w:rPr>
              <w:t>Attendance date</w:t>
            </w:r>
          </w:p>
        </w:tc>
        <w:tc>
          <w:tcPr>
            <w:tcW w:w="1728" w:type="dxa"/>
          </w:tcPr>
          <w:p w14:paraId="71289582" w14:textId="77777777" w:rsidR="00827A9F" w:rsidRPr="007537D4" w:rsidRDefault="00827A9F" w:rsidP="00AF79ED">
            <w:pPr>
              <w:rPr>
                <w:rFonts w:cs="Times New Roman"/>
              </w:rPr>
            </w:pPr>
            <w:r w:rsidRPr="007537D4">
              <w:rPr>
                <w:rFonts w:cs="Times New Roman"/>
              </w:rPr>
              <w:t>Date</w:t>
            </w:r>
          </w:p>
        </w:tc>
        <w:tc>
          <w:tcPr>
            <w:tcW w:w="1728" w:type="dxa"/>
          </w:tcPr>
          <w:p w14:paraId="3CFC82CE" w14:textId="77777777" w:rsidR="00827A9F" w:rsidRPr="007537D4" w:rsidRDefault="00827A9F" w:rsidP="00AF79ED">
            <w:pPr>
              <w:rPr>
                <w:rFonts w:cs="Times New Roman"/>
              </w:rPr>
            </w:pPr>
          </w:p>
        </w:tc>
        <w:tc>
          <w:tcPr>
            <w:tcW w:w="1728" w:type="dxa"/>
          </w:tcPr>
          <w:p w14:paraId="3E32E5F0" w14:textId="77777777" w:rsidR="00827A9F" w:rsidRPr="007537D4" w:rsidRDefault="00827A9F" w:rsidP="00AF79ED">
            <w:pPr>
              <w:rPr>
                <w:rFonts w:cs="Times New Roman"/>
              </w:rPr>
            </w:pPr>
          </w:p>
        </w:tc>
      </w:tr>
      <w:tr w:rsidR="00827A9F" w:rsidRPr="007537D4" w14:paraId="66B14413" w14:textId="77777777" w:rsidTr="00AF79ED">
        <w:tc>
          <w:tcPr>
            <w:tcW w:w="1728" w:type="dxa"/>
          </w:tcPr>
          <w:p w14:paraId="7E4F7E4A" w14:textId="77777777" w:rsidR="00827A9F" w:rsidRPr="007537D4" w:rsidRDefault="00827A9F" w:rsidP="00AF79ED">
            <w:pPr>
              <w:rPr>
                <w:rFonts w:cs="Times New Roman"/>
              </w:rPr>
            </w:pPr>
            <w:r w:rsidRPr="007537D4">
              <w:rPr>
                <w:rFonts w:cs="Times New Roman"/>
              </w:rPr>
              <w:t>status</w:t>
            </w:r>
          </w:p>
        </w:tc>
        <w:tc>
          <w:tcPr>
            <w:tcW w:w="1728" w:type="dxa"/>
          </w:tcPr>
          <w:p w14:paraId="4AACDE82" w14:textId="77777777" w:rsidR="00827A9F" w:rsidRPr="007537D4" w:rsidRDefault="00827A9F" w:rsidP="00AF79ED">
            <w:pPr>
              <w:rPr>
                <w:rFonts w:cs="Times New Roman"/>
              </w:rPr>
            </w:pPr>
            <w:r w:rsidRPr="007537D4">
              <w:rPr>
                <w:rFonts w:cs="Times New Roman"/>
              </w:rPr>
              <w:t>Present/Absent</w:t>
            </w:r>
          </w:p>
        </w:tc>
        <w:tc>
          <w:tcPr>
            <w:tcW w:w="1728" w:type="dxa"/>
          </w:tcPr>
          <w:p w14:paraId="64E1045B" w14:textId="77777777" w:rsidR="00827A9F" w:rsidRPr="007537D4" w:rsidRDefault="00827A9F" w:rsidP="00AF79ED">
            <w:pPr>
              <w:rPr>
                <w:rFonts w:cs="Times New Roman"/>
              </w:rPr>
            </w:pPr>
            <w:r w:rsidRPr="007537D4">
              <w:rPr>
                <w:rFonts w:cs="Times New Roman"/>
              </w:rPr>
              <w:t>String</w:t>
            </w:r>
          </w:p>
        </w:tc>
        <w:tc>
          <w:tcPr>
            <w:tcW w:w="1728" w:type="dxa"/>
          </w:tcPr>
          <w:p w14:paraId="2770FCD0" w14:textId="77777777" w:rsidR="00827A9F" w:rsidRPr="007537D4" w:rsidRDefault="00827A9F" w:rsidP="00AF79ED">
            <w:pPr>
              <w:rPr>
                <w:rFonts w:cs="Times New Roman"/>
              </w:rPr>
            </w:pPr>
          </w:p>
        </w:tc>
        <w:tc>
          <w:tcPr>
            <w:tcW w:w="1728" w:type="dxa"/>
          </w:tcPr>
          <w:p w14:paraId="349F84AA" w14:textId="77777777" w:rsidR="00827A9F" w:rsidRPr="007537D4" w:rsidRDefault="00827A9F" w:rsidP="00AF79ED">
            <w:pPr>
              <w:rPr>
                <w:rFonts w:cs="Times New Roman"/>
              </w:rPr>
            </w:pPr>
          </w:p>
        </w:tc>
      </w:tr>
    </w:tbl>
    <w:p w14:paraId="7448EA8B" w14:textId="77777777" w:rsidR="00827A9F" w:rsidRDefault="00827A9F" w:rsidP="00E95212"/>
    <w:p w14:paraId="135D51C9" w14:textId="5974778E" w:rsidR="00827A9F" w:rsidRPr="00827A9F" w:rsidRDefault="00827A9F" w:rsidP="004672A7">
      <w:pPr>
        <w:pStyle w:val="Heading3"/>
      </w:pPr>
      <w:r w:rsidRPr="00827A9F">
        <w:t>3.6.10 Material Class</w:t>
      </w:r>
    </w:p>
    <w:p w14:paraId="3A849760" w14:textId="38F2E50E" w:rsidR="00827A9F" w:rsidRPr="00827A9F" w:rsidRDefault="00827A9F" w:rsidP="00D9504B">
      <w:pPr>
        <w:pStyle w:val="Quote"/>
        <w:pPrChange w:id="1030" w:author="Teoh Xuan Xuan" w:date="2025-05-25T20:27:00Z" w16du:dateUtc="2025-05-25T12:27:00Z">
          <w:pPr>
            <w:jc w:val="center"/>
          </w:pPr>
        </w:pPrChange>
      </w:pPr>
      <w:r w:rsidRPr="00827A9F">
        <w:t>Table 3.6.10: Material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827A9F" w14:paraId="3A445A60" w14:textId="77777777" w:rsidTr="00AF79ED">
        <w:tc>
          <w:tcPr>
            <w:tcW w:w="1728" w:type="dxa"/>
          </w:tcPr>
          <w:p w14:paraId="67F3168B"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73B4AE48"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758EED8C"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073C1B8F"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27F9EEA1"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64AA5331" w14:textId="77777777" w:rsidTr="00AF79ED">
        <w:tc>
          <w:tcPr>
            <w:tcW w:w="1728" w:type="dxa"/>
          </w:tcPr>
          <w:p w14:paraId="6B4BDE14" w14:textId="77777777" w:rsidR="00827A9F" w:rsidRPr="007537D4" w:rsidRDefault="00827A9F" w:rsidP="00AF79ED">
            <w:pPr>
              <w:rPr>
                <w:rFonts w:cs="Times New Roman"/>
              </w:rPr>
            </w:pPr>
            <w:proofErr w:type="spellStart"/>
            <w:r w:rsidRPr="007537D4">
              <w:rPr>
                <w:rFonts w:cs="Times New Roman"/>
              </w:rPr>
              <w:t>materialId</w:t>
            </w:r>
            <w:proofErr w:type="spellEnd"/>
          </w:p>
        </w:tc>
        <w:tc>
          <w:tcPr>
            <w:tcW w:w="1728" w:type="dxa"/>
          </w:tcPr>
          <w:p w14:paraId="589390DD" w14:textId="77777777" w:rsidR="00827A9F" w:rsidRPr="007537D4" w:rsidRDefault="00827A9F" w:rsidP="00AF79ED">
            <w:pPr>
              <w:rPr>
                <w:rFonts w:cs="Times New Roman"/>
              </w:rPr>
            </w:pPr>
            <w:r w:rsidRPr="007537D4">
              <w:rPr>
                <w:rFonts w:cs="Times New Roman"/>
              </w:rPr>
              <w:t>Material ID</w:t>
            </w:r>
          </w:p>
        </w:tc>
        <w:tc>
          <w:tcPr>
            <w:tcW w:w="1728" w:type="dxa"/>
          </w:tcPr>
          <w:p w14:paraId="302941D5" w14:textId="77777777" w:rsidR="00827A9F" w:rsidRPr="007537D4" w:rsidRDefault="00827A9F" w:rsidP="00AF79ED">
            <w:pPr>
              <w:rPr>
                <w:rFonts w:cs="Times New Roman"/>
              </w:rPr>
            </w:pPr>
            <w:r w:rsidRPr="007537D4">
              <w:rPr>
                <w:rFonts w:cs="Times New Roman"/>
              </w:rPr>
              <w:t>String</w:t>
            </w:r>
          </w:p>
        </w:tc>
        <w:tc>
          <w:tcPr>
            <w:tcW w:w="1728" w:type="dxa"/>
          </w:tcPr>
          <w:p w14:paraId="39CF5029" w14:textId="77777777" w:rsidR="00827A9F" w:rsidRPr="007537D4" w:rsidRDefault="00827A9F" w:rsidP="00AF79ED">
            <w:pPr>
              <w:rPr>
                <w:rFonts w:cs="Times New Roman"/>
              </w:rPr>
            </w:pPr>
            <w:r w:rsidRPr="007537D4">
              <w:rPr>
                <w:rFonts w:cs="Times New Roman"/>
              </w:rPr>
              <w:t>Primary Key</w:t>
            </w:r>
          </w:p>
        </w:tc>
        <w:tc>
          <w:tcPr>
            <w:tcW w:w="1728" w:type="dxa"/>
          </w:tcPr>
          <w:p w14:paraId="61430F2E" w14:textId="77777777" w:rsidR="00827A9F" w:rsidRPr="007537D4" w:rsidRDefault="00827A9F" w:rsidP="00AF79ED">
            <w:pPr>
              <w:rPr>
                <w:rFonts w:cs="Times New Roman"/>
              </w:rPr>
            </w:pPr>
          </w:p>
        </w:tc>
      </w:tr>
      <w:tr w:rsidR="00827A9F" w:rsidRPr="007537D4" w14:paraId="48F32324" w14:textId="77777777" w:rsidTr="00AF79ED">
        <w:tc>
          <w:tcPr>
            <w:tcW w:w="1728" w:type="dxa"/>
          </w:tcPr>
          <w:p w14:paraId="754665D3" w14:textId="77777777" w:rsidR="00827A9F" w:rsidRPr="007537D4" w:rsidRDefault="00827A9F" w:rsidP="00AF79ED">
            <w:pPr>
              <w:rPr>
                <w:rFonts w:cs="Times New Roman"/>
              </w:rPr>
            </w:pPr>
            <w:proofErr w:type="spellStart"/>
            <w:r w:rsidRPr="007537D4">
              <w:rPr>
                <w:rFonts w:cs="Times New Roman"/>
              </w:rPr>
              <w:t>lecturerId</w:t>
            </w:r>
            <w:proofErr w:type="spellEnd"/>
          </w:p>
        </w:tc>
        <w:tc>
          <w:tcPr>
            <w:tcW w:w="1728" w:type="dxa"/>
          </w:tcPr>
          <w:p w14:paraId="28BD467E" w14:textId="77777777" w:rsidR="00827A9F" w:rsidRPr="007537D4" w:rsidRDefault="00827A9F" w:rsidP="00AF79ED">
            <w:pPr>
              <w:rPr>
                <w:rFonts w:cs="Times New Roman"/>
              </w:rPr>
            </w:pPr>
            <w:r w:rsidRPr="007537D4">
              <w:rPr>
                <w:rFonts w:cs="Times New Roman"/>
              </w:rPr>
              <w:t>Uploader's ID</w:t>
            </w:r>
          </w:p>
        </w:tc>
        <w:tc>
          <w:tcPr>
            <w:tcW w:w="1728" w:type="dxa"/>
          </w:tcPr>
          <w:p w14:paraId="0046068D" w14:textId="77777777" w:rsidR="00827A9F" w:rsidRPr="007537D4" w:rsidRDefault="00827A9F" w:rsidP="00AF79ED">
            <w:pPr>
              <w:rPr>
                <w:rFonts w:cs="Times New Roman"/>
              </w:rPr>
            </w:pPr>
            <w:r w:rsidRPr="007537D4">
              <w:rPr>
                <w:rFonts w:cs="Times New Roman"/>
              </w:rPr>
              <w:t>String</w:t>
            </w:r>
          </w:p>
        </w:tc>
        <w:tc>
          <w:tcPr>
            <w:tcW w:w="1728" w:type="dxa"/>
          </w:tcPr>
          <w:p w14:paraId="1975FA3C" w14:textId="77777777" w:rsidR="00827A9F" w:rsidRPr="007537D4" w:rsidRDefault="00827A9F" w:rsidP="00AF79ED">
            <w:pPr>
              <w:rPr>
                <w:rFonts w:cs="Times New Roman"/>
              </w:rPr>
            </w:pPr>
            <w:r w:rsidRPr="007537D4">
              <w:rPr>
                <w:rFonts w:cs="Times New Roman"/>
              </w:rPr>
              <w:t>Foreign Key</w:t>
            </w:r>
          </w:p>
        </w:tc>
        <w:tc>
          <w:tcPr>
            <w:tcW w:w="1728" w:type="dxa"/>
          </w:tcPr>
          <w:p w14:paraId="5E0D8D50" w14:textId="77777777" w:rsidR="00827A9F" w:rsidRPr="007537D4" w:rsidRDefault="00827A9F" w:rsidP="00AF79ED">
            <w:pPr>
              <w:rPr>
                <w:rFonts w:cs="Times New Roman"/>
              </w:rPr>
            </w:pPr>
          </w:p>
        </w:tc>
      </w:tr>
      <w:tr w:rsidR="00827A9F" w:rsidRPr="007537D4" w14:paraId="62A78E30" w14:textId="77777777" w:rsidTr="00AF79ED">
        <w:tc>
          <w:tcPr>
            <w:tcW w:w="1728" w:type="dxa"/>
          </w:tcPr>
          <w:p w14:paraId="3297E968" w14:textId="77777777" w:rsidR="00827A9F" w:rsidRPr="007537D4" w:rsidRDefault="00827A9F" w:rsidP="00AF79ED">
            <w:pPr>
              <w:rPr>
                <w:rFonts w:cs="Times New Roman"/>
              </w:rPr>
            </w:pPr>
            <w:r w:rsidRPr="007537D4">
              <w:rPr>
                <w:rFonts w:cs="Times New Roman"/>
              </w:rPr>
              <w:t>title</w:t>
            </w:r>
          </w:p>
        </w:tc>
        <w:tc>
          <w:tcPr>
            <w:tcW w:w="1728" w:type="dxa"/>
          </w:tcPr>
          <w:p w14:paraId="08E1FFA5" w14:textId="77777777" w:rsidR="00827A9F" w:rsidRPr="007537D4" w:rsidRDefault="00827A9F" w:rsidP="00AF79ED">
            <w:pPr>
              <w:rPr>
                <w:rFonts w:cs="Times New Roman"/>
              </w:rPr>
            </w:pPr>
            <w:r w:rsidRPr="007537D4">
              <w:rPr>
                <w:rFonts w:cs="Times New Roman"/>
              </w:rPr>
              <w:t>Material title</w:t>
            </w:r>
          </w:p>
        </w:tc>
        <w:tc>
          <w:tcPr>
            <w:tcW w:w="1728" w:type="dxa"/>
          </w:tcPr>
          <w:p w14:paraId="61190DA5" w14:textId="77777777" w:rsidR="00827A9F" w:rsidRPr="007537D4" w:rsidRDefault="00827A9F" w:rsidP="00AF79ED">
            <w:pPr>
              <w:rPr>
                <w:rFonts w:cs="Times New Roman"/>
              </w:rPr>
            </w:pPr>
            <w:r w:rsidRPr="007537D4">
              <w:rPr>
                <w:rFonts w:cs="Times New Roman"/>
              </w:rPr>
              <w:t>String</w:t>
            </w:r>
          </w:p>
        </w:tc>
        <w:tc>
          <w:tcPr>
            <w:tcW w:w="1728" w:type="dxa"/>
          </w:tcPr>
          <w:p w14:paraId="192D4F55" w14:textId="77777777" w:rsidR="00827A9F" w:rsidRPr="007537D4" w:rsidRDefault="00827A9F" w:rsidP="00AF79ED">
            <w:pPr>
              <w:rPr>
                <w:rFonts w:cs="Times New Roman"/>
              </w:rPr>
            </w:pPr>
            <w:r w:rsidRPr="007537D4">
              <w:rPr>
                <w:rFonts w:cs="Times New Roman"/>
              </w:rPr>
              <w:t>Not Null</w:t>
            </w:r>
          </w:p>
        </w:tc>
        <w:tc>
          <w:tcPr>
            <w:tcW w:w="1728" w:type="dxa"/>
          </w:tcPr>
          <w:p w14:paraId="7A4921EE" w14:textId="77777777" w:rsidR="00827A9F" w:rsidRPr="007537D4" w:rsidRDefault="00827A9F" w:rsidP="00AF79ED">
            <w:pPr>
              <w:rPr>
                <w:rFonts w:cs="Times New Roman"/>
              </w:rPr>
            </w:pPr>
          </w:p>
        </w:tc>
      </w:tr>
      <w:tr w:rsidR="00827A9F" w:rsidRPr="007537D4" w14:paraId="6A95963C" w14:textId="77777777" w:rsidTr="00AF79ED">
        <w:tc>
          <w:tcPr>
            <w:tcW w:w="1728" w:type="dxa"/>
          </w:tcPr>
          <w:p w14:paraId="5106A27A" w14:textId="77777777" w:rsidR="00827A9F" w:rsidRPr="007537D4" w:rsidRDefault="00827A9F" w:rsidP="00AF79ED">
            <w:pPr>
              <w:rPr>
                <w:rFonts w:cs="Times New Roman"/>
              </w:rPr>
            </w:pPr>
            <w:proofErr w:type="spellStart"/>
            <w:r w:rsidRPr="007537D4">
              <w:rPr>
                <w:rFonts w:cs="Times New Roman"/>
              </w:rPr>
              <w:t>filePath</w:t>
            </w:r>
            <w:proofErr w:type="spellEnd"/>
          </w:p>
        </w:tc>
        <w:tc>
          <w:tcPr>
            <w:tcW w:w="1728" w:type="dxa"/>
          </w:tcPr>
          <w:p w14:paraId="0693F066" w14:textId="77777777" w:rsidR="00827A9F" w:rsidRPr="007537D4" w:rsidRDefault="00827A9F" w:rsidP="00AF79ED">
            <w:pPr>
              <w:rPr>
                <w:rFonts w:cs="Times New Roman"/>
              </w:rPr>
            </w:pPr>
            <w:r w:rsidRPr="007537D4">
              <w:rPr>
                <w:rFonts w:cs="Times New Roman"/>
              </w:rPr>
              <w:t>Storage path or URL</w:t>
            </w:r>
          </w:p>
        </w:tc>
        <w:tc>
          <w:tcPr>
            <w:tcW w:w="1728" w:type="dxa"/>
          </w:tcPr>
          <w:p w14:paraId="747A36DE" w14:textId="77777777" w:rsidR="00827A9F" w:rsidRPr="007537D4" w:rsidRDefault="00827A9F" w:rsidP="00AF79ED">
            <w:pPr>
              <w:rPr>
                <w:rFonts w:cs="Times New Roman"/>
              </w:rPr>
            </w:pPr>
            <w:r w:rsidRPr="007537D4">
              <w:rPr>
                <w:rFonts w:cs="Times New Roman"/>
              </w:rPr>
              <w:t>String</w:t>
            </w:r>
          </w:p>
        </w:tc>
        <w:tc>
          <w:tcPr>
            <w:tcW w:w="1728" w:type="dxa"/>
          </w:tcPr>
          <w:p w14:paraId="0F97DD3C" w14:textId="77777777" w:rsidR="00827A9F" w:rsidRPr="007537D4" w:rsidRDefault="00827A9F" w:rsidP="00AF79ED">
            <w:pPr>
              <w:rPr>
                <w:rFonts w:cs="Times New Roman"/>
              </w:rPr>
            </w:pPr>
          </w:p>
        </w:tc>
        <w:tc>
          <w:tcPr>
            <w:tcW w:w="1728" w:type="dxa"/>
          </w:tcPr>
          <w:p w14:paraId="500F0091" w14:textId="77777777" w:rsidR="00827A9F" w:rsidRPr="007537D4" w:rsidRDefault="00827A9F" w:rsidP="00AF79ED">
            <w:pPr>
              <w:rPr>
                <w:rFonts w:cs="Times New Roman"/>
              </w:rPr>
            </w:pPr>
          </w:p>
        </w:tc>
      </w:tr>
      <w:tr w:rsidR="00827A9F" w:rsidRPr="007537D4" w14:paraId="048B0CB1" w14:textId="77777777" w:rsidTr="00AF79ED">
        <w:tc>
          <w:tcPr>
            <w:tcW w:w="1728" w:type="dxa"/>
          </w:tcPr>
          <w:p w14:paraId="07B17AA7" w14:textId="77777777" w:rsidR="00827A9F" w:rsidRPr="007537D4" w:rsidRDefault="00827A9F" w:rsidP="00AF79ED">
            <w:pPr>
              <w:rPr>
                <w:rFonts w:cs="Times New Roman"/>
              </w:rPr>
            </w:pPr>
            <w:proofErr w:type="spellStart"/>
            <w:r w:rsidRPr="007537D4">
              <w:rPr>
                <w:rFonts w:cs="Times New Roman"/>
              </w:rPr>
              <w:t>uploadDate</w:t>
            </w:r>
            <w:proofErr w:type="spellEnd"/>
          </w:p>
        </w:tc>
        <w:tc>
          <w:tcPr>
            <w:tcW w:w="1728" w:type="dxa"/>
          </w:tcPr>
          <w:p w14:paraId="3EBB2000" w14:textId="77777777" w:rsidR="00827A9F" w:rsidRPr="007537D4" w:rsidRDefault="00827A9F" w:rsidP="00AF79ED">
            <w:pPr>
              <w:rPr>
                <w:rFonts w:cs="Times New Roman"/>
              </w:rPr>
            </w:pPr>
            <w:r w:rsidRPr="007537D4">
              <w:rPr>
                <w:rFonts w:cs="Times New Roman"/>
              </w:rPr>
              <w:t>Date uploaded</w:t>
            </w:r>
          </w:p>
        </w:tc>
        <w:tc>
          <w:tcPr>
            <w:tcW w:w="1728" w:type="dxa"/>
          </w:tcPr>
          <w:p w14:paraId="2BC776D8" w14:textId="77777777" w:rsidR="00827A9F" w:rsidRPr="007537D4" w:rsidRDefault="00827A9F" w:rsidP="00AF79ED">
            <w:pPr>
              <w:rPr>
                <w:rFonts w:cs="Times New Roman"/>
              </w:rPr>
            </w:pPr>
            <w:r w:rsidRPr="007537D4">
              <w:rPr>
                <w:rFonts w:cs="Times New Roman"/>
              </w:rPr>
              <w:t>Date</w:t>
            </w:r>
          </w:p>
        </w:tc>
        <w:tc>
          <w:tcPr>
            <w:tcW w:w="1728" w:type="dxa"/>
          </w:tcPr>
          <w:p w14:paraId="1E2703F4" w14:textId="77777777" w:rsidR="00827A9F" w:rsidRPr="007537D4" w:rsidRDefault="00827A9F" w:rsidP="00AF79ED">
            <w:pPr>
              <w:rPr>
                <w:rFonts w:cs="Times New Roman"/>
              </w:rPr>
            </w:pPr>
          </w:p>
        </w:tc>
        <w:tc>
          <w:tcPr>
            <w:tcW w:w="1728" w:type="dxa"/>
          </w:tcPr>
          <w:p w14:paraId="59CF660E" w14:textId="77777777" w:rsidR="00827A9F" w:rsidRPr="007537D4" w:rsidRDefault="00827A9F" w:rsidP="00AF79ED">
            <w:pPr>
              <w:rPr>
                <w:rFonts w:cs="Times New Roman"/>
              </w:rPr>
            </w:pPr>
          </w:p>
        </w:tc>
      </w:tr>
    </w:tbl>
    <w:p w14:paraId="22A3AE18" w14:textId="77777777" w:rsidR="00827A9F" w:rsidRDefault="00827A9F" w:rsidP="00E95212"/>
    <w:p w14:paraId="718531AC" w14:textId="77777777" w:rsidR="00D9504B" w:rsidRDefault="00D9504B">
      <w:pPr>
        <w:rPr>
          <w:ins w:id="1031" w:author="Teoh Xuan Xuan" w:date="2025-05-25T20:27:00Z" w16du:dateUtc="2025-05-25T12:27:00Z"/>
          <w:rFonts w:eastAsiaTheme="majorEastAsia" w:cstheme="majorBidi"/>
          <w:b/>
          <w:iCs/>
          <w:sz w:val="26"/>
        </w:rPr>
      </w:pPr>
      <w:ins w:id="1032" w:author="Teoh Xuan Xuan" w:date="2025-05-25T20:27:00Z" w16du:dateUtc="2025-05-25T12:27:00Z">
        <w:r>
          <w:br w:type="page"/>
        </w:r>
      </w:ins>
    </w:p>
    <w:p w14:paraId="53158458" w14:textId="6168189D" w:rsidR="00827A9F" w:rsidRPr="00827A9F" w:rsidRDefault="00827A9F" w:rsidP="004672A7">
      <w:pPr>
        <w:pStyle w:val="Heading3"/>
      </w:pPr>
      <w:r w:rsidRPr="00827A9F">
        <w:lastRenderedPageBreak/>
        <w:t>3.6.11 Announcement Class</w:t>
      </w:r>
    </w:p>
    <w:p w14:paraId="2469F30F" w14:textId="6B7B88D7" w:rsidR="00827A9F" w:rsidRPr="00827A9F" w:rsidRDefault="00827A9F" w:rsidP="00D9504B">
      <w:pPr>
        <w:pStyle w:val="Quote"/>
        <w:pPrChange w:id="1033" w:author="Teoh Xuan Xuan" w:date="2025-05-25T20:27:00Z" w16du:dateUtc="2025-05-25T12:27:00Z">
          <w:pPr>
            <w:jc w:val="center"/>
          </w:pPr>
        </w:pPrChange>
      </w:pPr>
      <w:r w:rsidRPr="00827A9F">
        <w:t>Table 3.6.11: Announcement Data Dictionary</w:t>
      </w:r>
    </w:p>
    <w:tbl>
      <w:tblPr>
        <w:tblStyle w:val="TableGrid"/>
        <w:tblW w:w="0" w:type="auto"/>
        <w:tblLook w:val="04A0" w:firstRow="1" w:lastRow="0" w:firstColumn="1" w:lastColumn="0" w:noHBand="0" w:noVBand="1"/>
      </w:tblPr>
      <w:tblGrid>
        <w:gridCol w:w="1816"/>
        <w:gridCol w:w="1728"/>
        <w:gridCol w:w="1728"/>
        <w:gridCol w:w="1728"/>
        <w:gridCol w:w="1728"/>
      </w:tblGrid>
      <w:tr w:rsidR="00827A9F" w:rsidRPr="00827A9F" w14:paraId="18342254" w14:textId="77777777" w:rsidTr="00AF79ED">
        <w:tc>
          <w:tcPr>
            <w:tcW w:w="1728" w:type="dxa"/>
          </w:tcPr>
          <w:p w14:paraId="70A7D88C"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722B5756"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03C26E6A"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551288D6"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431859A7"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44329A45" w14:textId="77777777" w:rsidTr="00AF79ED">
        <w:tc>
          <w:tcPr>
            <w:tcW w:w="1728" w:type="dxa"/>
          </w:tcPr>
          <w:p w14:paraId="2315AF02" w14:textId="77777777" w:rsidR="00827A9F" w:rsidRPr="007537D4" w:rsidRDefault="00827A9F" w:rsidP="00AF79ED">
            <w:pPr>
              <w:rPr>
                <w:rFonts w:cs="Times New Roman"/>
              </w:rPr>
            </w:pPr>
            <w:proofErr w:type="spellStart"/>
            <w:r w:rsidRPr="007537D4">
              <w:rPr>
                <w:rFonts w:cs="Times New Roman"/>
              </w:rPr>
              <w:t>announcementId</w:t>
            </w:r>
            <w:proofErr w:type="spellEnd"/>
          </w:p>
        </w:tc>
        <w:tc>
          <w:tcPr>
            <w:tcW w:w="1728" w:type="dxa"/>
          </w:tcPr>
          <w:p w14:paraId="11E7A5F0" w14:textId="77777777" w:rsidR="00827A9F" w:rsidRPr="007537D4" w:rsidRDefault="00827A9F" w:rsidP="00AF79ED">
            <w:pPr>
              <w:rPr>
                <w:rFonts w:cs="Times New Roman"/>
              </w:rPr>
            </w:pPr>
            <w:r w:rsidRPr="007537D4">
              <w:rPr>
                <w:rFonts w:cs="Times New Roman"/>
              </w:rPr>
              <w:t>Announcement ID</w:t>
            </w:r>
          </w:p>
        </w:tc>
        <w:tc>
          <w:tcPr>
            <w:tcW w:w="1728" w:type="dxa"/>
          </w:tcPr>
          <w:p w14:paraId="7ED5A33A" w14:textId="77777777" w:rsidR="00827A9F" w:rsidRPr="007537D4" w:rsidRDefault="00827A9F" w:rsidP="00AF79ED">
            <w:pPr>
              <w:rPr>
                <w:rFonts w:cs="Times New Roman"/>
              </w:rPr>
            </w:pPr>
            <w:r w:rsidRPr="007537D4">
              <w:rPr>
                <w:rFonts w:cs="Times New Roman"/>
              </w:rPr>
              <w:t>String</w:t>
            </w:r>
          </w:p>
        </w:tc>
        <w:tc>
          <w:tcPr>
            <w:tcW w:w="1728" w:type="dxa"/>
          </w:tcPr>
          <w:p w14:paraId="64E3ED5E" w14:textId="77777777" w:rsidR="00827A9F" w:rsidRPr="007537D4" w:rsidRDefault="00827A9F" w:rsidP="00AF79ED">
            <w:pPr>
              <w:rPr>
                <w:rFonts w:cs="Times New Roman"/>
              </w:rPr>
            </w:pPr>
            <w:r w:rsidRPr="007537D4">
              <w:rPr>
                <w:rFonts w:cs="Times New Roman"/>
              </w:rPr>
              <w:t>Primary Key</w:t>
            </w:r>
          </w:p>
        </w:tc>
        <w:tc>
          <w:tcPr>
            <w:tcW w:w="1728" w:type="dxa"/>
          </w:tcPr>
          <w:p w14:paraId="17160E63" w14:textId="77777777" w:rsidR="00827A9F" w:rsidRPr="007537D4" w:rsidRDefault="00827A9F" w:rsidP="00AF79ED">
            <w:pPr>
              <w:rPr>
                <w:rFonts w:cs="Times New Roman"/>
              </w:rPr>
            </w:pPr>
          </w:p>
        </w:tc>
      </w:tr>
      <w:tr w:rsidR="00827A9F" w:rsidRPr="007537D4" w14:paraId="2B6D9FA0" w14:textId="77777777" w:rsidTr="00AF79ED">
        <w:tc>
          <w:tcPr>
            <w:tcW w:w="1728" w:type="dxa"/>
          </w:tcPr>
          <w:p w14:paraId="64552CA5" w14:textId="77777777" w:rsidR="00827A9F" w:rsidRPr="007537D4" w:rsidRDefault="00827A9F" w:rsidP="00AF79ED">
            <w:pPr>
              <w:rPr>
                <w:rFonts w:cs="Times New Roman"/>
              </w:rPr>
            </w:pPr>
            <w:proofErr w:type="spellStart"/>
            <w:r w:rsidRPr="007537D4">
              <w:rPr>
                <w:rFonts w:cs="Times New Roman"/>
              </w:rPr>
              <w:t>senderId</w:t>
            </w:r>
            <w:proofErr w:type="spellEnd"/>
          </w:p>
        </w:tc>
        <w:tc>
          <w:tcPr>
            <w:tcW w:w="1728" w:type="dxa"/>
          </w:tcPr>
          <w:p w14:paraId="329E9F24" w14:textId="77777777" w:rsidR="00827A9F" w:rsidRPr="007537D4" w:rsidRDefault="00827A9F" w:rsidP="00AF79ED">
            <w:pPr>
              <w:rPr>
                <w:rFonts w:cs="Times New Roman"/>
              </w:rPr>
            </w:pPr>
            <w:r w:rsidRPr="007537D4">
              <w:rPr>
                <w:rFonts w:cs="Times New Roman"/>
              </w:rPr>
              <w:t>Sender user ID</w:t>
            </w:r>
          </w:p>
        </w:tc>
        <w:tc>
          <w:tcPr>
            <w:tcW w:w="1728" w:type="dxa"/>
          </w:tcPr>
          <w:p w14:paraId="0A4C02D2" w14:textId="77777777" w:rsidR="00827A9F" w:rsidRPr="007537D4" w:rsidRDefault="00827A9F" w:rsidP="00AF79ED">
            <w:pPr>
              <w:rPr>
                <w:rFonts w:cs="Times New Roman"/>
              </w:rPr>
            </w:pPr>
            <w:r w:rsidRPr="007537D4">
              <w:rPr>
                <w:rFonts w:cs="Times New Roman"/>
              </w:rPr>
              <w:t>String</w:t>
            </w:r>
          </w:p>
        </w:tc>
        <w:tc>
          <w:tcPr>
            <w:tcW w:w="1728" w:type="dxa"/>
          </w:tcPr>
          <w:p w14:paraId="2114E47E" w14:textId="77777777" w:rsidR="00827A9F" w:rsidRPr="007537D4" w:rsidRDefault="00827A9F" w:rsidP="00AF79ED">
            <w:pPr>
              <w:rPr>
                <w:rFonts w:cs="Times New Roman"/>
              </w:rPr>
            </w:pPr>
            <w:r w:rsidRPr="007537D4">
              <w:rPr>
                <w:rFonts w:cs="Times New Roman"/>
              </w:rPr>
              <w:t>Foreign Key</w:t>
            </w:r>
          </w:p>
        </w:tc>
        <w:tc>
          <w:tcPr>
            <w:tcW w:w="1728" w:type="dxa"/>
          </w:tcPr>
          <w:p w14:paraId="398E8413" w14:textId="77777777" w:rsidR="00827A9F" w:rsidRPr="007537D4" w:rsidRDefault="00827A9F" w:rsidP="00AF79ED">
            <w:pPr>
              <w:rPr>
                <w:rFonts w:cs="Times New Roman"/>
              </w:rPr>
            </w:pPr>
          </w:p>
        </w:tc>
      </w:tr>
      <w:tr w:rsidR="00827A9F" w:rsidRPr="007537D4" w14:paraId="5D056220" w14:textId="77777777" w:rsidTr="00AF79ED">
        <w:tc>
          <w:tcPr>
            <w:tcW w:w="1728" w:type="dxa"/>
          </w:tcPr>
          <w:p w14:paraId="279184FC" w14:textId="77777777" w:rsidR="00827A9F" w:rsidRPr="007537D4" w:rsidRDefault="00827A9F" w:rsidP="00AF79ED">
            <w:pPr>
              <w:rPr>
                <w:rFonts w:cs="Times New Roman"/>
              </w:rPr>
            </w:pPr>
            <w:proofErr w:type="spellStart"/>
            <w:r w:rsidRPr="007537D4">
              <w:rPr>
                <w:rFonts w:cs="Times New Roman"/>
              </w:rPr>
              <w:t>targetGroup</w:t>
            </w:r>
            <w:proofErr w:type="spellEnd"/>
          </w:p>
        </w:tc>
        <w:tc>
          <w:tcPr>
            <w:tcW w:w="1728" w:type="dxa"/>
          </w:tcPr>
          <w:p w14:paraId="14A77272" w14:textId="77777777" w:rsidR="00827A9F" w:rsidRPr="007537D4" w:rsidRDefault="00827A9F" w:rsidP="00AF79ED">
            <w:pPr>
              <w:rPr>
                <w:rFonts w:cs="Times New Roman"/>
              </w:rPr>
            </w:pPr>
            <w:r w:rsidRPr="007537D4">
              <w:rPr>
                <w:rFonts w:cs="Times New Roman"/>
              </w:rPr>
              <w:t>Target audience</w:t>
            </w:r>
          </w:p>
        </w:tc>
        <w:tc>
          <w:tcPr>
            <w:tcW w:w="1728" w:type="dxa"/>
          </w:tcPr>
          <w:p w14:paraId="76DE2A0C" w14:textId="77777777" w:rsidR="00827A9F" w:rsidRPr="007537D4" w:rsidRDefault="00827A9F" w:rsidP="00AF79ED">
            <w:pPr>
              <w:rPr>
                <w:rFonts w:cs="Times New Roman"/>
              </w:rPr>
            </w:pPr>
            <w:r w:rsidRPr="007537D4">
              <w:rPr>
                <w:rFonts w:cs="Times New Roman"/>
              </w:rPr>
              <w:t>String</w:t>
            </w:r>
          </w:p>
        </w:tc>
        <w:tc>
          <w:tcPr>
            <w:tcW w:w="1728" w:type="dxa"/>
          </w:tcPr>
          <w:p w14:paraId="43FFF5C3" w14:textId="77777777" w:rsidR="00827A9F" w:rsidRPr="007537D4" w:rsidRDefault="00827A9F" w:rsidP="00AF79ED">
            <w:pPr>
              <w:rPr>
                <w:rFonts w:cs="Times New Roman"/>
              </w:rPr>
            </w:pPr>
          </w:p>
        </w:tc>
        <w:tc>
          <w:tcPr>
            <w:tcW w:w="1728" w:type="dxa"/>
          </w:tcPr>
          <w:p w14:paraId="4D8406CA" w14:textId="77777777" w:rsidR="00827A9F" w:rsidRPr="007537D4" w:rsidRDefault="00827A9F" w:rsidP="00AF79ED">
            <w:pPr>
              <w:rPr>
                <w:rFonts w:cs="Times New Roman"/>
              </w:rPr>
            </w:pPr>
            <w:r w:rsidRPr="007537D4">
              <w:rPr>
                <w:rFonts w:cs="Times New Roman"/>
              </w:rPr>
              <w:t>e.g., student, parent, lecturer</w:t>
            </w:r>
          </w:p>
        </w:tc>
      </w:tr>
      <w:tr w:rsidR="00827A9F" w:rsidRPr="007537D4" w14:paraId="3E504DE8" w14:textId="77777777" w:rsidTr="00AF79ED">
        <w:tc>
          <w:tcPr>
            <w:tcW w:w="1728" w:type="dxa"/>
          </w:tcPr>
          <w:p w14:paraId="3292514C" w14:textId="77777777" w:rsidR="00827A9F" w:rsidRPr="007537D4" w:rsidRDefault="00827A9F" w:rsidP="00AF79ED">
            <w:pPr>
              <w:rPr>
                <w:rFonts w:cs="Times New Roman"/>
              </w:rPr>
            </w:pPr>
            <w:r w:rsidRPr="007537D4">
              <w:rPr>
                <w:rFonts w:cs="Times New Roman"/>
              </w:rPr>
              <w:t>message</w:t>
            </w:r>
          </w:p>
        </w:tc>
        <w:tc>
          <w:tcPr>
            <w:tcW w:w="1728" w:type="dxa"/>
          </w:tcPr>
          <w:p w14:paraId="3245AB20" w14:textId="77777777" w:rsidR="00827A9F" w:rsidRPr="007537D4" w:rsidRDefault="00827A9F" w:rsidP="00AF79ED">
            <w:pPr>
              <w:rPr>
                <w:rFonts w:cs="Times New Roman"/>
              </w:rPr>
            </w:pPr>
            <w:r w:rsidRPr="007537D4">
              <w:rPr>
                <w:rFonts w:cs="Times New Roman"/>
              </w:rPr>
              <w:t>Message content</w:t>
            </w:r>
          </w:p>
        </w:tc>
        <w:tc>
          <w:tcPr>
            <w:tcW w:w="1728" w:type="dxa"/>
          </w:tcPr>
          <w:p w14:paraId="35C2AE49" w14:textId="77777777" w:rsidR="00827A9F" w:rsidRPr="007537D4" w:rsidRDefault="00827A9F" w:rsidP="00AF79ED">
            <w:pPr>
              <w:rPr>
                <w:rFonts w:cs="Times New Roman"/>
              </w:rPr>
            </w:pPr>
            <w:r w:rsidRPr="007537D4">
              <w:rPr>
                <w:rFonts w:cs="Times New Roman"/>
              </w:rPr>
              <w:t>String</w:t>
            </w:r>
          </w:p>
        </w:tc>
        <w:tc>
          <w:tcPr>
            <w:tcW w:w="1728" w:type="dxa"/>
          </w:tcPr>
          <w:p w14:paraId="08A50130" w14:textId="77777777" w:rsidR="00827A9F" w:rsidRPr="007537D4" w:rsidRDefault="00827A9F" w:rsidP="00AF79ED">
            <w:pPr>
              <w:rPr>
                <w:rFonts w:cs="Times New Roman"/>
              </w:rPr>
            </w:pPr>
            <w:r w:rsidRPr="007537D4">
              <w:rPr>
                <w:rFonts w:cs="Times New Roman"/>
              </w:rPr>
              <w:t>Not Null</w:t>
            </w:r>
          </w:p>
        </w:tc>
        <w:tc>
          <w:tcPr>
            <w:tcW w:w="1728" w:type="dxa"/>
          </w:tcPr>
          <w:p w14:paraId="3D2B39AC" w14:textId="77777777" w:rsidR="00827A9F" w:rsidRPr="007537D4" w:rsidRDefault="00827A9F" w:rsidP="00AF79ED">
            <w:pPr>
              <w:rPr>
                <w:rFonts w:cs="Times New Roman"/>
              </w:rPr>
            </w:pPr>
          </w:p>
        </w:tc>
      </w:tr>
      <w:tr w:rsidR="00827A9F" w:rsidRPr="007537D4" w14:paraId="66177E0F" w14:textId="77777777" w:rsidTr="00AF79ED">
        <w:tc>
          <w:tcPr>
            <w:tcW w:w="1728" w:type="dxa"/>
          </w:tcPr>
          <w:p w14:paraId="29C98FA1" w14:textId="77777777" w:rsidR="00827A9F" w:rsidRPr="007537D4" w:rsidRDefault="00827A9F" w:rsidP="00AF79ED">
            <w:pPr>
              <w:rPr>
                <w:rFonts w:cs="Times New Roman"/>
              </w:rPr>
            </w:pPr>
            <w:proofErr w:type="spellStart"/>
            <w:r w:rsidRPr="007537D4">
              <w:rPr>
                <w:rFonts w:cs="Times New Roman"/>
              </w:rPr>
              <w:t>postedOn</w:t>
            </w:r>
            <w:proofErr w:type="spellEnd"/>
          </w:p>
        </w:tc>
        <w:tc>
          <w:tcPr>
            <w:tcW w:w="1728" w:type="dxa"/>
          </w:tcPr>
          <w:p w14:paraId="3497DEDE" w14:textId="77777777" w:rsidR="00827A9F" w:rsidRPr="007537D4" w:rsidRDefault="00827A9F" w:rsidP="00AF79ED">
            <w:pPr>
              <w:rPr>
                <w:rFonts w:cs="Times New Roman"/>
              </w:rPr>
            </w:pPr>
            <w:r w:rsidRPr="007537D4">
              <w:rPr>
                <w:rFonts w:cs="Times New Roman"/>
              </w:rPr>
              <w:t>Post date</w:t>
            </w:r>
          </w:p>
        </w:tc>
        <w:tc>
          <w:tcPr>
            <w:tcW w:w="1728" w:type="dxa"/>
          </w:tcPr>
          <w:p w14:paraId="414DBA26" w14:textId="77777777" w:rsidR="00827A9F" w:rsidRPr="007537D4" w:rsidRDefault="00827A9F" w:rsidP="00AF79ED">
            <w:pPr>
              <w:rPr>
                <w:rFonts w:cs="Times New Roman"/>
              </w:rPr>
            </w:pPr>
            <w:r w:rsidRPr="007537D4">
              <w:rPr>
                <w:rFonts w:cs="Times New Roman"/>
              </w:rPr>
              <w:t>Date</w:t>
            </w:r>
          </w:p>
        </w:tc>
        <w:tc>
          <w:tcPr>
            <w:tcW w:w="1728" w:type="dxa"/>
          </w:tcPr>
          <w:p w14:paraId="5DEB12ED" w14:textId="77777777" w:rsidR="00827A9F" w:rsidRPr="007537D4" w:rsidRDefault="00827A9F" w:rsidP="00AF79ED">
            <w:pPr>
              <w:rPr>
                <w:rFonts w:cs="Times New Roman"/>
              </w:rPr>
            </w:pPr>
          </w:p>
        </w:tc>
        <w:tc>
          <w:tcPr>
            <w:tcW w:w="1728" w:type="dxa"/>
          </w:tcPr>
          <w:p w14:paraId="1E42071C" w14:textId="77777777" w:rsidR="00827A9F" w:rsidRPr="007537D4" w:rsidRDefault="00827A9F" w:rsidP="00AF79ED">
            <w:pPr>
              <w:rPr>
                <w:rFonts w:cs="Times New Roman"/>
              </w:rPr>
            </w:pPr>
          </w:p>
        </w:tc>
      </w:tr>
    </w:tbl>
    <w:p w14:paraId="4A44A18B" w14:textId="77777777" w:rsidR="00827A9F" w:rsidRDefault="00827A9F" w:rsidP="00E95212"/>
    <w:p w14:paraId="176F595E" w14:textId="71410589" w:rsidR="00827A9F" w:rsidRPr="00827A9F" w:rsidRDefault="00827A9F" w:rsidP="004672A7">
      <w:pPr>
        <w:pStyle w:val="Heading3"/>
      </w:pPr>
      <w:r w:rsidRPr="00827A9F">
        <w:t>3.6.12 Timetable Class</w:t>
      </w:r>
    </w:p>
    <w:p w14:paraId="163E4916" w14:textId="11F3CE46" w:rsidR="00827A9F" w:rsidRPr="00827A9F" w:rsidRDefault="00827A9F" w:rsidP="00D9504B">
      <w:pPr>
        <w:pStyle w:val="Quote"/>
        <w:pPrChange w:id="1034" w:author="Teoh Xuan Xuan" w:date="2025-05-25T20:27:00Z" w16du:dateUtc="2025-05-25T12:27:00Z">
          <w:pPr>
            <w:jc w:val="center"/>
          </w:pPr>
        </w:pPrChange>
      </w:pPr>
      <w:r w:rsidRPr="00827A9F">
        <w:t>Table 3.6.12: Timetable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7537D4" w14:paraId="40079C42" w14:textId="77777777" w:rsidTr="00AF79ED">
        <w:tc>
          <w:tcPr>
            <w:tcW w:w="1728" w:type="dxa"/>
          </w:tcPr>
          <w:p w14:paraId="74DD9753"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74033FD0"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3BB407B9"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0499131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7F7ED6E9"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53E09ECD" w14:textId="77777777" w:rsidTr="00AF79ED">
        <w:tc>
          <w:tcPr>
            <w:tcW w:w="1728" w:type="dxa"/>
          </w:tcPr>
          <w:p w14:paraId="7F02744D" w14:textId="77777777" w:rsidR="00827A9F" w:rsidRPr="007537D4" w:rsidRDefault="00827A9F" w:rsidP="00AF79ED">
            <w:pPr>
              <w:rPr>
                <w:rFonts w:cs="Times New Roman"/>
              </w:rPr>
            </w:pPr>
            <w:proofErr w:type="spellStart"/>
            <w:r w:rsidRPr="007537D4">
              <w:rPr>
                <w:rFonts w:cs="Times New Roman"/>
              </w:rPr>
              <w:t>timetableId</w:t>
            </w:r>
            <w:proofErr w:type="spellEnd"/>
          </w:p>
        </w:tc>
        <w:tc>
          <w:tcPr>
            <w:tcW w:w="1728" w:type="dxa"/>
          </w:tcPr>
          <w:p w14:paraId="1C34B67F" w14:textId="77777777" w:rsidR="00827A9F" w:rsidRPr="007537D4" w:rsidRDefault="00827A9F" w:rsidP="00AF79ED">
            <w:pPr>
              <w:rPr>
                <w:rFonts w:cs="Times New Roman"/>
              </w:rPr>
            </w:pPr>
            <w:r w:rsidRPr="007537D4">
              <w:rPr>
                <w:rFonts w:cs="Times New Roman"/>
              </w:rPr>
              <w:t>Timetable ID</w:t>
            </w:r>
          </w:p>
        </w:tc>
        <w:tc>
          <w:tcPr>
            <w:tcW w:w="1728" w:type="dxa"/>
          </w:tcPr>
          <w:p w14:paraId="2D49D7D1" w14:textId="77777777" w:rsidR="00827A9F" w:rsidRPr="007537D4" w:rsidRDefault="00827A9F" w:rsidP="00AF79ED">
            <w:pPr>
              <w:rPr>
                <w:rFonts w:cs="Times New Roman"/>
              </w:rPr>
            </w:pPr>
            <w:r w:rsidRPr="007537D4">
              <w:rPr>
                <w:rFonts w:cs="Times New Roman"/>
              </w:rPr>
              <w:t>String</w:t>
            </w:r>
          </w:p>
        </w:tc>
        <w:tc>
          <w:tcPr>
            <w:tcW w:w="1728" w:type="dxa"/>
          </w:tcPr>
          <w:p w14:paraId="04E930D1" w14:textId="77777777" w:rsidR="00827A9F" w:rsidRPr="007537D4" w:rsidRDefault="00827A9F" w:rsidP="00AF79ED">
            <w:pPr>
              <w:rPr>
                <w:rFonts w:cs="Times New Roman"/>
              </w:rPr>
            </w:pPr>
            <w:r w:rsidRPr="007537D4">
              <w:rPr>
                <w:rFonts w:cs="Times New Roman"/>
              </w:rPr>
              <w:t>Primary Key</w:t>
            </w:r>
          </w:p>
        </w:tc>
        <w:tc>
          <w:tcPr>
            <w:tcW w:w="1728" w:type="dxa"/>
          </w:tcPr>
          <w:p w14:paraId="010264C6" w14:textId="77777777" w:rsidR="00827A9F" w:rsidRPr="007537D4" w:rsidRDefault="00827A9F" w:rsidP="00AF79ED">
            <w:pPr>
              <w:rPr>
                <w:rFonts w:cs="Times New Roman"/>
              </w:rPr>
            </w:pPr>
          </w:p>
        </w:tc>
      </w:tr>
      <w:tr w:rsidR="00827A9F" w:rsidRPr="007537D4" w14:paraId="492622E2" w14:textId="77777777" w:rsidTr="00AF79ED">
        <w:tc>
          <w:tcPr>
            <w:tcW w:w="1728" w:type="dxa"/>
          </w:tcPr>
          <w:p w14:paraId="6B38F204" w14:textId="77777777" w:rsidR="00827A9F" w:rsidRPr="007537D4" w:rsidRDefault="00827A9F" w:rsidP="00AF79ED">
            <w:pPr>
              <w:rPr>
                <w:rFonts w:cs="Times New Roman"/>
              </w:rPr>
            </w:pPr>
            <w:proofErr w:type="spellStart"/>
            <w:r w:rsidRPr="007537D4">
              <w:rPr>
                <w:rFonts w:cs="Times New Roman"/>
              </w:rPr>
              <w:t>studentId</w:t>
            </w:r>
            <w:proofErr w:type="spellEnd"/>
          </w:p>
        </w:tc>
        <w:tc>
          <w:tcPr>
            <w:tcW w:w="1728" w:type="dxa"/>
          </w:tcPr>
          <w:p w14:paraId="02A97D11" w14:textId="77777777" w:rsidR="00827A9F" w:rsidRPr="007537D4" w:rsidRDefault="00827A9F" w:rsidP="00AF79ED">
            <w:pPr>
              <w:rPr>
                <w:rFonts w:cs="Times New Roman"/>
              </w:rPr>
            </w:pPr>
            <w:r w:rsidRPr="007537D4">
              <w:rPr>
                <w:rFonts w:cs="Times New Roman"/>
              </w:rPr>
              <w:t>Linked student</w:t>
            </w:r>
          </w:p>
        </w:tc>
        <w:tc>
          <w:tcPr>
            <w:tcW w:w="1728" w:type="dxa"/>
          </w:tcPr>
          <w:p w14:paraId="3B2FA129" w14:textId="77777777" w:rsidR="00827A9F" w:rsidRPr="007537D4" w:rsidRDefault="00827A9F" w:rsidP="00AF79ED">
            <w:pPr>
              <w:rPr>
                <w:rFonts w:cs="Times New Roman"/>
              </w:rPr>
            </w:pPr>
            <w:r w:rsidRPr="007537D4">
              <w:rPr>
                <w:rFonts w:cs="Times New Roman"/>
              </w:rPr>
              <w:t>String</w:t>
            </w:r>
          </w:p>
        </w:tc>
        <w:tc>
          <w:tcPr>
            <w:tcW w:w="1728" w:type="dxa"/>
          </w:tcPr>
          <w:p w14:paraId="2D466D47" w14:textId="77777777" w:rsidR="00827A9F" w:rsidRPr="007537D4" w:rsidRDefault="00827A9F" w:rsidP="00AF79ED">
            <w:pPr>
              <w:rPr>
                <w:rFonts w:cs="Times New Roman"/>
              </w:rPr>
            </w:pPr>
            <w:r w:rsidRPr="007537D4">
              <w:rPr>
                <w:rFonts w:cs="Times New Roman"/>
              </w:rPr>
              <w:t>Foreign Key</w:t>
            </w:r>
          </w:p>
        </w:tc>
        <w:tc>
          <w:tcPr>
            <w:tcW w:w="1728" w:type="dxa"/>
          </w:tcPr>
          <w:p w14:paraId="01DAFCF0" w14:textId="77777777" w:rsidR="00827A9F" w:rsidRPr="007537D4" w:rsidRDefault="00827A9F" w:rsidP="00AF79ED">
            <w:pPr>
              <w:rPr>
                <w:rFonts w:cs="Times New Roman"/>
              </w:rPr>
            </w:pPr>
          </w:p>
        </w:tc>
      </w:tr>
      <w:tr w:rsidR="00827A9F" w:rsidRPr="007537D4" w14:paraId="40C69C5A" w14:textId="77777777" w:rsidTr="00AF79ED">
        <w:tc>
          <w:tcPr>
            <w:tcW w:w="1728" w:type="dxa"/>
          </w:tcPr>
          <w:p w14:paraId="57150B93" w14:textId="77777777" w:rsidR="00827A9F" w:rsidRPr="007537D4" w:rsidRDefault="00827A9F" w:rsidP="00AF79ED">
            <w:pPr>
              <w:rPr>
                <w:rFonts w:cs="Times New Roman"/>
              </w:rPr>
            </w:pPr>
            <w:r w:rsidRPr="007537D4">
              <w:rPr>
                <w:rFonts w:cs="Times New Roman"/>
              </w:rPr>
              <w:t>course</w:t>
            </w:r>
          </w:p>
        </w:tc>
        <w:tc>
          <w:tcPr>
            <w:tcW w:w="1728" w:type="dxa"/>
          </w:tcPr>
          <w:p w14:paraId="5D69DE38" w14:textId="77777777" w:rsidR="00827A9F" w:rsidRPr="007537D4" w:rsidRDefault="00827A9F" w:rsidP="00AF79ED">
            <w:pPr>
              <w:rPr>
                <w:rFonts w:cs="Times New Roman"/>
              </w:rPr>
            </w:pPr>
            <w:r w:rsidRPr="007537D4">
              <w:rPr>
                <w:rFonts w:cs="Times New Roman"/>
              </w:rPr>
              <w:t>Course name</w:t>
            </w:r>
          </w:p>
        </w:tc>
        <w:tc>
          <w:tcPr>
            <w:tcW w:w="1728" w:type="dxa"/>
          </w:tcPr>
          <w:p w14:paraId="417EDFB0" w14:textId="77777777" w:rsidR="00827A9F" w:rsidRPr="007537D4" w:rsidRDefault="00827A9F" w:rsidP="00AF79ED">
            <w:pPr>
              <w:rPr>
                <w:rFonts w:cs="Times New Roman"/>
              </w:rPr>
            </w:pPr>
            <w:r w:rsidRPr="007537D4">
              <w:rPr>
                <w:rFonts w:cs="Times New Roman"/>
              </w:rPr>
              <w:t>String</w:t>
            </w:r>
          </w:p>
        </w:tc>
        <w:tc>
          <w:tcPr>
            <w:tcW w:w="1728" w:type="dxa"/>
          </w:tcPr>
          <w:p w14:paraId="3B583882" w14:textId="77777777" w:rsidR="00827A9F" w:rsidRPr="007537D4" w:rsidRDefault="00827A9F" w:rsidP="00AF79ED">
            <w:pPr>
              <w:rPr>
                <w:rFonts w:cs="Times New Roman"/>
              </w:rPr>
            </w:pPr>
          </w:p>
        </w:tc>
        <w:tc>
          <w:tcPr>
            <w:tcW w:w="1728" w:type="dxa"/>
          </w:tcPr>
          <w:p w14:paraId="427C9756" w14:textId="77777777" w:rsidR="00827A9F" w:rsidRPr="007537D4" w:rsidRDefault="00827A9F" w:rsidP="00AF79ED">
            <w:pPr>
              <w:rPr>
                <w:rFonts w:cs="Times New Roman"/>
              </w:rPr>
            </w:pPr>
          </w:p>
        </w:tc>
      </w:tr>
      <w:tr w:rsidR="00827A9F" w:rsidRPr="007537D4" w14:paraId="0150BB1B" w14:textId="77777777" w:rsidTr="00AF79ED">
        <w:tc>
          <w:tcPr>
            <w:tcW w:w="1728" w:type="dxa"/>
          </w:tcPr>
          <w:p w14:paraId="1E6907EE" w14:textId="77777777" w:rsidR="00827A9F" w:rsidRPr="007537D4" w:rsidRDefault="00827A9F" w:rsidP="00AF79ED">
            <w:pPr>
              <w:rPr>
                <w:rFonts w:cs="Times New Roman"/>
              </w:rPr>
            </w:pPr>
            <w:r w:rsidRPr="007537D4">
              <w:rPr>
                <w:rFonts w:cs="Times New Roman"/>
              </w:rPr>
              <w:t>schedule</w:t>
            </w:r>
          </w:p>
        </w:tc>
        <w:tc>
          <w:tcPr>
            <w:tcW w:w="1728" w:type="dxa"/>
          </w:tcPr>
          <w:p w14:paraId="3E620A21" w14:textId="77777777" w:rsidR="00827A9F" w:rsidRPr="007537D4" w:rsidRDefault="00827A9F" w:rsidP="00AF79ED">
            <w:pPr>
              <w:rPr>
                <w:rFonts w:cs="Times New Roman"/>
              </w:rPr>
            </w:pPr>
            <w:r w:rsidRPr="007537D4">
              <w:rPr>
                <w:rFonts w:cs="Times New Roman"/>
              </w:rPr>
              <w:t>Class time info</w:t>
            </w:r>
          </w:p>
        </w:tc>
        <w:tc>
          <w:tcPr>
            <w:tcW w:w="1728" w:type="dxa"/>
          </w:tcPr>
          <w:p w14:paraId="522B7791" w14:textId="77777777" w:rsidR="00827A9F" w:rsidRPr="007537D4" w:rsidRDefault="00827A9F" w:rsidP="00AF79ED">
            <w:pPr>
              <w:rPr>
                <w:rFonts w:cs="Times New Roman"/>
              </w:rPr>
            </w:pPr>
            <w:r w:rsidRPr="007537D4">
              <w:rPr>
                <w:rFonts w:cs="Times New Roman"/>
              </w:rPr>
              <w:t>String</w:t>
            </w:r>
          </w:p>
        </w:tc>
        <w:tc>
          <w:tcPr>
            <w:tcW w:w="1728" w:type="dxa"/>
          </w:tcPr>
          <w:p w14:paraId="6896DEDF" w14:textId="77777777" w:rsidR="00827A9F" w:rsidRPr="007537D4" w:rsidRDefault="00827A9F" w:rsidP="00AF79ED">
            <w:pPr>
              <w:rPr>
                <w:rFonts w:cs="Times New Roman"/>
              </w:rPr>
            </w:pPr>
          </w:p>
        </w:tc>
        <w:tc>
          <w:tcPr>
            <w:tcW w:w="1728" w:type="dxa"/>
          </w:tcPr>
          <w:p w14:paraId="7EF1121C" w14:textId="77777777" w:rsidR="00827A9F" w:rsidRPr="007537D4" w:rsidRDefault="00827A9F" w:rsidP="00AF79ED">
            <w:pPr>
              <w:rPr>
                <w:rFonts w:cs="Times New Roman"/>
              </w:rPr>
            </w:pPr>
          </w:p>
        </w:tc>
      </w:tr>
    </w:tbl>
    <w:p w14:paraId="17C65656" w14:textId="77777777" w:rsidR="00827A9F" w:rsidRDefault="00827A9F" w:rsidP="00E95212"/>
    <w:p w14:paraId="49887C32" w14:textId="49B7C4E2" w:rsidR="00827A9F" w:rsidRPr="00827A9F" w:rsidRDefault="00827A9F" w:rsidP="004672A7">
      <w:pPr>
        <w:pStyle w:val="Heading3"/>
      </w:pPr>
      <w:r w:rsidRPr="00827A9F">
        <w:t>3.6.13 Assessment Class</w:t>
      </w:r>
    </w:p>
    <w:p w14:paraId="586FB67A" w14:textId="3B9CB6E9" w:rsidR="00827A9F" w:rsidRPr="00D9504B" w:rsidRDefault="00827A9F" w:rsidP="00D9504B">
      <w:pPr>
        <w:pStyle w:val="Quote"/>
        <w:rPr>
          <w:rStyle w:val="SubtleEmphasis"/>
          <w:rPrChange w:id="1035" w:author="Teoh Xuan Xuan" w:date="2025-05-25T20:27:00Z" w16du:dateUtc="2025-05-25T12:27:00Z">
            <w:rPr>
              <w:i/>
              <w:iCs/>
            </w:rPr>
          </w:rPrChange>
        </w:rPr>
        <w:pPrChange w:id="1036" w:author="Teoh Xuan Xuan" w:date="2025-05-25T20:27:00Z" w16du:dateUtc="2025-05-25T12:27:00Z">
          <w:pPr>
            <w:jc w:val="center"/>
          </w:pPr>
        </w:pPrChange>
      </w:pPr>
      <w:r w:rsidRPr="00D9504B">
        <w:rPr>
          <w:rStyle w:val="SubtleEmphasis"/>
          <w:rPrChange w:id="1037" w:author="Teoh Xuan Xuan" w:date="2025-05-25T20:27:00Z" w16du:dateUtc="2025-05-25T12:27:00Z">
            <w:rPr>
              <w:i/>
              <w:iCs/>
            </w:rPr>
          </w:rPrChange>
        </w:rPr>
        <w:t>Table 3.6.13: Assessment Class</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7537D4" w14:paraId="16E32D1D" w14:textId="77777777" w:rsidTr="00AF79ED">
        <w:tc>
          <w:tcPr>
            <w:tcW w:w="1728" w:type="dxa"/>
          </w:tcPr>
          <w:p w14:paraId="5CC60031"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33024BCA"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7A22651D"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148DF67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2535AAB8"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1A280418" w14:textId="77777777" w:rsidTr="00AF79ED">
        <w:tc>
          <w:tcPr>
            <w:tcW w:w="1728" w:type="dxa"/>
          </w:tcPr>
          <w:p w14:paraId="244663F7" w14:textId="77777777" w:rsidR="00827A9F" w:rsidRPr="007537D4" w:rsidRDefault="00827A9F" w:rsidP="00AF79ED">
            <w:pPr>
              <w:rPr>
                <w:rFonts w:cs="Times New Roman"/>
              </w:rPr>
            </w:pPr>
            <w:proofErr w:type="spellStart"/>
            <w:r w:rsidRPr="007537D4">
              <w:rPr>
                <w:rFonts w:cs="Times New Roman"/>
              </w:rPr>
              <w:t>assessmentId</w:t>
            </w:r>
            <w:proofErr w:type="spellEnd"/>
          </w:p>
        </w:tc>
        <w:tc>
          <w:tcPr>
            <w:tcW w:w="1728" w:type="dxa"/>
          </w:tcPr>
          <w:p w14:paraId="3B75B793" w14:textId="77777777" w:rsidR="00827A9F" w:rsidRPr="007537D4" w:rsidRDefault="00827A9F" w:rsidP="00AF79ED">
            <w:pPr>
              <w:rPr>
                <w:rFonts w:cs="Times New Roman"/>
              </w:rPr>
            </w:pPr>
            <w:r w:rsidRPr="007537D4">
              <w:rPr>
                <w:rFonts w:cs="Times New Roman"/>
              </w:rPr>
              <w:t>Assessment ID</w:t>
            </w:r>
          </w:p>
        </w:tc>
        <w:tc>
          <w:tcPr>
            <w:tcW w:w="1728" w:type="dxa"/>
          </w:tcPr>
          <w:p w14:paraId="2E1048C3" w14:textId="77777777" w:rsidR="00827A9F" w:rsidRPr="007537D4" w:rsidRDefault="00827A9F" w:rsidP="00AF79ED">
            <w:pPr>
              <w:rPr>
                <w:rFonts w:cs="Times New Roman"/>
              </w:rPr>
            </w:pPr>
            <w:r w:rsidRPr="007537D4">
              <w:rPr>
                <w:rFonts w:cs="Times New Roman"/>
              </w:rPr>
              <w:t>String</w:t>
            </w:r>
          </w:p>
        </w:tc>
        <w:tc>
          <w:tcPr>
            <w:tcW w:w="1728" w:type="dxa"/>
          </w:tcPr>
          <w:p w14:paraId="41C429D2" w14:textId="77777777" w:rsidR="00827A9F" w:rsidRPr="007537D4" w:rsidRDefault="00827A9F" w:rsidP="00AF79ED">
            <w:pPr>
              <w:rPr>
                <w:rFonts w:cs="Times New Roman"/>
              </w:rPr>
            </w:pPr>
            <w:r w:rsidRPr="007537D4">
              <w:rPr>
                <w:rFonts w:cs="Times New Roman"/>
              </w:rPr>
              <w:t>Primary Key</w:t>
            </w:r>
          </w:p>
        </w:tc>
        <w:tc>
          <w:tcPr>
            <w:tcW w:w="1728" w:type="dxa"/>
          </w:tcPr>
          <w:p w14:paraId="1D8533FC" w14:textId="77777777" w:rsidR="00827A9F" w:rsidRPr="007537D4" w:rsidRDefault="00827A9F" w:rsidP="00AF79ED">
            <w:pPr>
              <w:rPr>
                <w:rFonts w:cs="Times New Roman"/>
              </w:rPr>
            </w:pPr>
          </w:p>
        </w:tc>
      </w:tr>
      <w:tr w:rsidR="00827A9F" w:rsidRPr="007537D4" w14:paraId="5914ED3B" w14:textId="77777777" w:rsidTr="00AF79ED">
        <w:tc>
          <w:tcPr>
            <w:tcW w:w="1728" w:type="dxa"/>
          </w:tcPr>
          <w:p w14:paraId="0C31D361" w14:textId="77777777" w:rsidR="00827A9F" w:rsidRPr="007537D4" w:rsidRDefault="00827A9F" w:rsidP="00AF79ED">
            <w:pPr>
              <w:rPr>
                <w:rFonts w:cs="Times New Roman"/>
              </w:rPr>
            </w:pPr>
            <w:proofErr w:type="spellStart"/>
            <w:r w:rsidRPr="007537D4">
              <w:rPr>
                <w:rFonts w:cs="Times New Roman"/>
              </w:rPr>
              <w:t>lecturerId</w:t>
            </w:r>
            <w:proofErr w:type="spellEnd"/>
          </w:p>
        </w:tc>
        <w:tc>
          <w:tcPr>
            <w:tcW w:w="1728" w:type="dxa"/>
          </w:tcPr>
          <w:p w14:paraId="6E86EEBA" w14:textId="77777777" w:rsidR="00827A9F" w:rsidRPr="007537D4" w:rsidRDefault="00827A9F" w:rsidP="00AF79ED">
            <w:pPr>
              <w:rPr>
                <w:rFonts w:cs="Times New Roman"/>
              </w:rPr>
            </w:pPr>
            <w:r w:rsidRPr="007537D4">
              <w:rPr>
                <w:rFonts w:cs="Times New Roman"/>
              </w:rPr>
              <w:t>Lecturer responsible</w:t>
            </w:r>
          </w:p>
        </w:tc>
        <w:tc>
          <w:tcPr>
            <w:tcW w:w="1728" w:type="dxa"/>
          </w:tcPr>
          <w:p w14:paraId="49814224" w14:textId="77777777" w:rsidR="00827A9F" w:rsidRPr="007537D4" w:rsidRDefault="00827A9F" w:rsidP="00AF79ED">
            <w:pPr>
              <w:rPr>
                <w:rFonts w:cs="Times New Roman"/>
              </w:rPr>
            </w:pPr>
            <w:r w:rsidRPr="007537D4">
              <w:rPr>
                <w:rFonts w:cs="Times New Roman"/>
              </w:rPr>
              <w:t>String</w:t>
            </w:r>
          </w:p>
        </w:tc>
        <w:tc>
          <w:tcPr>
            <w:tcW w:w="1728" w:type="dxa"/>
          </w:tcPr>
          <w:p w14:paraId="7ED3408E" w14:textId="77777777" w:rsidR="00827A9F" w:rsidRPr="007537D4" w:rsidRDefault="00827A9F" w:rsidP="00AF79ED">
            <w:pPr>
              <w:rPr>
                <w:rFonts w:cs="Times New Roman"/>
              </w:rPr>
            </w:pPr>
            <w:r w:rsidRPr="007537D4">
              <w:rPr>
                <w:rFonts w:cs="Times New Roman"/>
              </w:rPr>
              <w:t>Foreign Key</w:t>
            </w:r>
          </w:p>
        </w:tc>
        <w:tc>
          <w:tcPr>
            <w:tcW w:w="1728" w:type="dxa"/>
          </w:tcPr>
          <w:p w14:paraId="096093DB" w14:textId="77777777" w:rsidR="00827A9F" w:rsidRPr="007537D4" w:rsidRDefault="00827A9F" w:rsidP="00AF79ED">
            <w:pPr>
              <w:rPr>
                <w:rFonts w:cs="Times New Roman"/>
              </w:rPr>
            </w:pPr>
          </w:p>
        </w:tc>
      </w:tr>
      <w:tr w:rsidR="00827A9F" w:rsidRPr="007537D4" w14:paraId="5C9E6798" w14:textId="77777777" w:rsidTr="00AF79ED">
        <w:tc>
          <w:tcPr>
            <w:tcW w:w="1728" w:type="dxa"/>
          </w:tcPr>
          <w:p w14:paraId="12DDE4E0" w14:textId="77777777" w:rsidR="00827A9F" w:rsidRPr="007537D4" w:rsidRDefault="00827A9F" w:rsidP="00AF79ED">
            <w:pPr>
              <w:rPr>
                <w:rFonts w:cs="Times New Roman"/>
              </w:rPr>
            </w:pPr>
            <w:r w:rsidRPr="007537D4">
              <w:rPr>
                <w:rFonts w:cs="Times New Roman"/>
              </w:rPr>
              <w:t>title</w:t>
            </w:r>
          </w:p>
        </w:tc>
        <w:tc>
          <w:tcPr>
            <w:tcW w:w="1728" w:type="dxa"/>
          </w:tcPr>
          <w:p w14:paraId="65A22330" w14:textId="77777777" w:rsidR="00827A9F" w:rsidRPr="007537D4" w:rsidRDefault="00827A9F" w:rsidP="00AF79ED">
            <w:pPr>
              <w:rPr>
                <w:rFonts w:cs="Times New Roman"/>
              </w:rPr>
            </w:pPr>
            <w:r w:rsidRPr="007537D4">
              <w:rPr>
                <w:rFonts w:cs="Times New Roman"/>
              </w:rPr>
              <w:t>Assessment title</w:t>
            </w:r>
          </w:p>
        </w:tc>
        <w:tc>
          <w:tcPr>
            <w:tcW w:w="1728" w:type="dxa"/>
          </w:tcPr>
          <w:p w14:paraId="182CE306" w14:textId="77777777" w:rsidR="00827A9F" w:rsidRPr="007537D4" w:rsidRDefault="00827A9F" w:rsidP="00AF79ED">
            <w:pPr>
              <w:rPr>
                <w:rFonts w:cs="Times New Roman"/>
              </w:rPr>
            </w:pPr>
            <w:r w:rsidRPr="007537D4">
              <w:rPr>
                <w:rFonts w:cs="Times New Roman"/>
              </w:rPr>
              <w:t>String</w:t>
            </w:r>
          </w:p>
        </w:tc>
        <w:tc>
          <w:tcPr>
            <w:tcW w:w="1728" w:type="dxa"/>
          </w:tcPr>
          <w:p w14:paraId="0D0E16F4" w14:textId="77777777" w:rsidR="00827A9F" w:rsidRPr="007537D4" w:rsidRDefault="00827A9F" w:rsidP="00AF79ED">
            <w:pPr>
              <w:rPr>
                <w:rFonts w:cs="Times New Roman"/>
              </w:rPr>
            </w:pPr>
            <w:r w:rsidRPr="007537D4">
              <w:rPr>
                <w:rFonts w:cs="Times New Roman"/>
              </w:rPr>
              <w:t>Not Null</w:t>
            </w:r>
          </w:p>
        </w:tc>
        <w:tc>
          <w:tcPr>
            <w:tcW w:w="1728" w:type="dxa"/>
          </w:tcPr>
          <w:p w14:paraId="709343D6" w14:textId="77777777" w:rsidR="00827A9F" w:rsidRPr="007537D4" w:rsidRDefault="00827A9F" w:rsidP="00AF79ED">
            <w:pPr>
              <w:rPr>
                <w:rFonts w:cs="Times New Roman"/>
              </w:rPr>
            </w:pPr>
          </w:p>
        </w:tc>
      </w:tr>
      <w:tr w:rsidR="00827A9F" w:rsidRPr="007537D4" w14:paraId="6B4067BE" w14:textId="77777777" w:rsidTr="00AF79ED">
        <w:tc>
          <w:tcPr>
            <w:tcW w:w="1728" w:type="dxa"/>
          </w:tcPr>
          <w:p w14:paraId="43F91FFD" w14:textId="77777777" w:rsidR="00827A9F" w:rsidRPr="007537D4" w:rsidRDefault="00827A9F" w:rsidP="00AF79ED">
            <w:pPr>
              <w:rPr>
                <w:rFonts w:cs="Times New Roman"/>
              </w:rPr>
            </w:pPr>
            <w:r w:rsidRPr="007537D4">
              <w:rPr>
                <w:rFonts w:cs="Times New Roman"/>
              </w:rPr>
              <w:t>course</w:t>
            </w:r>
          </w:p>
        </w:tc>
        <w:tc>
          <w:tcPr>
            <w:tcW w:w="1728" w:type="dxa"/>
          </w:tcPr>
          <w:p w14:paraId="474D0AB8" w14:textId="77777777" w:rsidR="00827A9F" w:rsidRPr="007537D4" w:rsidRDefault="00827A9F" w:rsidP="00AF79ED">
            <w:pPr>
              <w:rPr>
                <w:rFonts w:cs="Times New Roman"/>
              </w:rPr>
            </w:pPr>
            <w:r w:rsidRPr="007537D4">
              <w:rPr>
                <w:rFonts w:cs="Times New Roman"/>
              </w:rPr>
              <w:t>Associated course</w:t>
            </w:r>
          </w:p>
        </w:tc>
        <w:tc>
          <w:tcPr>
            <w:tcW w:w="1728" w:type="dxa"/>
          </w:tcPr>
          <w:p w14:paraId="71A11E91" w14:textId="77777777" w:rsidR="00827A9F" w:rsidRPr="007537D4" w:rsidRDefault="00827A9F" w:rsidP="00AF79ED">
            <w:pPr>
              <w:rPr>
                <w:rFonts w:cs="Times New Roman"/>
              </w:rPr>
            </w:pPr>
            <w:r w:rsidRPr="007537D4">
              <w:rPr>
                <w:rFonts w:cs="Times New Roman"/>
              </w:rPr>
              <w:t>String</w:t>
            </w:r>
          </w:p>
        </w:tc>
        <w:tc>
          <w:tcPr>
            <w:tcW w:w="1728" w:type="dxa"/>
          </w:tcPr>
          <w:p w14:paraId="4D1E85D4" w14:textId="77777777" w:rsidR="00827A9F" w:rsidRPr="007537D4" w:rsidRDefault="00827A9F" w:rsidP="00AF79ED">
            <w:pPr>
              <w:rPr>
                <w:rFonts w:cs="Times New Roman"/>
              </w:rPr>
            </w:pPr>
          </w:p>
        </w:tc>
        <w:tc>
          <w:tcPr>
            <w:tcW w:w="1728" w:type="dxa"/>
          </w:tcPr>
          <w:p w14:paraId="2700F840" w14:textId="77777777" w:rsidR="00827A9F" w:rsidRPr="007537D4" w:rsidRDefault="00827A9F" w:rsidP="00AF79ED">
            <w:pPr>
              <w:rPr>
                <w:rFonts w:cs="Times New Roman"/>
              </w:rPr>
            </w:pPr>
          </w:p>
        </w:tc>
      </w:tr>
      <w:tr w:rsidR="00827A9F" w:rsidRPr="007537D4" w14:paraId="3504EE21" w14:textId="77777777" w:rsidTr="00AF79ED">
        <w:tc>
          <w:tcPr>
            <w:tcW w:w="1728" w:type="dxa"/>
          </w:tcPr>
          <w:p w14:paraId="20D8E294" w14:textId="77777777" w:rsidR="00827A9F" w:rsidRPr="007537D4" w:rsidRDefault="00827A9F" w:rsidP="00AF79ED">
            <w:pPr>
              <w:rPr>
                <w:rFonts w:cs="Times New Roman"/>
              </w:rPr>
            </w:pPr>
            <w:proofErr w:type="spellStart"/>
            <w:r w:rsidRPr="007537D4">
              <w:rPr>
                <w:rFonts w:cs="Times New Roman"/>
              </w:rPr>
              <w:t>dueDate</w:t>
            </w:r>
            <w:proofErr w:type="spellEnd"/>
          </w:p>
        </w:tc>
        <w:tc>
          <w:tcPr>
            <w:tcW w:w="1728" w:type="dxa"/>
          </w:tcPr>
          <w:p w14:paraId="3B7919AA" w14:textId="77777777" w:rsidR="00827A9F" w:rsidRPr="007537D4" w:rsidRDefault="00827A9F" w:rsidP="00AF79ED">
            <w:pPr>
              <w:rPr>
                <w:rFonts w:cs="Times New Roman"/>
              </w:rPr>
            </w:pPr>
            <w:r w:rsidRPr="007537D4">
              <w:rPr>
                <w:rFonts w:cs="Times New Roman"/>
              </w:rPr>
              <w:t>Submission deadline</w:t>
            </w:r>
          </w:p>
        </w:tc>
        <w:tc>
          <w:tcPr>
            <w:tcW w:w="1728" w:type="dxa"/>
          </w:tcPr>
          <w:p w14:paraId="2FDA56B1" w14:textId="77777777" w:rsidR="00827A9F" w:rsidRPr="007537D4" w:rsidRDefault="00827A9F" w:rsidP="00AF79ED">
            <w:pPr>
              <w:rPr>
                <w:rFonts w:cs="Times New Roman"/>
              </w:rPr>
            </w:pPr>
            <w:r w:rsidRPr="007537D4">
              <w:rPr>
                <w:rFonts w:cs="Times New Roman"/>
              </w:rPr>
              <w:t>Date</w:t>
            </w:r>
          </w:p>
        </w:tc>
        <w:tc>
          <w:tcPr>
            <w:tcW w:w="1728" w:type="dxa"/>
          </w:tcPr>
          <w:p w14:paraId="663C8629" w14:textId="77777777" w:rsidR="00827A9F" w:rsidRPr="007537D4" w:rsidRDefault="00827A9F" w:rsidP="00AF79ED">
            <w:pPr>
              <w:rPr>
                <w:rFonts w:cs="Times New Roman"/>
              </w:rPr>
            </w:pPr>
          </w:p>
        </w:tc>
        <w:tc>
          <w:tcPr>
            <w:tcW w:w="1728" w:type="dxa"/>
          </w:tcPr>
          <w:p w14:paraId="3AF3C623" w14:textId="77777777" w:rsidR="00827A9F" w:rsidRPr="007537D4" w:rsidRDefault="00827A9F" w:rsidP="00AF79ED">
            <w:pPr>
              <w:rPr>
                <w:rFonts w:cs="Times New Roman"/>
              </w:rPr>
            </w:pPr>
          </w:p>
        </w:tc>
      </w:tr>
    </w:tbl>
    <w:p w14:paraId="7BBFCC23" w14:textId="77777777" w:rsidR="00827A9F" w:rsidRPr="00FF256A" w:rsidRDefault="00827A9F" w:rsidP="00E95212"/>
    <w:p w14:paraId="09F8899C" w14:textId="77777777" w:rsidR="00FF256A" w:rsidRDefault="00FF256A">
      <w:pPr>
        <w:rPr>
          <w:rFonts w:eastAsiaTheme="majorEastAsia" w:cstheme="majorBidi"/>
          <w:b/>
          <w:sz w:val="28"/>
          <w:szCs w:val="32"/>
        </w:rPr>
      </w:pPr>
      <w:bookmarkStart w:id="1038" w:name="_Toc199027676"/>
      <w:r>
        <w:br w:type="page"/>
      </w:r>
    </w:p>
    <w:p w14:paraId="4DF31269" w14:textId="5F0CD29C" w:rsidR="00DF6A52" w:rsidRDefault="00DF6A52" w:rsidP="00FF256A">
      <w:pPr>
        <w:pStyle w:val="Heading1"/>
        <w:rPr>
          <w:sz w:val="28"/>
          <w:szCs w:val="28"/>
        </w:rPr>
      </w:pPr>
      <w:del w:id="1039" w:author="Teoh Xuan Xuan" w:date="2025-05-25T20:28:00Z" w16du:dateUtc="2025-05-25T12:28:00Z">
        <w:r w:rsidRPr="00FF256A" w:rsidDel="00B36789">
          <w:rPr>
            <w:sz w:val="28"/>
            <w:szCs w:val="28"/>
          </w:rPr>
          <w:lastRenderedPageBreak/>
          <w:delText> </w:delText>
        </w:r>
      </w:del>
      <w:r w:rsidRPr="00FF256A">
        <w:rPr>
          <w:sz w:val="28"/>
          <w:szCs w:val="28"/>
        </w:rPr>
        <w:t>3.</w:t>
      </w:r>
      <w:r w:rsidR="00FF256A" w:rsidRPr="00FF256A">
        <w:rPr>
          <w:rFonts w:hint="eastAsia"/>
          <w:sz w:val="28"/>
          <w:szCs w:val="28"/>
        </w:rPr>
        <w:t>7</w:t>
      </w:r>
      <w:r w:rsidRPr="00FF256A">
        <w:rPr>
          <w:sz w:val="28"/>
          <w:szCs w:val="28"/>
        </w:rPr>
        <w:t xml:space="preserve"> Design Constraints</w:t>
      </w:r>
      <w:bookmarkEnd w:id="1038"/>
    </w:p>
    <w:p w14:paraId="767A8065" w14:textId="77777777" w:rsidR="00341850" w:rsidRDefault="00341850" w:rsidP="00D9504B">
      <w:pPr>
        <w:spacing w:line="276" w:lineRule="auto"/>
        <w:jc w:val="both"/>
        <w:pPrChange w:id="1040" w:author="Teoh Xuan Xuan" w:date="2025-05-25T20:27:00Z" w16du:dateUtc="2025-05-25T12:27:00Z">
          <w:pPr/>
        </w:pPrChange>
      </w:pPr>
      <w:r w:rsidRPr="00341850">
        <w:t>This section outlines the design constraints and limitations that must be taken into account throughout the development of the system. These constraints may stem from legal, technical, organizational, and usability factors. They help ensure that the system aligns with regulatory compliance, organizational policies, and platform compatibility standards. The table below presents the key design constraints applicable to the system.</w:t>
      </w:r>
    </w:p>
    <w:p w14:paraId="6C3293E0" w14:textId="77777777" w:rsidR="00675CAC" w:rsidRDefault="00675CAC" w:rsidP="00341850"/>
    <w:p w14:paraId="23D8AE94" w14:textId="278D4543" w:rsidR="00675CAC" w:rsidRPr="00080766" w:rsidRDefault="00675CAC" w:rsidP="00D9504B">
      <w:pPr>
        <w:pStyle w:val="Quote"/>
        <w:pPrChange w:id="1041" w:author="Teoh Xuan Xuan" w:date="2025-05-25T20:28:00Z" w16du:dateUtc="2025-05-25T12:28:00Z">
          <w:pPr>
            <w:jc w:val="center"/>
          </w:pPr>
        </w:pPrChange>
      </w:pPr>
      <w:r w:rsidRPr="00080766">
        <w:t>Table 3.7: Design constraints table</w:t>
      </w:r>
    </w:p>
    <w:tbl>
      <w:tblPr>
        <w:tblStyle w:val="TableGrid"/>
        <w:tblW w:w="0" w:type="auto"/>
        <w:tblLook w:val="04A0" w:firstRow="1" w:lastRow="0" w:firstColumn="1" w:lastColumn="0" w:noHBand="0" w:noVBand="1"/>
      </w:tblPr>
      <w:tblGrid>
        <w:gridCol w:w="2254"/>
        <w:gridCol w:w="2254"/>
        <w:gridCol w:w="2254"/>
        <w:gridCol w:w="2254"/>
      </w:tblGrid>
      <w:tr w:rsidR="00D5631B" w:rsidRPr="00080766" w14:paraId="2F919548" w14:textId="77777777" w:rsidTr="00341850">
        <w:tc>
          <w:tcPr>
            <w:tcW w:w="2254" w:type="dxa"/>
          </w:tcPr>
          <w:p w14:paraId="5A91274D" w14:textId="11AEB70C" w:rsidR="00D5631B" w:rsidRPr="00080766" w:rsidRDefault="00D5631B" w:rsidP="00D5631B">
            <w:pPr>
              <w:rPr>
                <w:rFonts w:cs="Times New Roman"/>
              </w:rPr>
            </w:pPr>
            <w:r w:rsidRPr="00080766">
              <w:rPr>
                <w:rFonts w:cs="Times New Roman"/>
                <w:b/>
                <w:bCs/>
                <w:color w:val="000000"/>
              </w:rPr>
              <w:t>Requirement ID</w:t>
            </w:r>
          </w:p>
        </w:tc>
        <w:tc>
          <w:tcPr>
            <w:tcW w:w="2254" w:type="dxa"/>
          </w:tcPr>
          <w:p w14:paraId="0D9DA645" w14:textId="76B10253" w:rsidR="00D5631B" w:rsidRPr="00080766" w:rsidRDefault="00D5631B" w:rsidP="00D5631B">
            <w:pPr>
              <w:rPr>
                <w:rFonts w:cs="Times New Roman"/>
              </w:rPr>
            </w:pPr>
            <w:r w:rsidRPr="00080766">
              <w:rPr>
                <w:rFonts w:cs="Times New Roman"/>
                <w:b/>
                <w:bCs/>
                <w:color w:val="000000"/>
              </w:rPr>
              <w:t>Description</w:t>
            </w:r>
          </w:p>
        </w:tc>
        <w:tc>
          <w:tcPr>
            <w:tcW w:w="2254" w:type="dxa"/>
          </w:tcPr>
          <w:p w14:paraId="74004AC1" w14:textId="7FB3287A" w:rsidR="00D5631B" w:rsidRPr="00080766" w:rsidRDefault="00D5631B" w:rsidP="00D5631B">
            <w:pPr>
              <w:rPr>
                <w:rFonts w:cs="Times New Roman"/>
              </w:rPr>
            </w:pPr>
            <w:r w:rsidRPr="00080766">
              <w:rPr>
                <w:rFonts w:cs="Times New Roman"/>
                <w:b/>
                <w:bCs/>
                <w:color w:val="000000"/>
              </w:rPr>
              <w:t>Priority</w:t>
            </w:r>
          </w:p>
        </w:tc>
        <w:tc>
          <w:tcPr>
            <w:tcW w:w="2254" w:type="dxa"/>
          </w:tcPr>
          <w:p w14:paraId="4A40B5F7" w14:textId="1724DA1E" w:rsidR="00D5631B" w:rsidRPr="00080766" w:rsidRDefault="00D5631B" w:rsidP="00D5631B">
            <w:pPr>
              <w:rPr>
                <w:rFonts w:cs="Times New Roman"/>
              </w:rPr>
            </w:pPr>
            <w:r w:rsidRPr="00080766">
              <w:rPr>
                <w:rFonts w:cs="Times New Roman"/>
                <w:b/>
                <w:bCs/>
                <w:color w:val="000000"/>
              </w:rPr>
              <w:t>Author</w:t>
            </w:r>
          </w:p>
        </w:tc>
      </w:tr>
      <w:tr w:rsidR="00D5631B" w:rsidRPr="00080766" w14:paraId="0D9BDB9C" w14:textId="77777777" w:rsidTr="00341850">
        <w:tc>
          <w:tcPr>
            <w:tcW w:w="2254" w:type="dxa"/>
          </w:tcPr>
          <w:p w14:paraId="7F18A8BE" w14:textId="7BD065DF" w:rsidR="00D5631B" w:rsidRPr="00080766" w:rsidRDefault="00D5631B" w:rsidP="00D5631B">
            <w:pPr>
              <w:rPr>
                <w:rFonts w:cs="Times New Roman"/>
              </w:rPr>
            </w:pPr>
            <w:r w:rsidRPr="00080766">
              <w:rPr>
                <w:rFonts w:cs="Times New Roman"/>
                <w:color w:val="000000"/>
              </w:rPr>
              <w:t>REQ_DC001</w:t>
            </w:r>
          </w:p>
        </w:tc>
        <w:tc>
          <w:tcPr>
            <w:tcW w:w="2254" w:type="dxa"/>
          </w:tcPr>
          <w:p w14:paraId="700E8D10" w14:textId="04E105F7" w:rsidR="00D5631B" w:rsidRPr="00080766" w:rsidRDefault="00D5631B" w:rsidP="00D5631B">
            <w:pPr>
              <w:rPr>
                <w:rFonts w:cs="Times New Roman"/>
              </w:rPr>
            </w:pPr>
            <w:r w:rsidRPr="00080766">
              <w:rPr>
                <w:rFonts w:cs="Times New Roman"/>
                <w:color w:val="000000"/>
              </w:rPr>
              <w:t>The system shall comply with the Web Content Accessibility Guidelines (WCAG) to ensure usability for users with disabilities.</w:t>
            </w:r>
          </w:p>
        </w:tc>
        <w:tc>
          <w:tcPr>
            <w:tcW w:w="2254" w:type="dxa"/>
          </w:tcPr>
          <w:p w14:paraId="79468B61" w14:textId="47AE8236" w:rsidR="00D5631B" w:rsidRPr="00080766" w:rsidRDefault="00D5631B" w:rsidP="00D5631B">
            <w:pPr>
              <w:rPr>
                <w:rFonts w:cs="Times New Roman"/>
              </w:rPr>
            </w:pPr>
            <w:r w:rsidRPr="00080766">
              <w:rPr>
                <w:rFonts w:cs="Times New Roman"/>
                <w:color w:val="000000"/>
              </w:rPr>
              <w:t>Medium</w:t>
            </w:r>
          </w:p>
        </w:tc>
        <w:tc>
          <w:tcPr>
            <w:tcW w:w="2254" w:type="dxa"/>
          </w:tcPr>
          <w:p w14:paraId="225E1016" w14:textId="32CD2935" w:rsidR="00D5631B" w:rsidRPr="00080766" w:rsidRDefault="00080766" w:rsidP="00D5631B">
            <w:pPr>
              <w:rPr>
                <w:rFonts w:cs="Times New Roman"/>
              </w:rPr>
            </w:pPr>
            <w:r w:rsidRPr="00080766">
              <w:rPr>
                <w:rFonts w:cs="Times New Roman"/>
                <w:color w:val="000000"/>
              </w:rPr>
              <w:t>Tey Jun Cheng</w:t>
            </w:r>
          </w:p>
        </w:tc>
      </w:tr>
      <w:tr w:rsidR="00D5631B" w:rsidRPr="00080766" w14:paraId="2F433DAF" w14:textId="77777777" w:rsidTr="00341850">
        <w:tc>
          <w:tcPr>
            <w:tcW w:w="2254" w:type="dxa"/>
          </w:tcPr>
          <w:p w14:paraId="2F44AB51" w14:textId="2AF6883C" w:rsidR="00D5631B" w:rsidRPr="00080766" w:rsidRDefault="00D5631B" w:rsidP="00D5631B">
            <w:pPr>
              <w:rPr>
                <w:rFonts w:cs="Times New Roman"/>
              </w:rPr>
            </w:pPr>
            <w:r w:rsidRPr="00080766">
              <w:rPr>
                <w:rFonts w:cs="Times New Roman"/>
                <w:color w:val="000000"/>
              </w:rPr>
              <w:t>REQ_DC002</w:t>
            </w:r>
          </w:p>
        </w:tc>
        <w:tc>
          <w:tcPr>
            <w:tcW w:w="2254" w:type="dxa"/>
          </w:tcPr>
          <w:p w14:paraId="786D0C60" w14:textId="4ED53C6A" w:rsidR="00D5631B" w:rsidRPr="00080766" w:rsidRDefault="00D5631B" w:rsidP="00D5631B">
            <w:pPr>
              <w:rPr>
                <w:rFonts w:cs="Times New Roman"/>
              </w:rPr>
            </w:pPr>
            <w:r w:rsidRPr="00080766">
              <w:rPr>
                <w:rFonts w:cs="Times New Roman"/>
                <w:color w:val="000000"/>
              </w:rPr>
              <w:t>The system shall process personal data in compliance with the Personal Data Protection Act (PDPA) and applicable regulations.</w:t>
            </w:r>
          </w:p>
        </w:tc>
        <w:tc>
          <w:tcPr>
            <w:tcW w:w="2254" w:type="dxa"/>
          </w:tcPr>
          <w:p w14:paraId="0A80C9CC" w14:textId="657B8772" w:rsidR="00D5631B" w:rsidRPr="00080766" w:rsidRDefault="00D5631B" w:rsidP="00D5631B">
            <w:pPr>
              <w:rPr>
                <w:rFonts w:cs="Times New Roman"/>
              </w:rPr>
            </w:pPr>
            <w:r w:rsidRPr="00080766">
              <w:rPr>
                <w:rFonts w:cs="Times New Roman"/>
                <w:color w:val="000000"/>
              </w:rPr>
              <w:t>High</w:t>
            </w:r>
          </w:p>
        </w:tc>
        <w:tc>
          <w:tcPr>
            <w:tcW w:w="2254" w:type="dxa"/>
          </w:tcPr>
          <w:p w14:paraId="09CA4199" w14:textId="7BAD31AC" w:rsidR="00D5631B" w:rsidRPr="00080766" w:rsidRDefault="00080766" w:rsidP="00D5631B">
            <w:pPr>
              <w:rPr>
                <w:rFonts w:cs="Times New Roman"/>
              </w:rPr>
            </w:pPr>
            <w:r w:rsidRPr="00080766">
              <w:rPr>
                <w:rFonts w:cs="Times New Roman"/>
                <w:color w:val="000000"/>
              </w:rPr>
              <w:t>Tey Jun Cheng</w:t>
            </w:r>
          </w:p>
        </w:tc>
      </w:tr>
      <w:tr w:rsidR="00D5631B" w:rsidRPr="00080766" w14:paraId="13621E5D" w14:textId="77777777" w:rsidTr="00341850">
        <w:tc>
          <w:tcPr>
            <w:tcW w:w="2254" w:type="dxa"/>
          </w:tcPr>
          <w:p w14:paraId="41A237C5" w14:textId="03965912" w:rsidR="00D5631B" w:rsidRPr="00080766" w:rsidRDefault="00D5631B" w:rsidP="00D5631B">
            <w:pPr>
              <w:rPr>
                <w:rFonts w:cs="Times New Roman"/>
              </w:rPr>
            </w:pPr>
            <w:r w:rsidRPr="00080766">
              <w:rPr>
                <w:rFonts w:cs="Times New Roman"/>
                <w:color w:val="000000"/>
              </w:rPr>
              <w:t>REQ_DC003</w:t>
            </w:r>
          </w:p>
        </w:tc>
        <w:tc>
          <w:tcPr>
            <w:tcW w:w="2254" w:type="dxa"/>
          </w:tcPr>
          <w:p w14:paraId="07424834" w14:textId="39E3AAE8" w:rsidR="00D5631B" w:rsidRPr="00080766" w:rsidRDefault="00D5631B" w:rsidP="00D5631B">
            <w:pPr>
              <w:rPr>
                <w:rFonts w:cs="Times New Roman"/>
              </w:rPr>
            </w:pPr>
            <w:r w:rsidRPr="00080766">
              <w:rPr>
                <w:rFonts w:cs="Times New Roman"/>
                <w:color w:val="000000"/>
              </w:rPr>
              <w:t>The system shall be developed and deployed within a 2-year timeframe to meet academic cycle planning.</w:t>
            </w:r>
          </w:p>
        </w:tc>
        <w:tc>
          <w:tcPr>
            <w:tcW w:w="2254" w:type="dxa"/>
          </w:tcPr>
          <w:p w14:paraId="14D898E2" w14:textId="6E2055ED" w:rsidR="00D5631B" w:rsidRPr="00080766" w:rsidRDefault="00D5631B" w:rsidP="00D5631B">
            <w:pPr>
              <w:rPr>
                <w:rFonts w:cs="Times New Roman"/>
              </w:rPr>
            </w:pPr>
            <w:r w:rsidRPr="00080766">
              <w:rPr>
                <w:rFonts w:cs="Times New Roman"/>
                <w:color w:val="000000"/>
              </w:rPr>
              <w:t>High</w:t>
            </w:r>
          </w:p>
        </w:tc>
        <w:tc>
          <w:tcPr>
            <w:tcW w:w="2254" w:type="dxa"/>
          </w:tcPr>
          <w:p w14:paraId="546DCD19" w14:textId="42B29822" w:rsidR="00D5631B" w:rsidRPr="00080766" w:rsidRDefault="00080766" w:rsidP="00D5631B">
            <w:pPr>
              <w:rPr>
                <w:rFonts w:cs="Times New Roman"/>
              </w:rPr>
            </w:pPr>
            <w:r w:rsidRPr="00080766">
              <w:rPr>
                <w:rFonts w:cs="Times New Roman"/>
                <w:color w:val="000000"/>
              </w:rPr>
              <w:t>Tey Jun Cheng</w:t>
            </w:r>
          </w:p>
        </w:tc>
      </w:tr>
      <w:tr w:rsidR="00D5631B" w:rsidRPr="00080766" w14:paraId="610CFEB3" w14:textId="77777777" w:rsidTr="00341850">
        <w:tc>
          <w:tcPr>
            <w:tcW w:w="2254" w:type="dxa"/>
          </w:tcPr>
          <w:p w14:paraId="363386F0" w14:textId="70EFA73B" w:rsidR="00D5631B" w:rsidRPr="00080766" w:rsidRDefault="00D5631B" w:rsidP="00D5631B">
            <w:pPr>
              <w:rPr>
                <w:rFonts w:cs="Times New Roman"/>
              </w:rPr>
            </w:pPr>
            <w:r w:rsidRPr="00080766">
              <w:rPr>
                <w:rFonts w:cs="Times New Roman"/>
                <w:color w:val="000000"/>
              </w:rPr>
              <w:t>REQ_DC004</w:t>
            </w:r>
          </w:p>
        </w:tc>
        <w:tc>
          <w:tcPr>
            <w:tcW w:w="2254" w:type="dxa"/>
          </w:tcPr>
          <w:p w14:paraId="71CC8505" w14:textId="34EF785F" w:rsidR="00D5631B" w:rsidRPr="00080766" w:rsidRDefault="00D5631B" w:rsidP="00D5631B">
            <w:pPr>
              <w:rPr>
                <w:rFonts w:cs="Times New Roman"/>
              </w:rPr>
            </w:pPr>
            <w:r w:rsidRPr="00080766">
              <w:rPr>
                <w:rFonts w:cs="Times New Roman"/>
                <w:color w:val="000000"/>
              </w:rPr>
              <w:t>The system shall not contain any advertisements or third-party marketing content.</w:t>
            </w:r>
          </w:p>
        </w:tc>
        <w:tc>
          <w:tcPr>
            <w:tcW w:w="2254" w:type="dxa"/>
          </w:tcPr>
          <w:p w14:paraId="4E17F6DE" w14:textId="61E9AAC1" w:rsidR="00D5631B" w:rsidRPr="00080766" w:rsidRDefault="00D5631B" w:rsidP="00D5631B">
            <w:pPr>
              <w:rPr>
                <w:rFonts w:cs="Times New Roman"/>
              </w:rPr>
            </w:pPr>
            <w:r w:rsidRPr="00080766">
              <w:rPr>
                <w:rFonts w:cs="Times New Roman"/>
                <w:color w:val="000000"/>
              </w:rPr>
              <w:t>High</w:t>
            </w:r>
          </w:p>
        </w:tc>
        <w:tc>
          <w:tcPr>
            <w:tcW w:w="2254" w:type="dxa"/>
          </w:tcPr>
          <w:p w14:paraId="08668BC7" w14:textId="3D148D73" w:rsidR="00D5631B" w:rsidRPr="00080766" w:rsidRDefault="00080766" w:rsidP="00D5631B">
            <w:pPr>
              <w:rPr>
                <w:rFonts w:cs="Times New Roman"/>
              </w:rPr>
            </w:pPr>
            <w:r w:rsidRPr="00080766">
              <w:rPr>
                <w:rFonts w:cs="Times New Roman"/>
                <w:color w:val="000000"/>
              </w:rPr>
              <w:t>Tey Jun Cheng</w:t>
            </w:r>
          </w:p>
        </w:tc>
      </w:tr>
      <w:tr w:rsidR="00D5631B" w:rsidRPr="00080766" w14:paraId="2074DFF7" w14:textId="77777777" w:rsidTr="00341850">
        <w:tc>
          <w:tcPr>
            <w:tcW w:w="2254" w:type="dxa"/>
          </w:tcPr>
          <w:p w14:paraId="4A93F5B7" w14:textId="65F908C9" w:rsidR="00D5631B" w:rsidRPr="00080766" w:rsidRDefault="00D5631B" w:rsidP="00D5631B">
            <w:pPr>
              <w:rPr>
                <w:rFonts w:cs="Times New Roman"/>
              </w:rPr>
            </w:pPr>
            <w:r w:rsidRPr="00080766">
              <w:rPr>
                <w:rFonts w:cs="Times New Roman"/>
                <w:color w:val="000000"/>
              </w:rPr>
              <w:t>REQ_DC005</w:t>
            </w:r>
          </w:p>
        </w:tc>
        <w:tc>
          <w:tcPr>
            <w:tcW w:w="2254" w:type="dxa"/>
          </w:tcPr>
          <w:p w14:paraId="29463B68" w14:textId="1DD2E9A1" w:rsidR="00D5631B" w:rsidRPr="00080766" w:rsidRDefault="00D5631B" w:rsidP="00D5631B">
            <w:pPr>
              <w:rPr>
                <w:rFonts w:cs="Times New Roman"/>
              </w:rPr>
            </w:pPr>
            <w:r w:rsidRPr="00080766">
              <w:rPr>
                <w:rFonts w:cs="Times New Roman"/>
                <w:color w:val="000000"/>
              </w:rPr>
              <w:t>The platform shall use secure and approved libraries and frameworks to reduce security risks.</w:t>
            </w:r>
          </w:p>
        </w:tc>
        <w:tc>
          <w:tcPr>
            <w:tcW w:w="2254" w:type="dxa"/>
          </w:tcPr>
          <w:p w14:paraId="0661DB07" w14:textId="3F597A77" w:rsidR="00D5631B" w:rsidRPr="00080766" w:rsidRDefault="00D5631B" w:rsidP="00D5631B">
            <w:pPr>
              <w:rPr>
                <w:rFonts w:cs="Times New Roman"/>
              </w:rPr>
            </w:pPr>
            <w:r w:rsidRPr="00080766">
              <w:rPr>
                <w:rFonts w:cs="Times New Roman"/>
                <w:color w:val="000000"/>
              </w:rPr>
              <w:t>Medium</w:t>
            </w:r>
          </w:p>
        </w:tc>
        <w:tc>
          <w:tcPr>
            <w:tcW w:w="2254" w:type="dxa"/>
          </w:tcPr>
          <w:p w14:paraId="731C51A3" w14:textId="53EDE4C7" w:rsidR="00D5631B" w:rsidRPr="00080766" w:rsidRDefault="00080766" w:rsidP="00D5631B">
            <w:pPr>
              <w:rPr>
                <w:rFonts w:cs="Times New Roman"/>
              </w:rPr>
            </w:pPr>
            <w:r w:rsidRPr="00080766">
              <w:rPr>
                <w:rFonts w:cs="Times New Roman"/>
                <w:color w:val="000000"/>
              </w:rPr>
              <w:t>Tey Jun Cheng</w:t>
            </w:r>
          </w:p>
        </w:tc>
      </w:tr>
      <w:tr w:rsidR="00D5631B" w:rsidRPr="00080766" w14:paraId="129CB5E2" w14:textId="77777777" w:rsidTr="00341850">
        <w:tc>
          <w:tcPr>
            <w:tcW w:w="2254" w:type="dxa"/>
          </w:tcPr>
          <w:p w14:paraId="790364B8" w14:textId="522C279F" w:rsidR="00D5631B" w:rsidRPr="00080766" w:rsidRDefault="00D5631B" w:rsidP="00D5631B">
            <w:pPr>
              <w:rPr>
                <w:rFonts w:cs="Times New Roman"/>
              </w:rPr>
            </w:pPr>
            <w:r w:rsidRPr="00080766">
              <w:rPr>
                <w:rFonts w:cs="Times New Roman"/>
                <w:color w:val="000000"/>
              </w:rPr>
              <w:t>REQ_DC006</w:t>
            </w:r>
          </w:p>
        </w:tc>
        <w:tc>
          <w:tcPr>
            <w:tcW w:w="2254" w:type="dxa"/>
          </w:tcPr>
          <w:p w14:paraId="123BEE2B" w14:textId="02F8D47C" w:rsidR="00D5631B" w:rsidRPr="00080766" w:rsidRDefault="00D5631B" w:rsidP="00D5631B">
            <w:pPr>
              <w:rPr>
                <w:rFonts w:cs="Times New Roman"/>
              </w:rPr>
            </w:pPr>
            <w:r w:rsidRPr="00080766">
              <w:rPr>
                <w:rFonts w:cs="Times New Roman"/>
                <w:color w:val="000000"/>
              </w:rPr>
              <w:t xml:space="preserve">The system shall be compatible with commonly used web browsers (e.g., Chrome, Firefox, </w:t>
            </w:r>
            <w:r w:rsidRPr="00080766">
              <w:rPr>
                <w:rFonts w:cs="Times New Roman"/>
                <w:color w:val="000000"/>
              </w:rPr>
              <w:lastRenderedPageBreak/>
              <w:t>Edge, Safari) and mobile platforms.</w:t>
            </w:r>
          </w:p>
        </w:tc>
        <w:tc>
          <w:tcPr>
            <w:tcW w:w="2254" w:type="dxa"/>
          </w:tcPr>
          <w:p w14:paraId="202C9CE6" w14:textId="1EFC44BB" w:rsidR="00D5631B" w:rsidRPr="00080766" w:rsidRDefault="00D5631B" w:rsidP="00D5631B">
            <w:pPr>
              <w:rPr>
                <w:rFonts w:cs="Times New Roman"/>
              </w:rPr>
            </w:pPr>
            <w:r w:rsidRPr="00080766">
              <w:rPr>
                <w:rFonts w:cs="Times New Roman"/>
                <w:color w:val="000000"/>
              </w:rPr>
              <w:lastRenderedPageBreak/>
              <w:t>High</w:t>
            </w:r>
          </w:p>
        </w:tc>
        <w:tc>
          <w:tcPr>
            <w:tcW w:w="2254" w:type="dxa"/>
          </w:tcPr>
          <w:p w14:paraId="6A8BDCA6" w14:textId="1BFFDC68" w:rsidR="00D5631B" w:rsidRPr="00080766" w:rsidRDefault="00080766" w:rsidP="00D5631B">
            <w:pPr>
              <w:rPr>
                <w:rFonts w:cs="Times New Roman"/>
              </w:rPr>
            </w:pPr>
            <w:r w:rsidRPr="00080766">
              <w:rPr>
                <w:rFonts w:cs="Times New Roman"/>
                <w:color w:val="000000"/>
              </w:rPr>
              <w:t>Tey Jun Cheng</w:t>
            </w:r>
          </w:p>
        </w:tc>
      </w:tr>
      <w:tr w:rsidR="00D5631B" w:rsidRPr="00080766" w14:paraId="4AC335D3" w14:textId="77777777" w:rsidTr="00341850">
        <w:tc>
          <w:tcPr>
            <w:tcW w:w="2254" w:type="dxa"/>
          </w:tcPr>
          <w:p w14:paraId="36AB4BAC" w14:textId="57CAA275" w:rsidR="00D5631B" w:rsidRPr="00080766" w:rsidRDefault="00D5631B" w:rsidP="00D5631B">
            <w:pPr>
              <w:rPr>
                <w:rFonts w:cs="Times New Roman"/>
              </w:rPr>
            </w:pPr>
            <w:r w:rsidRPr="00080766">
              <w:rPr>
                <w:rFonts w:cs="Times New Roman"/>
                <w:color w:val="000000"/>
              </w:rPr>
              <w:t>REQ_DC007</w:t>
            </w:r>
          </w:p>
        </w:tc>
        <w:tc>
          <w:tcPr>
            <w:tcW w:w="2254" w:type="dxa"/>
          </w:tcPr>
          <w:p w14:paraId="6482C9BE" w14:textId="13C74D6E" w:rsidR="00D5631B" w:rsidRPr="00080766" w:rsidRDefault="00D5631B" w:rsidP="00D5631B">
            <w:pPr>
              <w:rPr>
                <w:rFonts w:cs="Times New Roman"/>
              </w:rPr>
            </w:pPr>
            <w:r w:rsidRPr="00080766">
              <w:rPr>
                <w:rFonts w:cs="Times New Roman"/>
                <w:color w:val="000000"/>
              </w:rPr>
              <w:t>The system shall be optimized for both desktop and mobile use, ensuring consistent user experience.</w:t>
            </w:r>
          </w:p>
        </w:tc>
        <w:tc>
          <w:tcPr>
            <w:tcW w:w="2254" w:type="dxa"/>
          </w:tcPr>
          <w:p w14:paraId="08826A13" w14:textId="5FF23027" w:rsidR="00D5631B" w:rsidRPr="00080766" w:rsidRDefault="00D5631B" w:rsidP="00D5631B">
            <w:pPr>
              <w:rPr>
                <w:rFonts w:cs="Times New Roman"/>
              </w:rPr>
            </w:pPr>
            <w:r w:rsidRPr="00080766">
              <w:rPr>
                <w:rFonts w:cs="Times New Roman"/>
                <w:color w:val="000000"/>
              </w:rPr>
              <w:t>High</w:t>
            </w:r>
          </w:p>
        </w:tc>
        <w:tc>
          <w:tcPr>
            <w:tcW w:w="2254" w:type="dxa"/>
          </w:tcPr>
          <w:p w14:paraId="0E2C0B89" w14:textId="5263C7A9" w:rsidR="00D5631B" w:rsidRPr="00080766" w:rsidRDefault="00080766" w:rsidP="00D5631B">
            <w:pPr>
              <w:rPr>
                <w:rFonts w:cs="Times New Roman"/>
              </w:rPr>
            </w:pPr>
            <w:r w:rsidRPr="00080766">
              <w:rPr>
                <w:rFonts w:cs="Times New Roman"/>
                <w:color w:val="000000"/>
              </w:rPr>
              <w:t>Tey Jun Cheng</w:t>
            </w:r>
          </w:p>
        </w:tc>
      </w:tr>
      <w:tr w:rsidR="00D5631B" w:rsidRPr="00080766" w14:paraId="0A721328" w14:textId="77777777" w:rsidTr="00341850">
        <w:tc>
          <w:tcPr>
            <w:tcW w:w="2254" w:type="dxa"/>
          </w:tcPr>
          <w:p w14:paraId="0D3036FC" w14:textId="2CB5978D" w:rsidR="00D5631B" w:rsidRPr="00080766" w:rsidRDefault="00D5631B" w:rsidP="00D5631B">
            <w:pPr>
              <w:rPr>
                <w:rFonts w:cs="Times New Roman"/>
              </w:rPr>
            </w:pPr>
            <w:r w:rsidRPr="00080766">
              <w:rPr>
                <w:rFonts w:cs="Times New Roman"/>
                <w:color w:val="000000"/>
              </w:rPr>
              <w:t>REQ_DC008</w:t>
            </w:r>
          </w:p>
        </w:tc>
        <w:tc>
          <w:tcPr>
            <w:tcW w:w="2254" w:type="dxa"/>
          </w:tcPr>
          <w:p w14:paraId="0DBA262F" w14:textId="4D83CAAC" w:rsidR="00D5631B" w:rsidRPr="00080766" w:rsidRDefault="00D5631B" w:rsidP="00D5631B">
            <w:pPr>
              <w:rPr>
                <w:rFonts w:cs="Times New Roman"/>
              </w:rPr>
            </w:pPr>
            <w:r w:rsidRPr="00080766">
              <w:rPr>
                <w:rFonts w:cs="Times New Roman"/>
                <w:color w:val="000000"/>
              </w:rPr>
              <w:t>The platform shall integrate with the existing university Campus Management System and SMS Gateway without major infrastructure changes.</w:t>
            </w:r>
          </w:p>
        </w:tc>
        <w:tc>
          <w:tcPr>
            <w:tcW w:w="2254" w:type="dxa"/>
          </w:tcPr>
          <w:p w14:paraId="39579B3D" w14:textId="54030924" w:rsidR="00D5631B" w:rsidRPr="00080766" w:rsidRDefault="00D5631B" w:rsidP="00D5631B">
            <w:pPr>
              <w:rPr>
                <w:rFonts w:cs="Times New Roman"/>
              </w:rPr>
            </w:pPr>
            <w:r w:rsidRPr="00080766">
              <w:rPr>
                <w:rFonts w:cs="Times New Roman"/>
                <w:color w:val="000000"/>
              </w:rPr>
              <w:t>High</w:t>
            </w:r>
          </w:p>
        </w:tc>
        <w:tc>
          <w:tcPr>
            <w:tcW w:w="2254" w:type="dxa"/>
          </w:tcPr>
          <w:p w14:paraId="70EB358B" w14:textId="3D214F08" w:rsidR="00D5631B" w:rsidRPr="00080766" w:rsidRDefault="00080766" w:rsidP="00D5631B">
            <w:pPr>
              <w:rPr>
                <w:rFonts w:cs="Times New Roman"/>
              </w:rPr>
            </w:pPr>
            <w:r w:rsidRPr="00080766">
              <w:rPr>
                <w:rFonts w:cs="Times New Roman"/>
                <w:color w:val="000000"/>
              </w:rPr>
              <w:t>Tey Jun Cheng</w:t>
            </w:r>
          </w:p>
        </w:tc>
      </w:tr>
      <w:tr w:rsidR="00D5631B" w:rsidRPr="00080766" w14:paraId="0436AD75" w14:textId="77777777" w:rsidTr="00341850">
        <w:tc>
          <w:tcPr>
            <w:tcW w:w="2254" w:type="dxa"/>
          </w:tcPr>
          <w:p w14:paraId="479E5BBF" w14:textId="12DD4B18" w:rsidR="00D5631B" w:rsidRPr="00080766" w:rsidRDefault="00D5631B" w:rsidP="00D5631B">
            <w:pPr>
              <w:rPr>
                <w:rFonts w:cs="Times New Roman"/>
              </w:rPr>
            </w:pPr>
            <w:r w:rsidRPr="00080766">
              <w:rPr>
                <w:rFonts w:cs="Times New Roman"/>
                <w:color w:val="000000"/>
              </w:rPr>
              <w:t>REQ_DC009</w:t>
            </w:r>
          </w:p>
        </w:tc>
        <w:tc>
          <w:tcPr>
            <w:tcW w:w="2254" w:type="dxa"/>
          </w:tcPr>
          <w:p w14:paraId="21328B73" w14:textId="4E96A1AC" w:rsidR="00D5631B" w:rsidRPr="00080766" w:rsidRDefault="00D5631B" w:rsidP="00D5631B">
            <w:pPr>
              <w:rPr>
                <w:rFonts w:cs="Times New Roman"/>
              </w:rPr>
            </w:pPr>
            <w:r w:rsidRPr="00080766">
              <w:rPr>
                <w:rFonts w:cs="Times New Roman"/>
                <w:color w:val="000000"/>
              </w:rPr>
              <w:t xml:space="preserve">The platform shall align with the university's branding, including logo usage, </w:t>
            </w:r>
            <w:proofErr w:type="spellStart"/>
            <w:r w:rsidRPr="00080766">
              <w:rPr>
                <w:rFonts w:cs="Times New Roman"/>
                <w:color w:val="000000"/>
              </w:rPr>
              <w:t>color</w:t>
            </w:r>
            <w:proofErr w:type="spellEnd"/>
            <w:r w:rsidRPr="00080766">
              <w:rPr>
                <w:rFonts w:cs="Times New Roman"/>
                <w:color w:val="000000"/>
              </w:rPr>
              <w:t xml:space="preserve"> schemes, and tone of communication.</w:t>
            </w:r>
          </w:p>
        </w:tc>
        <w:tc>
          <w:tcPr>
            <w:tcW w:w="2254" w:type="dxa"/>
          </w:tcPr>
          <w:p w14:paraId="2B1C852F" w14:textId="03C5280B" w:rsidR="00D5631B" w:rsidRPr="00080766" w:rsidRDefault="00D5631B" w:rsidP="00D5631B">
            <w:pPr>
              <w:rPr>
                <w:rFonts w:cs="Times New Roman"/>
              </w:rPr>
            </w:pPr>
            <w:r w:rsidRPr="00080766">
              <w:rPr>
                <w:rFonts w:cs="Times New Roman"/>
                <w:color w:val="000000"/>
              </w:rPr>
              <w:t>Medium</w:t>
            </w:r>
          </w:p>
        </w:tc>
        <w:tc>
          <w:tcPr>
            <w:tcW w:w="2254" w:type="dxa"/>
          </w:tcPr>
          <w:p w14:paraId="002E1DB7" w14:textId="41C5D717" w:rsidR="00D5631B" w:rsidRPr="00080766" w:rsidRDefault="00080766" w:rsidP="00D5631B">
            <w:pPr>
              <w:rPr>
                <w:rFonts w:cs="Times New Roman"/>
              </w:rPr>
            </w:pPr>
            <w:r w:rsidRPr="00080766">
              <w:rPr>
                <w:rFonts w:cs="Times New Roman"/>
                <w:color w:val="000000"/>
              </w:rPr>
              <w:t>Tey Jun Cheng</w:t>
            </w:r>
          </w:p>
        </w:tc>
      </w:tr>
      <w:tr w:rsidR="00D5631B" w:rsidRPr="00080766" w14:paraId="448C1DFB" w14:textId="77777777" w:rsidTr="00341850">
        <w:tc>
          <w:tcPr>
            <w:tcW w:w="2254" w:type="dxa"/>
          </w:tcPr>
          <w:p w14:paraId="43504193" w14:textId="6B810067" w:rsidR="00D5631B" w:rsidRPr="00080766" w:rsidRDefault="00D5631B" w:rsidP="00D5631B">
            <w:pPr>
              <w:rPr>
                <w:rFonts w:cs="Times New Roman"/>
              </w:rPr>
            </w:pPr>
            <w:r w:rsidRPr="00080766">
              <w:rPr>
                <w:rFonts w:cs="Times New Roman"/>
                <w:color w:val="000000"/>
              </w:rPr>
              <w:t>REQ_DC010</w:t>
            </w:r>
          </w:p>
        </w:tc>
        <w:tc>
          <w:tcPr>
            <w:tcW w:w="2254" w:type="dxa"/>
          </w:tcPr>
          <w:p w14:paraId="78F08847" w14:textId="4EF97337" w:rsidR="00D5631B" w:rsidRPr="00080766" w:rsidRDefault="00D5631B" w:rsidP="00D5631B">
            <w:pPr>
              <w:rPr>
                <w:rFonts w:cs="Times New Roman"/>
              </w:rPr>
            </w:pPr>
            <w:r w:rsidRPr="00080766">
              <w:rPr>
                <w:rFonts w:cs="Times New Roman"/>
                <w:color w:val="000000"/>
              </w:rPr>
              <w:t>The system shall be designed with modularity to support future scalability, feature expansion, and integration.</w:t>
            </w:r>
          </w:p>
        </w:tc>
        <w:tc>
          <w:tcPr>
            <w:tcW w:w="2254" w:type="dxa"/>
          </w:tcPr>
          <w:p w14:paraId="3EA910DE" w14:textId="52C5F24D" w:rsidR="00D5631B" w:rsidRPr="00080766" w:rsidRDefault="00D5631B" w:rsidP="00D5631B">
            <w:pPr>
              <w:rPr>
                <w:rFonts w:cs="Times New Roman"/>
              </w:rPr>
            </w:pPr>
            <w:r w:rsidRPr="00080766">
              <w:rPr>
                <w:rFonts w:cs="Times New Roman"/>
                <w:color w:val="000000"/>
              </w:rPr>
              <w:t>High</w:t>
            </w:r>
          </w:p>
        </w:tc>
        <w:tc>
          <w:tcPr>
            <w:tcW w:w="2254" w:type="dxa"/>
          </w:tcPr>
          <w:p w14:paraId="76F8DEE6" w14:textId="037C9B7E" w:rsidR="00D5631B" w:rsidRPr="00080766" w:rsidRDefault="00080766" w:rsidP="00D5631B">
            <w:pPr>
              <w:rPr>
                <w:rFonts w:cs="Times New Roman"/>
              </w:rPr>
            </w:pPr>
            <w:r w:rsidRPr="00080766">
              <w:rPr>
                <w:rFonts w:cs="Times New Roman"/>
                <w:color w:val="000000"/>
              </w:rPr>
              <w:t>Tey Jun Cheng</w:t>
            </w:r>
          </w:p>
        </w:tc>
      </w:tr>
      <w:tr w:rsidR="00D5631B" w:rsidRPr="00080766" w14:paraId="162C2998" w14:textId="77777777" w:rsidTr="00341850">
        <w:tc>
          <w:tcPr>
            <w:tcW w:w="2254" w:type="dxa"/>
          </w:tcPr>
          <w:p w14:paraId="5E330574" w14:textId="40E31554" w:rsidR="00D5631B" w:rsidRPr="00080766" w:rsidRDefault="00D5631B" w:rsidP="00D5631B">
            <w:pPr>
              <w:rPr>
                <w:rFonts w:cs="Times New Roman"/>
              </w:rPr>
            </w:pPr>
            <w:r w:rsidRPr="00080766">
              <w:rPr>
                <w:rFonts w:cs="Times New Roman"/>
                <w:color w:val="000000"/>
              </w:rPr>
              <w:t>REQ_DC011</w:t>
            </w:r>
          </w:p>
        </w:tc>
        <w:tc>
          <w:tcPr>
            <w:tcW w:w="2254" w:type="dxa"/>
          </w:tcPr>
          <w:p w14:paraId="666514C5" w14:textId="62B61A6B" w:rsidR="00D5631B" w:rsidRPr="00080766" w:rsidRDefault="00D5631B" w:rsidP="00D5631B">
            <w:pPr>
              <w:rPr>
                <w:rFonts w:cs="Times New Roman"/>
              </w:rPr>
            </w:pPr>
            <w:r w:rsidRPr="00080766">
              <w:rPr>
                <w:rFonts w:cs="Times New Roman"/>
                <w:color w:val="000000"/>
              </w:rPr>
              <w:t>The system shall implement encryption techniques compliant with university IT security standards to protect sensitive data.</w:t>
            </w:r>
          </w:p>
        </w:tc>
        <w:tc>
          <w:tcPr>
            <w:tcW w:w="2254" w:type="dxa"/>
          </w:tcPr>
          <w:p w14:paraId="4EDABD68" w14:textId="7F207214" w:rsidR="00D5631B" w:rsidRPr="00080766" w:rsidRDefault="00D5631B" w:rsidP="00D5631B">
            <w:pPr>
              <w:rPr>
                <w:rFonts w:cs="Times New Roman"/>
              </w:rPr>
            </w:pPr>
            <w:r w:rsidRPr="00080766">
              <w:rPr>
                <w:rFonts w:cs="Times New Roman"/>
                <w:color w:val="000000"/>
              </w:rPr>
              <w:t>High</w:t>
            </w:r>
          </w:p>
        </w:tc>
        <w:tc>
          <w:tcPr>
            <w:tcW w:w="2254" w:type="dxa"/>
          </w:tcPr>
          <w:p w14:paraId="38A11194" w14:textId="7222B368" w:rsidR="00D5631B" w:rsidRPr="00080766" w:rsidRDefault="00080766" w:rsidP="00D5631B">
            <w:pPr>
              <w:rPr>
                <w:rFonts w:cs="Times New Roman"/>
              </w:rPr>
            </w:pPr>
            <w:r w:rsidRPr="00080766">
              <w:rPr>
                <w:rFonts w:cs="Times New Roman"/>
                <w:color w:val="000000"/>
              </w:rPr>
              <w:t>Tey Jun Cheng</w:t>
            </w:r>
          </w:p>
        </w:tc>
      </w:tr>
      <w:tr w:rsidR="00D5631B" w:rsidRPr="00080766" w14:paraId="03959D5E" w14:textId="77777777" w:rsidTr="00341850">
        <w:tc>
          <w:tcPr>
            <w:tcW w:w="2254" w:type="dxa"/>
          </w:tcPr>
          <w:p w14:paraId="4BE85D41" w14:textId="225D9310" w:rsidR="00D5631B" w:rsidRPr="00080766" w:rsidRDefault="00D5631B" w:rsidP="00D5631B">
            <w:pPr>
              <w:rPr>
                <w:rFonts w:cs="Times New Roman"/>
              </w:rPr>
            </w:pPr>
            <w:r w:rsidRPr="00080766">
              <w:rPr>
                <w:rFonts w:cs="Times New Roman"/>
                <w:color w:val="000000"/>
              </w:rPr>
              <w:t>REQ_DC012</w:t>
            </w:r>
          </w:p>
        </w:tc>
        <w:tc>
          <w:tcPr>
            <w:tcW w:w="2254" w:type="dxa"/>
          </w:tcPr>
          <w:p w14:paraId="2C4E674F" w14:textId="7ADFA261" w:rsidR="00D5631B" w:rsidRPr="00080766" w:rsidRDefault="00D5631B" w:rsidP="00D5631B">
            <w:pPr>
              <w:rPr>
                <w:rFonts w:cs="Times New Roman"/>
              </w:rPr>
            </w:pPr>
            <w:r w:rsidRPr="00080766">
              <w:rPr>
                <w:rFonts w:cs="Times New Roman"/>
                <w:color w:val="000000"/>
              </w:rPr>
              <w:t>The system shall follow low energy consumption standards to minimize environmental impact of 24/7 hosting.</w:t>
            </w:r>
          </w:p>
        </w:tc>
        <w:tc>
          <w:tcPr>
            <w:tcW w:w="2254" w:type="dxa"/>
          </w:tcPr>
          <w:p w14:paraId="56DE1804" w14:textId="70654DB5" w:rsidR="00D5631B" w:rsidRPr="00080766" w:rsidRDefault="00D5631B" w:rsidP="00D5631B">
            <w:pPr>
              <w:rPr>
                <w:rFonts w:cs="Times New Roman"/>
              </w:rPr>
            </w:pPr>
            <w:r w:rsidRPr="00080766">
              <w:rPr>
                <w:rFonts w:cs="Times New Roman"/>
                <w:color w:val="000000"/>
              </w:rPr>
              <w:t>Low</w:t>
            </w:r>
          </w:p>
        </w:tc>
        <w:tc>
          <w:tcPr>
            <w:tcW w:w="2254" w:type="dxa"/>
          </w:tcPr>
          <w:p w14:paraId="214C34E3" w14:textId="6E87431E" w:rsidR="00D5631B" w:rsidRPr="00080766" w:rsidRDefault="00080766" w:rsidP="00D5631B">
            <w:pPr>
              <w:rPr>
                <w:rFonts w:cs="Times New Roman"/>
              </w:rPr>
            </w:pPr>
            <w:r w:rsidRPr="00080766">
              <w:rPr>
                <w:rFonts w:cs="Times New Roman"/>
                <w:color w:val="000000"/>
              </w:rPr>
              <w:t>Tey Jun Cheng</w:t>
            </w:r>
          </w:p>
        </w:tc>
      </w:tr>
    </w:tbl>
    <w:p w14:paraId="6C72FCDC" w14:textId="77777777" w:rsidR="0037083D" w:rsidRDefault="0037083D">
      <w:pPr>
        <w:rPr>
          <w:rFonts w:eastAsiaTheme="majorEastAsia" w:cstheme="majorBidi"/>
          <w:b/>
          <w:sz w:val="28"/>
          <w:szCs w:val="28"/>
        </w:rPr>
      </w:pPr>
      <w:bookmarkStart w:id="1042" w:name="_Toc199027677"/>
      <w:r>
        <w:rPr>
          <w:sz w:val="28"/>
          <w:szCs w:val="28"/>
        </w:rPr>
        <w:br w:type="page"/>
      </w:r>
    </w:p>
    <w:p w14:paraId="01162F59" w14:textId="735058FE" w:rsidR="00DF6A52" w:rsidRDefault="00DF6A52" w:rsidP="00FF256A">
      <w:pPr>
        <w:pStyle w:val="Heading1"/>
        <w:rPr>
          <w:sz w:val="28"/>
          <w:szCs w:val="28"/>
        </w:rPr>
      </w:pPr>
      <w:del w:id="1043" w:author="Teoh Xuan Xuan" w:date="2025-05-25T20:28:00Z" w16du:dateUtc="2025-05-25T12:28:00Z">
        <w:r w:rsidRPr="00FF256A" w:rsidDel="00B36789">
          <w:rPr>
            <w:sz w:val="28"/>
            <w:szCs w:val="28"/>
          </w:rPr>
          <w:lastRenderedPageBreak/>
          <w:delText> </w:delText>
        </w:r>
      </w:del>
      <w:r w:rsidRPr="00FF256A">
        <w:rPr>
          <w:sz w:val="28"/>
          <w:szCs w:val="28"/>
        </w:rPr>
        <w:t>3.</w:t>
      </w:r>
      <w:r w:rsidR="00FF256A" w:rsidRPr="00FF256A">
        <w:rPr>
          <w:rFonts w:hint="eastAsia"/>
          <w:sz w:val="28"/>
          <w:szCs w:val="28"/>
        </w:rPr>
        <w:t>8</w:t>
      </w:r>
      <w:r w:rsidRPr="00FF256A">
        <w:rPr>
          <w:sz w:val="28"/>
          <w:szCs w:val="28"/>
        </w:rPr>
        <w:t xml:space="preserve"> Standard Compliance</w:t>
      </w:r>
      <w:bookmarkEnd w:id="1042"/>
    </w:p>
    <w:p w14:paraId="59CC29AF" w14:textId="39FAFEDF" w:rsidR="0037083D" w:rsidRDefault="0037083D" w:rsidP="00B36789">
      <w:pPr>
        <w:spacing w:line="276" w:lineRule="auto"/>
        <w:jc w:val="both"/>
        <w:pPrChange w:id="1044" w:author="Teoh Xuan Xuan" w:date="2025-05-25T20:28:00Z" w16du:dateUtc="2025-05-25T12:28:00Z">
          <w:pPr/>
        </w:pPrChange>
      </w:pPr>
      <w:r w:rsidRPr="0037083D">
        <w:t xml:space="preserve">This section outlines the standard compliance requirements considered during the development of the </w:t>
      </w:r>
      <w:proofErr w:type="spellStart"/>
      <w:r w:rsidRPr="0037083D">
        <w:t>myMMU</w:t>
      </w:r>
      <w:proofErr w:type="spellEnd"/>
      <w:r w:rsidRPr="0037083D">
        <w:t xml:space="preserve"> University Communication and Services Portal. These requirements ensure that the system aligns with relevant regulations, promotes secure data handling, enhances accessibility for all users, and ensures system interoperability and quality.</w:t>
      </w:r>
    </w:p>
    <w:p w14:paraId="2E4FA302" w14:textId="77777777" w:rsidR="0037083D" w:rsidRDefault="0037083D" w:rsidP="0037083D"/>
    <w:p w14:paraId="492D6154" w14:textId="52224717" w:rsidR="0037083D" w:rsidRPr="004C5FC7" w:rsidRDefault="0037083D" w:rsidP="00B36789">
      <w:pPr>
        <w:pStyle w:val="Quote"/>
        <w:pPrChange w:id="1045" w:author="Teoh Xuan Xuan" w:date="2025-05-25T20:28:00Z" w16du:dateUtc="2025-05-25T12:28:00Z">
          <w:pPr>
            <w:jc w:val="center"/>
          </w:pPr>
        </w:pPrChange>
      </w:pPr>
      <w:r w:rsidRPr="004C5FC7">
        <w:t>Table 3.8: Standard Compliance Table</w:t>
      </w:r>
    </w:p>
    <w:tbl>
      <w:tblPr>
        <w:tblStyle w:val="TableGrid"/>
        <w:tblW w:w="0" w:type="auto"/>
        <w:tblLook w:val="04A0" w:firstRow="1" w:lastRow="0" w:firstColumn="1" w:lastColumn="0" w:noHBand="0" w:noVBand="1"/>
      </w:tblPr>
      <w:tblGrid>
        <w:gridCol w:w="1980"/>
        <w:gridCol w:w="4252"/>
        <w:gridCol w:w="1276"/>
        <w:gridCol w:w="1508"/>
      </w:tblGrid>
      <w:tr w:rsidR="004C5FC7" w:rsidRPr="004C5FC7" w14:paraId="4EBBBF72" w14:textId="77777777" w:rsidTr="004C5FC7">
        <w:tc>
          <w:tcPr>
            <w:tcW w:w="1980" w:type="dxa"/>
          </w:tcPr>
          <w:p w14:paraId="3BF4D139" w14:textId="436075E1" w:rsidR="004C5FC7" w:rsidRPr="004C5FC7" w:rsidRDefault="004C5FC7" w:rsidP="0037083D">
            <w:pPr>
              <w:rPr>
                <w:b/>
                <w:bCs/>
              </w:rPr>
            </w:pPr>
            <w:r w:rsidRPr="004C5FC7">
              <w:rPr>
                <w:b/>
                <w:bCs/>
              </w:rPr>
              <w:t>Requirement ID</w:t>
            </w:r>
          </w:p>
        </w:tc>
        <w:tc>
          <w:tcPr>
            <w:tcW w:w="4252" w:type="dxa"/>
          </w:tcPr>
          <w:p w14:paraId="3A0B4449" w14:textId="2CFD00C6" w:rsidR="004C5FC7" w:rsidRPr="004C5FC7" w:rsidRDefault="004C5FC7" w:rsidP="0037083D">
            <w:pPr>
              <w:rPr>
                <w:b/>
                <w:bCs/>
              </w:rPr>
            </w:pPr>
            <w:r w:rsidRPr="004C5FC7">
              <w:rPr>
                <w:b/>
                <w:bCs/>
              </w:rPr>
              <w:t>Description</w:t>
            </w:r>
          </w:p>
        </w:tc>
        <w:tc>
          <w:tcPr>
            <w:tcW w:w="1276" w:type="dxa"/>
          </w:tcPr>
          <w:p w14:paraId="5D47706C" w14:textId="3F725472" w:rsidR="004C5FC7" w:rsidRPr="004C5FC7" w:rsidRDefault="004C5FC7" w:rsidP="0037083D">
            <w:pPr>
              <w:rPr>
                <w:b/>
                <w:bCs/>
              </w:rPr>
            </w:pPr>
            <w:r w:rsidRPr="004C5FC7">
              <w:rPr>
                <w:b/>
                <w:bCs/>
              </w:rPr>
              <w:t>Priority</w:t>
            </w:r>
          </w:p>
        </w:tc>
        <w:tc>
          <w:tcPr>
            <w:tcW w:w="1508" w:type="dxa"/>
          </w:tcPr>
          <w:p w14:paraId="18B0B927" w14:textId="67F42778" w:rsidR="004C5FC7" w:rsidRPr="004C5FC7" w:rsidRDefault="004C5FC7" w:rsidP="0037083D">
            <w:pPr>
              <w:rPr>
                <w:b/>
                <w:bCs/>
              </w:rPr>
            </w:pPr>
            <w:r w:rsidRPr="004C5FC7">
              <w:rPr>
                <w:b/>
                <w:bCs/>
              </w:rPr>
              <w:t>Author</w:t>
            </w:r>
          </w:p>
        </w:tc>
      </w:tr>
      <w:tr w:rsidR="004C5FC7" w14:paraId="71684B41" w14:textId="77777777" w:rsidTr="004C5FC7">
        <w:tc>
          <w:tcPr>
            <w:tcW w:w="1980" w:type="dxa"/>
          </w:tcPr>
          <w:p w14:paraId="13AC4DAF" w14:textId="5AF7E065" w:rsidR="004C5FC7" w:rsidRDefault="004C5FC7" w:rsidP="0037083D">
            <w:r w:rsidRPr="004C5FC7">
              <w:t>REQ_SC001</w:t>
            </w:r>
          </w:p>
        </w:tc>
        <w:tc>
          <w:tcPr>
            <w:tcW w:w="4252" w:type="dxa"/>
          </w:tcPr>
          <w:p w14:paraId="542D012C" w14:textId="49275C1C" w:rsidR="004C5FC7" w:rsidRDefault="004C5FC7" w:rsidP="0037083D">
            <w:r w:rsidRPr="004C5FC7">
              <w:t>The system shall comply with the Personal Data Protection Act (PDPA) to ensure secure handling of students’, parents’, and staff’s personal and academic data.</w:t>
            </w:r>
          </w:p>
        </w:tc>
        <w:tc>
          <w:tcPr>
            <w:tcW w:w="1276" w:type="dxa"/>
          </w:tcPr>
          <w:p w14:paraId="5D92E394" w14:textId="423173DC" w:rsidR="004C5FC7" w:rsidRDefault="004C5FC7" w:rsidP="0037083D">
            <w:r>
              <w:t>High</w:t>
            </w:r>
          </w:p>
        </w:tc>
        <w:tc>
          <w:tcPr>
            <w:tcW w:w="1508" w:type="dxa"/>
          </w:tcPr>
          <w:p w14:paraId="67318280" w14:textId="0816DC93" w:rsidR="004C5FC7" w:rsidRDefault="004C5FC7" w:rsidP="0037083D">
            <w:r>
              <w:t>Yang Jia En</w:t>
            </w:r>
          </w:p>
        </w:tc>
      </w:tr>
      <w:tr w:rsidR="004C5FC7" w14:paraId="4490AD9E" w14:textId="77777777" w:rsidTr="004C5FC7">
        <w:tc>
          <w:tcPr>
            <w:tcW w:w="1980" w:type="dxa"/>
          </w:tcPr>
          <w:p w14:paraId="491BE5E3" w14:textId="1EDD686F" w:rsidR="004C5FC7" w:rsidRDefault="004C5FC7" w:rsidP="004C5FC7">
            <w:r w:rsidRPr="004C5FC7">
              <w:t>REQ_SC00</w:t>
            </w:r>
            <w:r>
              <w:t>2</w:t>
            </w:r>
          </w:p>
        </w:tc>
        <w:tc>
          <w:tcPr>
            <w:tcW w:w="4252" w:type="dxa"/>
          </w:tcPr>
          <w:p w14:paraId="4E4F173F" w14:textId="1CF74948" w:rsidR="004C5FC7" w:rsidRDefault="004C5FC7" w:rsidP="004C5FC7">
            <w:r w:rsidRPr="004C5FC7">
              <w:t>The platform shall adhere to the Web Content Accessibility Guidelines (WCAG) 2.1, ensuring the system is accessible to users with disabilities, including support for screen readers and high-contrast modes.</w:t>
            </w:r>
          </w:p>
        </w:tc>
        <w:tc>
          <w:tcPr>
            <w:tcW w:w="1276" w:type="dxa"/>
          </w:tcPr>
          <w:p w14:paraId="4B3BA74D" w14:textId="3B97FBE8" w:rsidR="004C5FC7" w:rsidRDefault="004C5FC7" w:rsidP="004C5FC7">
            <w:r>
              <w:t>High</w:t>
            </w:r>
          </w:p>
        </w:tc>
        <w:tc>
          <w:tcPr>
            <w:tcW w:w="1508" w:type="dxa"/>
          </w:tcPr>
          <w:p w14:paraId="4A8DFF87" w14:textId="4253A82C" w:rsidR="004C5FC7" w:rsidRDefault="004C5FC7" w:rsidP="004C5FC7">
            <w:r>
              <w:t>Yang Jia En</w:t>
            </w:r>
          </w:p>
        </w:tc>
      </w:tr>
      <w:tr w:rsidR="004C5FC7" w14:paraId="3D425B0D" w14:textId="77777777" w:rsidTr="004C5FC7">
        <w:tc>
          <w:tcPr>
            <w:tcW w:w="1980" w:type="dxa"/>
          </w:tcPr>
          <w:p w14:paraId="7D615C7D" w14:textId="1D4322C7" w:rsidR="004C5FC7" w:rsidRDefault="004C5FC7" w:rsidP="004C5FC7">
            <w:r w:rsidRPr="004C5FC7">
              <w:t>REQ_SC00</w:t>
            </w:r>
            <w:r>
              <w:t>3</w:t>
            </w:r>
          </w:p>
        </w:tc>
        <w:tc>
          <w:tcPr>
            <w:tcW w:w="4252" w:type="dxa"/>
          </w:tcPr>
          <w:p w14:paraId="1B261C4D" w14:textId="0C337EAB" w:rsidR="004C5FC7" w:rsidRDefault="004C5FC7" w:rsidP="004C5FC7">
            <w:r w:rsidRPr="004C5FC7">
              <w:t>The platform shall follow the ISO/IEC 27001 standard to implement and maintain effective information security controls.</w:t>
            </w:r>
          </w:p>
        </w:tc>
        <w:tc>
          <w:tcPr>
            <w:tcW w:w="1276" w:type="dxa"/>
          </w:tcPr>
          <w:p w14:paraId="2018773D" w14:textId="330C92E1" w:rsidR="004C5FC7" w:rsidRDefault="004C5FC7" w:rsidP="004C5FC7">
            <w:r>
              <w:t>High</w:t>
            </w:r>
          </w:p>
        </w:tc>
        <w:tc>
          <w:tcPr>
            <w:tcW w:w="1508" w:type="dxa"/>
          </w:tcPr>
          <w:p w14:paraId="65A31AA7" w14:textId="633D53BC" w:rsidR="004C5FC7" w:rsidRDefault="004C5FC7" w:rsidP="004C5FC7">
            <w:r>
              <w:t>Yang Jia En</w:t>
            </w:r>
          </w:p>
        </w:tc>
      </w:tr>
      <w:tr w:rsidR="004C5FC7" w14:paraId="1C3F9AB1" w14:textId="77777777" w:rsidTr="004C5FC7">
        <w:tc>
          <w:tcPr>
            <w:tcW w:w="1980" w:type="dxa"/>
          </w:tcPr>
          <w:p w14:paraId="35ABC828" w14:textId="35D62471" w:rsidR="004C5FC7" w:rsidRDefault="004C5FC7" w:rsidP="004C5FC7">
            <w:r w:rsidRPr="004C5FC7">
              <w:t>REQ_SC00</w:t>
            </w:r>
            <w:r>
              <w:t>4</w:t>
            </w:r>
          </w:p>
        </w:tc>
        <w:tc>
          <w:tcPr>
            <w:tcW w:w="4252" w:type="dxa"/>
          </w:tcPr>
          <w:p w14:paraId="1A2A767B" w14:textId="7F298C46" w:rsidR="004C5FC7" w:rsidRDefault="004C5FC7" w:rsidP="004C5FC7">
            <w:r w:rsidRPr="004C5FC7">
              <w:t>The system shall align with the ISO/IEC 25010 quality model to ensure proper focus on functionality, reliability, usability, and maintainability.</w:t>
            </w:r>
          </w:p>
        </w:tc>
        <w:tc>
          <w:tcPr>
            <w:tcW w:w="1276" w:type="dxa"/>
          </w:tcPr>
          <w:p w14:paraId="6A101F41" w14:textId="489D466A" w:rsidR="004C5FC7" w:rsidRDefault="004C5FC7" w:rsidP="004C5FC7">
            <w:r>
              <w:t>Medium</w:t>
            </w:r>
          </w:p>
        </w:tc>
        <w:tc>
          <w:tcPr>
            <w:tcW w:w="1508" w:type="dxa"/>
          </w:tcPr>
          <w:p w14:paraId="078BE0E6" w14:textId="2A11B462" w:rsidR="004C5FC7" w:rsidRDefault="004C5FC7" w:rsidP="004C5FC7">
            <w:r>
              <w:t>Yang Jia En</w:t>
            </w:r>
          </w:p>
        </w:tc>
      </w:tr>
      <w:tr w:rsidR="004C5FC7" w14:paraId="51362ADB" w14:textId="77777777" w:rsidTr="004C5FC7">
        <w:tc>
          <w:tcPr>
            <w:tcW w:w="1980" w:type="dxa"/>
          </w:tcPr>
          <w:p w14:paraId="4F1E488C" w14:textId="1661D6CD" w:rsidR="004C5FC7" w:rsidRDefault="004C5FC7" w:rsidP="004C5FC7">
            <w:r w:rsidRPr="004C5FC7">
              <w:t>REQ_SC00</w:t>
            </w:r>
            <w:r>
              <w:t>5</w:t>
            </w:r>
          </w:p>
        </w:tc>
        <w:tc>
          <w:tcPr>
            <w:tcW w:w="4252" w:type="dxa"/>
          </w:tcPr>
          <w:p w14:paraId="57D2114D" w14:textId="66564335" w:rsidR="004C5FC7" w:rsidRDefault="004C5FC7" w:rsidP="004C5FC7">
            <w:r w:rsidRPr="004C5FC7">
              <w:t>The system shall comply with the Digital Millennium Copyright Act (DMCA) or equivalent institutional copyright policies to avoid infringement of uploaded educational content.</w:t>
            </w:r>
            <w:r w:rsidRPr="004C5FC7">
              <w:tab/>
            </w:r>
          </w:p>
        </w:tc>
        <w:tc>
          <w:tcPr>
            <w:tcW w:w="1276" w:type="dxa"/>
          </w:tcPr>
          <w:p w14:paraId="30EEAD23" w14:textId="59A89BF3" w:rsidR="004C5FC7" w:rsidRDefault="004C5FC7" w:rsidP="004C5FC7">
            <w:r>
              <w:t>Medium</w:t>
            </w:r>
          </w:p>
        </w:tc>
        <w:tc>
          <w:tcPr>
            <w:tcW w:w="1508" w:type="dxa"/>
          </w:tcPr>
          <w:p w14:paraId="4F74DC59" w14:textId="4DEE2368" w:rsidR="004C5FC7" w:rsidRDefault="004C5FC7" w:rsidP="004C5FC7">
            <w:r>
              <w:t>Yang Jia En</w:t>
            </w:r>
          </w:p>
        </w:tc>
      </w:tr>
    </w:tbl>
    <w:p w14:paraId="20408377" w14:textId="77777777" w:rsidR="0037083D" w:rsidRPr="0037083D" w:rsidRDefault="0037083D" w:rsidP="0037083D"/>
    <w:p w14:paraId="19CB5400" w14:textId="77777777" w:rsidR="0037083D" w:rsidRDefault="0037083D">
      <w:pPr>
        <w:rPr>
          <w:rFonts w:eastAsiaTheme="majorEastAsia" w:cstheme="majorBidi"/>
          <w:b/>
          <w:sz w:val="28"/>
          <w:szCs w:val="28"/>
        </w:rPr>
      </w:pPr>
      <w:bookmarkStart w:id="1046" w:name="_Toc199027678"/>
      <w:r>
        <w:rPr>
          <w:szCs w:val="28"/>
        </w:rPr>
        <w:br w:type="page"/>
      </w:r>
    </w:p>
    <w:p w14:paraId="4B231DB5" w14:textId="0868066E" w:rsidR="00DF6A52" w:rsidRDefault="00DF6A52" w:rsidP="008C1A3F">
      <w:pPr>
        <w:pStyle w:val="Heading2"/>
        <w:rPr>
          <w:szCs w:val="28"/>
        </w:rPr>
      </w:pPr>
      <w:del w:id="1047" w:author="Teoh Xuan Xuan" w:date="2025-05-25T20:28:00Z" w16du:dateUtc="2025-05-25T12:28:00Z">
        <w:r w:rsidRPr="00FF256A" w:rsidDel="00B36789">
          <w:rPr>
            <w:szCs w:val="28"/>
          </w:rPr>
          <w:lastRenderedPageBreak/>
          <w:delText> </w:delText>
        </w:r>
      </w:del>
      <w:r w:rsidRPr="00FF256A">
        <w:rPr>
          <w:szCs w:val="28"/>
        </w:rPr>
        <w:t>3.</w:t>
      </w:r>
      <w:r w:rsidR="00FF256A" w:rsidRPr="00FF256A">
        <w:rPr>
          <w:rFonts w:hint="eastAsia"/>
          <w:szCs w:val="28"/>
        </w:rPr>
        <w:t>9</w:t>
      </w:r>
      <w:r w:rsidRPr="00FF256A">
        <w:rPr>
          <w:szCs w:val="28"/>
        </w:rPr>
        <w:t xml:space="preserve"> Software System Attributes</w:t>
      </w:r>
      <w:bookmarkEnd w:id="1046"/>
    </w:p>
    <w:p w14:paraId="5B054344" w14:textId="61B9D38B" w:rsidR="00C64BB4" w:rsidRPr="00C64BB4" w:rsidRDefault="00C64BB4" w:rsidP="00B36789">
      <w:pPr>
        <w:spacing w:line="276" w:lineRule="auto"/>
        <w:jc w:val="both"/>
        <w:pPrChange w:id="1048" w:author="Teoh Xuan Xuan" w:date="2025-05-25T20:29:00Z" w16du:dateUtc="2025-05-25T12:29:00Z">
          <w:pPr/>
        </w:pPrChange>
      </w:pPr>
      <w:r w:rsidRPr="00C64BB4">
        <w:t xml:space="preserve">This section describes the essential qualities and characteristics the University Communication and Services Portal must </w:t>
      </w:r>
      <w:proofErr w:type="spellStart"/>
      <w:r w:rsidRPr="00C64BB4">
        <w:t>fulfill</w:t>
      </w:r>
      <w:proofErr w:type="spellEnd"/>
      <w:r w:rsidRPr="00C64BB4">
        <w:t>. These software attributes define how the system should behave in terms of performance, reliability, maintainability, and user interaction, ensuring the system functions smoothly and supports its users effectively.</w:t>
      </w:r>
    </w:p>
    <w:p w14:paraId="1D378153" w14:textId="347CD61A" w:rsidR="00DF6A52" w:rsidRDefault="00DF6A52" w:rsidP="004672A7">
      <w:pPr>
        <w:pStyle w:val="Heading3"/>
      </w:pPr>
      <w:bookmarkStart w:id="1049" w:name="_Toc199027679"/>
      <w:del w:id="1050" w:author="Teoh Xuan Xuan" w:date="2025-05-25T20:29:00Z" w16du:dateUtc="2025-05-25T12:29:00Z">
        <w:r w:rsidRPr="00DF6A52" w:rsidDel="00B36789">
          <w:delText> </w:delText>
        </w:r>
        <w:r w:rsidRPr="00DF6A52" w:rsidDel="00B36789">
          <w:delText> </w:delText>
        </w:r>
      </w:del>
      <w:r w:rsidRPr="00DF6A52">
        <w:t>3.</w:t>
      </w:r>
      <w:r w:rsidR="00FF256A">
        <w:rPr>
          <w:rFonts w:hint="eastAsia"/>
        </w:rPr>
        <w:t>9</w:t>
      </w:r>
      <w:r w:rsidRPr="00DF6A52">
        <w:t>.1 Accuracy</w:t>
      </w:r>
      <w:bookmarkEnd w:id="1049"/>
    </w:p>
    <w:p w14:paraId="270A54E5" w14:textId="6CF4B4DD" w:rsidR="003C64E0" w:rsidRPr="003C64E0" w:rsidRDefault="003C64E0" w:rsidP="00B36789">
      <w:pPr>
        <w:pStyle w:val="Quote"/>
        <w:pPrChange w:id="1051" w:author="Teoh Xuan Xuan" w:date="2025-05-25T20:29:00Z" w16du:dateUtc="2025-05-25T12:29:00Z">
          <w:pPr>
            <w:jc w:val="center"/>
          </w:pPr>
        </w:pPrChange>
      </w:pPr>
      <w:r w:rsidRPr="003C64E0">
        <w:t>Table 3.9.1: Accuracy Table</w:t>
      </w:r>
    </w:p>
    <w:tbl>
      <w:tblPr>
        <w:tblStyle w:val="TableGrid"/>
        <w:tblW w:w="0" w:type="auto"/>
        <w:tblLook w:val="04A0" w:firstRow="1" w:lastRow="0" w:firstColumn="1" w:lastColumn="0" w:noHBand="0" w:noVBand="1"/>
      </w:tblPr>
      <w:tblGrid>
        <w:gridCol w:w="2254"/>
        <w:gridCol w:w="2254"/>
        <w:gridCol w:w="2254"/>
        <w:gridCol w:w="2254"/>
      </w:tblGrid>
      <w:tr w:rsidR="00E60D47" w:rsidRPr="003C64E0" w14:paraId="61ABD976" w14:textId="77777777" w:rsidTr="0054497E">
        <w:tc>
          <w:tcPr>
            <w:tcW w:w="2254" w:type="dxa"/>
          </w:tcPr>
          <w:p w14:paraId="6DDE0CAC" w14:textId="3477EAD2" w:rsidR="00E60D47" w:rsidRPr="003C64E0" w:rsidRDefault="00E60D47" w:rsidP="00E60D47">
            <w:pPr>
              <w:rPr>
                <w:rFonts w:cs="Times New Roman"/>
              </w:rPr>
            </w:pPr>
            <w:r w:rsidRPr="003C64E0">
              <w:rPr>
                <w:rFonts w:cs="Times New Roman"/>
                <w:b/>
                <w:bCs/>
                <w:color w:val="000000"/>
              </w:rPr>
              <w:t>Requirement ID</w:t>
            </w:r>
          </w:p>
        </w:tc>
        <w:tc>
          <w:tcPr>
            <w:tcW w:w="2254" w:type="dxa"/>
          </w:tcPr>
          <w:p w14:paraId="7A992767" w14:textId="77785865" w:rsidR="00E60D47" w:rsidRPr="003C64E0" w:rsidRDefault="00E60D47" w:rsidP="00E60D47">
            <w:pPr>
              <w:rPr>
                <w:rFonts w:cs="Times New Roman"/>
              </w:rPr>
            </w:pPr>
            <w:r w:rsidRPr="003C64E0">
              <w:rPr>
                <w:rFonts w:cs="Times New Roman"/>
                <w:b/>
                <w:bCs/>
                <w:color w:val="000000"/>
              </w:rPr>
              <w:t>Description</w:t>
            </w:r>
          </w:p>
        </w:tc>
        <w:tc>
          <w:tcPr>
            <w:tcW w:w="2254" w:type="dxa"/>
          </w:tcPr>
          <w:p w14:paraId="6089A39C" w14:textId="5EE42049" w:rsidR="00E60D47" w:rsidRPr="003C64E0" w:rsidRDefault="00E60D47" w:rsidP="00E60D47">
            <w:pPr>
              <w:rPr>
                <w:rFonts w:cs="Times New Roman"/>
              </w:rPr>
            </w:pPr>
            <w:r w:rsidRPr="003C64E0">
              <w:rPr>
                <w:rFonts w:cs="Times New Roman"/>
                <w:b/>
                <w:bCs/>
                <w:color w:val="000000"/>
              </w:rPr>
              <w:t>Priority</w:t>
            </w:r>
          </w:p>
        </w:tc>
        <w:tc>
          <w:tcPr>
            <w:tcW w:w="2254" w:type="dxa"/>
          </w:tcPr>
          <w:p w14:paraId="1B5687FE" w14:textId="70B78BA0" w:rsidR="00E60D47" w:rsidRPr="003C64E0" w:rsidRDefault="00E60D47" w:rsidP="00E60D47">
            <w:pPr>
              <w:rPr>
                <w:rFonts w:cs="Times New Roman"/>
              </w:rPr>
            </w:pPr>
            <w:r w:rsidRPr="003C64E0">
              <w:rPr>
                <w:rFonts w:cs="Times New Roman"/>
                <w:b/>
                <w:bCs/>
                <w:color w:val="000000"/>
              </w:rPr>
              <w:t>Author</w:t>
            </w:r>
          </w:p>
        </w:tc>
      </w:tr>
      <w:tr w:rsidR="00E60D47" w:rsidRPr="003C64E0" w14:paraId="2CE19C3F" w14:textId="77777777" w:rsidTr="0054497E">
        <w:tc>
          <w:tcPr>
            <w:tcW w:w="2254" w:type="dxa"/>
          </w:tcPr>
          <w:p w14:paraId="18C27AEE" w14:textId="4C7463AC" w:rsidR="00E60D47" w:rsidRPr="003C64E0" w:rsidRDefault="00E60D47" w:rsidP="00E60D47">
            <w:pPr>
              <w:rPr>
                <w:rFonts w:cs="Times New Roman"/>
              </w:rPr>
            </w:pPr>
            <w:r w:rsidRPr="003C64E0">
              <w:rPr>
                <w:rFonts w:cs="Times New Roman"/>
                <w:color w:val="000000"/>
              </w:rPr>
              <w:t>REQ_SRA001</w:t>
            </w:r>
          </w:p>
        </w:tc>
        <w:tc>
          <w:tcPr>
            <w:tcW w:w="2254" w:type="dxa"/>
          </w:tcPr>
          <w:p w14:paraId="77F2C7FC" w14:textId="2820A2B7" w:rsidR="00E60D47" w:rsidRPr="003C64E0" w:rsidRDefault="00E60D47" w:rsidP="00E60D47">
            <w:pPr>
              <w:rPr>
                <w:rFonts w:cs="Times New Roman"/>
              </w:rPr>
            </w:pPr>
            <w:r w:rsidRPr="003C64E0">
              <w:rPr>
                <w:rFonts w:cs="Times New Roman"/>
                <w:color w:val="000000"/>
              </w:rPr>
              <w:t>The system shall maintain an error rate below 0.001% in all academic calculations and data displays (e.g., grade averages, billing summaries).</w:t>
            </w:r>
          </w:p>
        </w:tc>
        <w:tc>
          <w:tcPr>
            <w:tcW w:w="2254" w:type="dxa"/>
          </w:tcPr>
          <w:p w14:paraId="37EF1259" w14:textId="070F092C" w:rsidR="00E60D47" w:rsidRPr="003C64E0" w:rsidRDefault="00E60D47" w:rsidP="00E60D47">
            <w:pPr>
              <w:rPr>
                <w:rFonts w:cs="Times New Roman"/>
              </w:rPr>
            </w:pPr>
            <w:r w:rsidRPr="003C64E0">
              <w:rPr>
                <w:rFonts w:cs="Times New Roman"/>
                <w:color w:val="000000"/>
              </w:rPr>
              <w:t>High</w:t>
            </w:r>
          </w:p>
        </w:tc>
        <w:tc>
          <w:tcPr>
            <w:tcW w:w="2254" w:type="dxa"/>
          </w:tcPr>
          <w:p w14:paraId="699FA749" w14:textId="31D803EA" w:rsidR="00E60D47" w:rsidRPr="003C64E0" w:rsidRDefault="00E60D47" w:rsidP="00E60D47">
            <w:pPr>
              <w:rPr>
                <w:rFonts w:cs="Times New Roman"/>
              </w:rPr>
            </w:pPr>
            <w:del w:id="1052" w:author="Teoh Xuan Xuan" w:date="2025-05-25T20:29:00Z" w16du:dateUtc="2025-05-25T12:29:00Z">
              <w:r w:rsidRPr="003C64E0" w:rsidDel="00B36789">
                <w:rPr>
                  <w:rFonts w:cs="Times New Roman"/>
                  <w:color w:val="000000"/>
                </w:rPr>
                <w:delText>[Your Name Here</w:delText>
              </w:r>
            </w:del>
            <w:ins w:id="1053" w:author="Teoh Xuan Xuan" w:date="2025-05-25T20:29:00Z" w16du:dateUtc="2025-05-25T12:29:00Z">
              <w:r w:rsidR="00B36789">
                <w:rPr>
                  <w:rFonts w:cs="Times New Roman"/>
                  <w:color w:val="000000"/>
                </w:rPr>
                <w:t>Yang Jia En</w:t>
              </w:r>
            </w:ins>
            <w:del w:id="1054" w:author="Teoh Xuan Xuan" w:date="2025-05-25T20:29:00Z" w16du:dateUtc="2025-05-25T12:29:00Z">
              <w:r w:rsidRPr="003C64E0" w:rsidDel="00B36789">
                <w:rPr>
                  <w:rFonts w:cs="Times New Roman"/>
                  <w:color w:val="000000"/>
                </w:rPr>
                <w:delText>]</w:delText>
              </w:r>
            </w:del>
          </w:p>
        </w:tc>
      </w:tr>
    </w:tbl>
    <w:p w14:paraId="2D65A823" w14:textId="77777777" w:rsidR="00C64BB4" w:rsidRPr="00C64BB4" w:rsidRDefault="00C64BB4" w:rsidP="00F801D8"/>
    <w:p w14:paraId="7569008D" w14:textId="70953617" w:rsidR="00DF6A52" w:rsidRDefault="00DF6A52" w:rsidP="004672A7">
      <w:pPr>
        <w:pStyle w:val="Heading3"/>
        <w:rPr>
          <w:ins w:id="1055" w:author="Teoh Xuan Xuan" w:date="2025-05-25T20:29:00Z" w16du:dateUtc="2025-05-25T12:29:00Z"/>
        </w:rPr>
      </w:pPr>
      <w:bookmarkStart w:id="1056" w:name="_Toc199027680"/>
      <w:del w:id="1057" w:author="Teoh Xuan Xuan" w:date="2025-05-25T20:30:00Z" w16du:dateUtc="2025-05-25T12:30:00Z">
        <w:r w:rsidRPr="00DF6A52" w:rsidDel="00B36789">
          <w:delText> </w:delText>
        </w:r>
        <w:r w:rsidRPr="00DF6A52" w:rsidDel="00B36789">
          <w:delText> </w:delText>
        </w:r>
      </w:del>
      <w:r w:rsidRPr="00DF6A52">
        <w:t>3.</w:t>
      </w:r>
      <w:r w:rsidR="00FF256A">
        <w:rPr>
          <w:rFonts w:hint="eastAsia"/>
        </w:rPr>
        <w:t>9</w:t>
      </w:r>
      <w:r w:rsidRPr="00DF6A52">
        <w:t>.2 Availability</w:t>
      </w:r>
      <w:bookmarkEnd w:id="1056"/>
    </w:p>
    <w:p w14:paraId="3F348E8E" w14:textId="6FC9E6AD" w:rsidR="00B36789" w:rsidRPr="00B36789" w:rsidRDefault="00B36789" w:rsidP="00B36789">
      <w:pPr>
        <w:pStyle w:val="Quote"/>
        <w:pPrChange w:id="1058" w:author="Teoh Xuan Xuan" w:date="2025-05-25T20:29:00Z" w16du:dateUtc="2025-05-25T12:29:00Z">
          <w:pPr>
            <w:pStyle w:val="Heading3"/>
          </w:pPr>
        </w:pPrChange>
      </w:pPr>
      <w:ins w:id="1059" w:author="Teoh Xuan Xuan" w:date="2025-05-25T20:29:00Z" w16du:dateUtc="2025-05-25T12:29:00Z">
        <w:r w:rsidRPr="003C64E0">
          <w:t>Table 3.9.</w:t>
        </w:r>
        <w:r>
          <w:t>2</w:t>
        </w:r>
        <w:r w:rsidRPr="003C64E0">
          <w:t xml:space="preserve">: </w:t>
        </w:r>
        <w:r>
          <w:t xml:space="preserve">Availability </w:t>
        </w:r>
        <w:r w:rsidRPr="003C64E0">
          <w:t>Table</w:t>
        </w:r>
      </w:ins>
    </w:p>
    <w:tbl>
      <w:tblPr>
        <w:tblStyle w:val="TableGrid"/>
        <w:tblW w:w="0" w:type="auto"/>
        <w:tblLook w:val="04A0" w:firstRow="1" w:lastRow="0" w:firstColumn="1" w:lastColumn="0" w:noHBand="0" w:noVBand="1"/>
      </w:tblPr>
      <w:tblGrid>
        <w:gridCol w:w="2254"/>
        <w:gridCol w:w="2254"/>
        <w:gridCol w:w="2254"/>
        <w:gridCol w:w="2254"/>
      </w:tblGrid>
      <w:tr w:rsidR="00E60D47" w14:paraId="22257381" w14:textId="77777777" w:rsidTr="00284CB6">
        <w:tc>
          <w:tcPr>
            <w:tcW w:w="2254" w:type="dxa"/>
          </w:tcPr>
          <w:p w14:paraId="4AB0F32F" w14:textId="21531AC8" w:rsidR="00E60D47" w:rsidRDefault="00E60D47" w:rsidP="00E60D47">
            <w:r>
              <w:rPr>
                <w:rFonts w:ascii="Arial" w:hAnsi="Arial" w:cs="Arial"/>
                <w:b/>
                <w:bCs/>
                <w:color w:val="000000"/>
                <w:sz w:val="22"/>
                <w:szCs w:val="22"/>
              </w:rPr>
              <w:t>Requirement ID</w:t>
            </w:r>
          </w:p>
        </w:tc>
        <w:tc>
          <w:tcPr>
            <w:tcW w:w="2254" w:type="dxa"/>
          </w:tcPr>
          <w:p w14:paraId="016E264C" w14:textId="747BB83B" w:rsidR="00E60D47" w:rsidRDefault="00E60D47" w:rsidP="00E60D47">
            <w:r>
              <w:rPr>
                <w:rFonts w:ascii="Arial" w:hAnsi="Arial" w:cs="Arial"/>
                <w:b/>
                <w:bCs/>
                <w:color w:val="000000"/>
                <w:sz w:val="22"/>
                <w:szCs w:val="22"/>
              </w:rPr>
              <w:t>Description</w:t>
            </w:r>
          </w:p>
        </w:tc>
        <w:tc>
          <w:tcPr>
            <w:tcW w:w="2254" w:type="dxa"/>
          </w:tcPr>
          <w:p w14:paraId="79BFEB60" w14:textId="7782E8D4" w:rsidR="00E60D47" w:rsidRDefault="00E60D47" w:rsidP="00E60D47">
            <w:r>
              <w:rPr>
                <w:rFonts w:ascii="Arial" w:hAnsi="Arial" w:cs="Arial"/>
                <w:b/>
                <w:bCs/>
                <w:color w:val="000000"/>
                <w:sz w:val="22"/>
                <w:szCs w:val="22"/>
              </w:rPr>
              <w:t>Priority</w:t>
            </w:r>
          </w:p>
        </w:tc>
        <w:tc>
          <w:tcPr>
            <w:tcW w:w="2254" w:type="dxa"/>
          </w:tcPr>
          <w:p w14:paraId="52B5C3CD" w14:textId="0DF05FF4" w:rsidR="00E60D47" w:rsidRDefault="00E60D47" w:rsidP="00E60D47">
            <w:r>
              <w:rPr>
                <w:rFonts w:ascii="Arial" w:hAnsi="Arial" w:cs="Arial"/>
                <w:b/>
                <w:bCs/>
                <w:color w:val="000000"/>
                <w:sz w:val="22"/>
                <w:szCs w:val="22"/>
              </w:rPr>
              <w:t>Author</w:t>
            </w:r>
          </w:p>
        </w:tc>
      </w:tr>
      <w:tr w:rsidR="00E60D47" w14:paraId="4E08BF58" w14:textId="77777777" w:rsidTr="00284CB6">
        <w:tc>
          <w:tcPr>
            <w:tcW w:w="2254" w:type="dxa"/>
          </w:tcPr>
          <w:p w14:paraId="11CCE226" w14:textId="38DCFF00" w:rsidR="00E60D47" w:rsidRDefault="00E60D47" w:rsidP="00E60D47">
            <w:r>
              <w:rPr>
                <w:rFonts w:ascii="Arial" w:hAnsi="Arial" w:cs="Arial"/>
                <w:color w:val="000000"/>
                <w:sz w:val="22"/>
                <w:szCs w:val="22"/>
              </w:rPr>
              <w:t>REQ_SRA002</w:t>
            </w:r>
          </w:p>
        </w:tc>
        <w:tc>
          <w:tcPr>
            <w:tcW w:w="2254" w:type="dxa"/>
          </w:tcPr>
          <w:p w14:paraId="7C0C8DD0" w14:textId="078A8B87" w:rsidR="00E60D47" w:rsidRDefault="00E60D47" w:rsidP="00E60D47">
            <w:r>
              <w:rPr>
                <w:rFonts w:ascii="Arial" w:hAnsi="Arial" w:cs="Arial"/>
                <w:color w:val="000000"/>
                <w:sz w:val="22"/>
                <w:szCs w:val="22"/>
              </w:rPr>
              <w:t>The system shall ensure at least 99.9% uptime with a maximum downtime of 8 hours annually, excluding scheduled maintenance.</w:t>
            </w:r>
          </w:p>
        </w:tc>
        <w:tc>
          <w:tcPr>
            <w:tcW w:w="2254" w:type="dxa"/>
          </w:tcPr>
          <w:p w14:paraId="08A965BE" w14:textId="3CBFA07B" w:rsidR="00E60D47" w:rsidRDefault="00E60D47" w:rsidP="00E60D47">
            <w:r>
              <w:rPr>
                <w:rFonts w:ascii="Arial" w:hAnsi="Arial" w:cs="Arial"/>
                <w:color w:val="000000"/>
                <w:sz w:val="22"/>
                <w:szCs w:val="22"/>
              </w:rPr>
              <w:t>High</w:t>
            </w:r>
          </w:p>
        </w:tc>
        <w:tc>
          <w:tcPr>
            <w:tcW w:w="2254" w:type="dxa"/>
          </w:tcPr>
          <w:p w14:paraId="65B0E331" w14:textId="7CB0B50A" w:rsidR="00E60D47" w:rsidRDefault="00E60D47" w:rsidP="00E60D47">
            <w:del w:id="1060" w:author="Teoh Xuan Xuan" w:date="2025-05-25T20:30:00Z" w16du:dateUtc="2025-05-25T12:30:00Z">
              <w:r w:rsidDel="00B36789">
                <w:rPr>
                  <w:rFonts w:ascii="Arial" w:hAnsi="Arial" w:cs="Arial"/>
                  <w:color w:val="000000"/>
                  <w:sz w:val="22"/>
                  <w:szCs w:val="22"/>
                </w:rPr>
                <w:delText>[Your Name Here]</w:delText>
              </w:r>
            </w:del>
            <w:ins w:id="1061" w:author="Teoh Xuan Xuan" w:date="2025-05-25T20:30:00Z" w16du:dateUtc="2025-05-25T12:30:00Z">
              <w:r w:rsidR="00B36789">
                <w:rPr>
                  <w:rFonts w:ascii="Arial" w:hAnsi="Arial" w:cs="Arial"/>
                  <w:color w:val="000000"/>
                  <w:sz w:val="22"/>
                  <w:szCs w:val="22"/>
                </w:rPr>
                <w:t>Tey Jun Cheng</w:t>
              </w:r>
            </w:ins>
          </w:p>
        </w:tc>
      </w:tr>
    </w:tbl>
    <w:p w14:paraId="15DAC9B8" w14:textId="77777777" w:rsidR="00E60D47" w:rsidRPr="00E60D47" w:rsidRDefault="00E60D47" w:rsidP="00F801D8"/>
    <w:p w14:paraId="5847124A" w14:textId="062EFA22" w:rsidR="00DF6A52" w:rsidRDefault="00DF6A52" w:rsidP="004672A7">
      <w:pPr>
        <w:pStyle w:val="Heading3"/>
        <w:rPr>
          <w:ins w:id="1062" w:author="Teoh Xuan Xuan" w:date="2025-05-25T20:30:00Z" w16du:dateUtc="2025-05-25T12:30:00Z"/>
        </w:rPr>
      </w:pPr>
      <w:bookmarkStart w:id="1063" w:name="_Toc199027681"/>
      <w:del w:id="1064" w:author="Teoh Xuan Xuan" w:date="2025-05-25T20:30:00Z" w16du:dateUtc="2025-05-25T12:30:00Z">
        <w:r w:rsidRPr="00DF6A52" w:rsidDel="00B36789">
          <w:delText> </w:delText>
        </w:r>
        <w:r w:rsidRPr="00DF6A52" w:rsidDel="00B36789">
          <w:delText> </w:delText>
        </w:r>
      </w:del>
      <w:r w:rsidRPr="00DF6A52">
        <w:t>3.</w:t>
      </w:r>
      <w:r w:rsidR="00FF256A">
        <w:rPr>
          <w:rFonts w:hint="eastAsia"/>
        </w:rPr>
        <w:t>9</w:t>
      </w:r>
      <w:r w:rsidRPr="00DF6A52">
        <w:t>.3 Reliability</w:t>
      </w:r>
      <w:bookmarkEnd w:id="1063"/>
    </w:p>
    <w:p w14:paraId="52CE6621" w14:textId="19D00459" w:rsidR="00B36789" w:rsidRPr="00B36789" w:rsidRDefault="00B36789" w:rsidP="00B36789">
      <w:pPr>
        <w:pStyle w:val="Quote"/>
        <w:pPrChange w:id="1065" w:author="Teoh Xuan Xuan" w:date="2025-05-25T20:30:00Z" w16du:dateUtc="2025-05-25T12:30:00Z">
          <w:pPr>
            <w:pStyle w:val="Heading3"/>
          </w:pPr>
        </w:pPrChange>
      </w:pPr>
      <w:ins w:id="1066" w:author="Teoh Xuan Xuan" w:date="2025-05-25T20:30:00Z" w16du:dateUtc="2025-05-25T12:30:00Z">
        <w:r w:rsidRPr="003C64E0">
          <w:t>Table 3.9.</w:t>
        </w:r>
      </w:ins>
      <w:ins w:id="1067" w:author="Teoh Xuan Xuan" w:date="2025-05-25T20:31:00Z" w16du:dateUtc="2025-05-25T12:31:00Z">
        <w:r w:rsidR="007C15FD">
          <w:t>3</w:t>
        </w:r>
      </w:ins>
      <w:ins w:id="1068" w:author="Teoh Xuan Xuan" w:date="2025-05-25T20:30:00Z" w16du:dateUtc="2025-05-25T12:30:00Z">
        <w:r w:rsidRPr="003C64E0">
          <w:t xml:space="preserve">: </w:t>
        </w:r>
        <w:r>
          <w:t>Reliability</w:t>
        </w:r>
        <w:r w:rsidRPr="003C64E0">
          <w:t xml:space="preserve"> Table</w:t>
        </w:r>
      </w:ins>
    </w:p>
    <w:tbl>
      <w:tblPr>
        <w:tblStyle w:val="TableGrid"/>
        <w:tblW w:w="0" w:type="auto"/>
        <w:tblLook w:val="04A0" w:firstRow="1" w:lastRow="0" w:firstColumn="1" w:lastColumn="0" w:noHBand="0" w:noVBand="1"/>
      </w:tblPr>
      <w:tblGrid>
        <w:gridCol w:w="2254"/>
        <w:gridCol w:w="2254"/>
        <w:gridCol w:w="2254"/>
        <w:gridCol w:w="2254"/>
      </w:tblGrid>
      <w:tr w:rsidR="00E60D47" w14:paraId="3C8BE4D6" w14:textId="77777777" w:rsidTr="00284CB6">
        <w:tc>
          <w:tcPr>
            <w:tcW w:w="2254" w:type="dxa"/>
          </w:tcPr>
          <w:p w14:paraId="3D37BFF1" w14:textId="30223A33" w:rsidR="00E60D47" w:rsidRDefault="00E60D47" w:rsidP="00E60D47">
            <w:r>
              <w:rPr>
                <w:rFonts w:ascii="Arial" w:hAnsi="Arial" w:cs="Arial"/>
                <w:b/>
                <w:bCs/>
                <w:color w:val="000000"/>
                <w:sz w:val="22"/>
                <w:szCs w:val="22"/>
              </w:rPr>
              <w:t>Requirement ID</w:t>
            </w:r>
          </w:p>
        </w:tc>
        <w:tc>
          <w:tcPr>
            <w:tcW w:w="2254" w:type="dxa"/>
          </w:tcPr>
          <w:p w14:paraId="1ECB4604" w14:textId="2B6AAE7C" w:rsidR="00E60D47" w:rsidRDefault="00E60D47" w:rsidP="00E60D47">
            <w:r>
              <w:rPr>
                <w:rFonts w:ascii="Arial" w:hAnsi="Arial" w:cs="Arial"/>
                <w:b/>
                <w:bCs/>
                <w:color w:val="000000"/>
                <w:sz w:val="22"/>
                <w:szCs w:val="22"/>
              </w:rPr>
              <w:t>Description</w:t>
            </w:r>
          </w:p>
        </w:tc>
        <w:tc>
          <w:tcPr>
            <w:tcW w:w="2254" w:type="dxa"/>
          </w:tcPr>
          <w:p w14:paraId="7749BA2D" w14:textId="2437F61C" w:rsidR="00E60D47" w:rsidRDefault="00E60D47" w:rsidP="00E60D47">
            <w:r>
              <w:rPr>
                <w:rFonts w:ascii="Arial" w:hAnsi="Arial" w:cs="Arial"/>
                <w:b/>
                <w:bCs/>
                <w:color w:val="000000"/>
                <w:sz w:val="22"/>
                <w:szCs w:val="22"/>
              </w:rPr>
              <w:t>Priority</w:t>
            </w:r>
          </w:p>
        </w:tc>
        <w:tc>
          <w:tcPr>
            <w:tcW w:w="2254" w:type="dxa"/>
          </w:tcPr>
          <w:p w14:paraId="62784F6D" w14:textId="6CBE0740" w:rsidR="00E60D47" w:rsidRDefault="00E60D47" w:rsidP="00E60D47">
            <w:r>
              <w:rPr>
                <w:rFonts w:ascii="Arial" w:hAnsi="Arial" w:cs="Arial"/>
                <w:b/>
                <w:bCs/>
                <w:color w:val="000000"/>
                <w:sz w:val="22"/>
                <w:szCs w:val="22"/>
              </w:rPr>
              <w:t>Author</w:t>
            </w:r>
          </w:p>
        </w:tc>
      </w:tr>
      <w:tr w:rsidR="00E60D47" w14:paraId="0A0F33B4" w14:textId="77777777" w:rsidTr="00284CB6">
        <w:tc>
          <w:tcPr>
            <w:tcW w:w="2254" w:type="dxa"/>
          </w:tcPr>
          <w:p w14:paraId="5DD6B038" w14:textId="77DB93CD" w:rsidR="00E60D47" w:rsidRDefault="00E60D47" w:rsidP="00E60D47">
            <w:r>
              <w:rPr>
                <w:rFonts w:ascii="Arial" w:hAnsi="Arial" w:cs="Arial"/>
                <w:color w:val="000000"/>
                <w:sz w:val="22"/>
                <w:szCs w:val="22"/>
              </w:rPr>
              <w:t>REQ_SRA003</w:t>
            </w:r>
          </w:p>
        </w:tc>
        <w:tc>
          <w:tcPr>
            <w:tcW w:w="2254" w:type="dxa"/>
          </w:tcPr>
          <w:p w14:paraId="10334351" w14:textId="59745619" w:rsidR="00E60D47" w:rsidRDefault="00E60D47" w:rsidP="00E60D47">
            <w:r>
              <w:rPr>
                <w:rFonts w:ascii="Arial" w:hAnsi="Arial" w:cs="Arial"/>
                <w:color w:val="000000"/>
                <w:sz w:val="22"/>
                <w:szCs w:val="22"/>
              </w:rPr>
              <w:t>The system shall handle large volumes of student logins and data access requests without crashing.</w:t>
            </w:r>
          </w:p>
        </w:tc>
        <w:tc>
          <w:tcPr>
            <w:tcW w:w="2254" w:type="dxa"/>
          </w:tcPr>
          <w:p w14:paraId="19AA2E47" w14:textId="38B29ACC" w:rsidR="00E60D47" w:rsidRDefault="00E60D47" w:rsidP="00E60D47">
            <w:r>
              <w:rPr>
                <w:rFonts w:ascii="Arial" w:hAnsi="Arial" w:cs="Arial"/>
                <w:color w:val="000000"/>
                <w:sz w:val="22"/>
                <w:szCs w:val="22"/>
              </w:rPr>
              <w:t>High</w:t>
            </w:r>
          </w:p>
        </w:tc>
        <w:tc>
          <w:tcPr>
            <w:tcW w:w="2254" w:type="dxa"/>
          </w:tcPr>
          <w:p w14:paraId="30BE27F2" w14:textId="16F2BBED" w:rsidR="00E60D47" w:rsidRDefault="00E60D47" w:rsidP="00E60D47">
            <w:del w:id="1069" w:author="Teoh Xuan Xuan" w:date="2025-05-25T20:30:00Z" w16du:dateUtc="2025-05-25T12:30:00Z">
              <w:r w:rsidDel="00B36789">
                <w:rPr>
                  <w:rFonts w:ascii="Arial" w:hAnsi="Arial" w:cs="Arial"/>
                  <w:color w:val="000000"/>
                  <w:sz w:val="22"/>
                  <w:szCs w:val="22"/>
                </w:rPr>
                <w:delText>[Your Name Here]</w:delText>
              </w:r>
            </w:del>
            <w:ins w:id="1070" w:author="Teoh Xuan Xuan" w:date="2025-05-25T20:30:00Z" w16du:dateUtc="2025-05-25T12:30:00Z">
              <w:r w:rsidR="00B36789">
                <w:rPr>
                  <w:rFonts w:ascii="Arial" w:hAnsi="Arial" w:cs="Arial"/>
                  <w:color w:val="000000"/>
                  <w:sz w:val="22"/>
                  <w:szCs w:val="22"/>
                </w:rPr>
                <w:t xml:space="preserve">Teoh Xuan </w:t>
              </w:r>
              <w:proofErr w:type="spellStart"/>
              <w:r w:rsidR="00B36789">
                <w:rPr>
                  <w:rFonts w:ascii="Arial" w:hAnsi="Arial" w:cs="Arial"/>
                  <w:color w:val="000000"/>
                  <w:sz w:val="22"/>
                  <w:szCs w:val="22"/>
                </w:rPr>
                <w:t>Xuan</w:t>
              </w:r>
            </w:ins>
            <w:proofErr w:type="spellEnd"/>
          </w:p>
        </w:tc>
      </w:tr>
    </w:tbl>
    <w:p w14:paraId="7011FEB6" w14:textId="77777777" w:rsidR="00E60D47" w:rsidRPr="00E60D47" w:rsidRDefault="00E60D47" w:rsidP="00F801D8"/>
    <w:p w14:paraId="7CFF02FF" w14:textId="77777777" w:rsidR="007C15FD" w:rsidRDefault="007C15FD">
      <w:pPr>
        <w:rPr>
          <w:ins w:id="1071" w:author="Teoh Xuan Xuan" w:date="2025-05-25T20:30:00Z" w16du:dateUtc="2025-05-25T12:30:00Z"/>
          <w:rFonts w:eastAsiaTheme="majorEastAsia" w:cstheme="majorBidi"/>
          <w:b/>
          <w:iCs/>
          <w:sz w:val="26"/>
        </w:rPr>
      </w:pPr>
      <w:bookmarkStart w:id="1072" w:name="_Toc199027682"/>
      <w:ins w:id="1073" w:author="Teoh Xuan Xuan" w:date="2025-05-25T20:30:00Z" w16du:dateUtc="2025-05-25T12:30:00Z">
        <w:r>
          <w:br w:type="page"/>
        </w:r>
      </w:ins>
    </w:p>
    <w:p w14:paraId="39957E78" w14:textId="38324E9F" w:rsidR="00DF6A52" w:rsidRDefault="00DF6A52" w:rsidP="004672A7">
      <w:pPr>
        <w:pStyle w:val="Heading3"/>
        <w:rPr>
          <w:ins w:id="1074" w:author="Teoh Xuan Xuan" w:date="2025-05-25T20:30:00Z" w16du:dateUtc="2025-05-25T12:30:00Z"/>
        </w:rPr>
      </w:pPr>
      <w:del w:id="1075" w:author="Teoh Xuan Xuan" w:date="2025-05-25T20:30:00Z" w16du:dateUtc="2025-05-25T12:30:00Z">
        <w:r w:rsidRPr="00DF6A52" w:rsidDel="00B36789">
          <w:lastRenderedPageBreak/>
          <w:delText> </w:delText>
        </w:r>
        <w:r w:rsidRPr="00DF6A52" w:rsidDel="00B36789">
          <w:delText> </w:delText>
        </w:r>
      </w:del>
      <w:r w:rsidRPr="00DF6A52">
        <w:t>3.</w:t>
      </w:r>
      <w:r w:rsidR="00FF256A">
        <w:rPr>
          <w:rFonts w:hint="eastAsia"/>
        </w:rPr>
        <w:t>9</w:t>
      </w:r>
      <w:r w:rsidRPr="00DF6A52">
        <w:t>.4 Security</w:t>
      </w:r>
      <w:bookmarkEnd w:id="1072"/>
    </w:p>
    <w:p w14:paraId="6AE36247" w14:textId="512A893E" w:rsidR="00B36789" w:rsidRPr="00B36789" w:rsidRDefault="00B36789" w:rsidP="00B36789">
      <w:pPr>
        <w:pStyle w:val="Quote"/>
        <w:pPrChange w:id="1076" w:author="Teoh Xuan Xuan" w:date="2025-05-25T20:30:00Z" w16du:dateUtc="2025-05-25T12:30:00Z">
          <w:pPr>
            <w:pStyle w:val="Heading3"/>
          </w:pPr>
        </w:pPrChange>
      </w:pPr>
      <w:ins w:id="1077" w:author="Teoh Xuan Xuan" w:date="2025-05-25T20:30:00Z" w16du:dateUtc="2025-05-25T12:30:00Z">
        <w:r w:rsidRPr="003C64E0">
          <w:t>Table 3.9.</w:t>
        </w:r>
      </w:ins>
      <w:ins w:id="1078" w:author="Teoh Xuan Xuan" w:date="2025-05-25T20:32:00Z" w16du:dateUtc="2025-05-25T12:32:00Z">
        <w:r w:rsidR="007C15FD">
          <w:t>4</w:t>
        </w:r>
      </w:ins>
      <w:ins w:id="1079" w:author="Teoh Xuan Xuan" w:date="2025-05-25T20:30:00Z" w16du:dateUtc="2025-05-25T12:30:00Z">
        <w:r w:rsidRPr="003C64E0">
          <w:t xml:space="preserve">: </w:t>
        </w:r>
      </w:ins>
      <w:ins w:id="1080" w:author="Teoh Xuan Xuan" w:date="2025-05-25T20:31:00Z" w16du:dateUtc="2025-05-25T12:31:00Z">
        <w:r w:rsidR="007C15FD">
          <w:t>Security</w:t>
        </w:r>
      </w:ins>
      <w:ins w:id="1081" w:author="Teoh Xuan Xuan" w:date="2025-05-25T20:30:00Z" w16du:dateUtc="2025-05-25T12:30:00Z">
        <w:r w:rsidRPr="003C64E0">
          <w:t xml:space="preserve"> Table</w:t>
        </w:r>
      </w:ins>
    </w:p>
    <w:tbl>
      <w:tblPr>
        <w:tblStyle w:val="TableGrid"/>
        <w:tblW w:w="0" w:type="auto"/>
        <w:tblLook w:val="04A0" w:firstRow="1" w:lastRow="0" w:firstColumn="1" w:lastColumn="0" w:noHBand="0" w:noVBand="1"/>
      </w:tblPr>
      <w:tblGrid>
        <w:gridCol w:w="2254"/>
        <w:gridCol w:w="2254"/>
        <w:gridCol w:w="2254"/>
        <w:gridCol w:w="2254"/>
      </w:tblGrid>
      <w:tr w:rsidR="00380DCB" w14:paraId="61CB994D" w14:textId="77777777" w:rsidTr="00284CB6">
        <w:tc>
          <w:tcPr>
            <w:tcW w:w="2254" w:type="dxa"/>
          </w:tcPr>
          <w:p w14:paraId="611399C6" w14:textId="6ED2A1BA" w:rsidR="00380DCB" w:rsidRDefault="00380DCB" w:rsidP="00380DCB">
            <w:r>
              <w:rPr>
                <w:rFonts w:ascii="Arial" w:hAnsi="Arial" w:cs="Arial"/>
                <w:b/>
                <w:bCs/>
                <w:color w:val="000000"/>
                <w:sz w:val="22"/>
                <w:szCs w:val="22"/>
              </w:rPr>
              <w:t>Requirement ID</w:t>
            </w:r>
          </w:p>
        </w:tc>
        <w:tc>
          <w:tcPr>
            <w:tcW w:w="2254" w:type="dxa"/>
          </w:tcPr>
          <w:p w14:paraId="47FF2C74" w14:textId="0A40FDE4" w:rsidR="00380DCB" w:rsidRDefault="00380DCB" w:rsidP="00380DCB">
            <w:r>
              <w:rPr>
                <w:rFonts w:ascii="Arial" w:hAnsi="Arial" w:cs="Arial"/>
                <w:b/>
                <w:bCs/>
                <w:color w:val="000000"/>
                <w:sz w:val="22"/>
                <w:szCs w:val="22"/>
              </w:rPr>
              <w:t>Description</w:t>
            </w:r>
          </w:p>
        </w:tc>
        <w:tc>
          <w:tcPr>
            <w:tcW w:w="2254" w:type="dxa"/>
          </w:tcPr>
          <w:p w14:paraId="23592AB8" w14:textId="1E380C85" w:rsidR="00380DCB" w:rsidRDefault="00380DCB" w:rsidP="00380DCB">
            <w:r>
              <w:rPr>
                <w:rFonts w:ascii="Arial" w:hAnsi="Arial" w:cs="Arial"/>
                <w:b/>
                <w:bCs/>
                <w:color w:val="000000"/>
                <w:sz w:val="22"/>
                <w:szCs w:val="22"/>
              </w:rPr>
              <w:t>Priority</w:t>
            </w:r>
          </w:p>
        </w:tc>
        <w:tc>
          <w:tcPr>
            <w:tcW w:w="2254" w:type="dxa"/>
          </w:tcPr>
          <w:p w14:paraId="2EC8A0BF" w14:textId="46934643" w:rsidR="00380DCB" w:rsidRDefault="00380DCB" w:rsidP="00380DCB">
            <w:r>
              <w:rPr>
                <w:rFonts w:ascii="Arial" w:hAnsi="Arial" w:cs="Arial"/>
                <w:b/>
                <w:bCs/>
                <w:color w:val="000000"/>
                <w:sz w:val="22"/>
                <w:szCs w:val="22"/>
              </w:rPr>
              <w:t>Author</w:t>
            </w:r>
          </w:p>
        </w:tc>
      </w:tr>
      <w:tr w:rsidR="00380DCB" w14:paraId="1331AA9C" w14:textId="77777777" w:rsidTr="00284CB6">
        <w:tc>
          <w:tcPr>
            <w:tcW w:w="2254" w:type="dxa"/>
          </w:tcPr>
          <w:p w14:paraId="5AC4F79D" w14:textId="54F2B9DD" w:rsidR="00380DCB" w:rsidRDefault="00380DCB" w:rsidP="00380DCB">
            <w:r>
              <w:rPr>
                <w:rFonts w:ascii="Arial" w:hAnsi="Arial" w:cs="Arial"/>
                <w:color w:val="000000"/>
                <w:sz w:val="22"/>
                <w:szCs w:val="22"/>
              </w:rPr>
              <w:t>REQ_SRA006</w:t>
            </w:r>
          </w:p>
        </w:tc>
        <w:tc>
          <w:tcPr>
            <w:tcW w:w="2254" w:type="dxa"/>
          </w:tcPr>
          <w:p w14:paraId="515C174E" w14:textId="2E72BA6A" w:rsidR="00380DCB" w:rsidRDefault="00380DCB" w:rsidP="00380DCB">
            <w:r>
              <w:rPr>
                <w:rFonts w:ascii="Arial" w:hAnsi="Arial" w:cs="Arial"/>
                <w:color w:val="000000"/>
                <w:sz w:val="22"/>
                <w:szCs w:val="22"/>
              </w:rPr>
              <w:t>All user data shall be protected from unauthorized access through secure storage and retrieval mechanisms.</w:t>
            </w:r>
          </w:p>
        </w:tc>
        <w:tc>
          <w:tcPr>
            <w:tcW w:w="2254" w:type="dxa"/>
          </w:tcPr>
          <w:p w14:paraId="54F6D9EF" w14:textId="57D3652D" w:rsidR="00380DCB" w:rsidRDefault="00380DCB" w:rsidP="00380DCB">
            <w:r>
              <w:rPr>
                <w:rFonts w:ascii="Arial" w:hAnsi="Arial" w:cs="Arial"/>
                <w:color w:val="000000"/>
                <w:sz w:val="22"/>
                <w:szCs w:val="22"/>
              </w:rPr>
              <w:t>High</w:t>
            </w:r>
          </w:p>
        </w:tc>
        <w:tc>
          <w:tcPr>
            <w:tcW w:w="2254" w:type="dxa"/>
          </w:tcPr>
          <w:p w14:paraId="1D13946C" w14:textId="2C6DF63E" w:rsidR="00380DCB" w:rsidRDefault="007C15FD" w:rsidP="00380DCB">
            <w:ins w:id="1082" w:author="Teoh Xuan Xuan" w:date="2025-05-25T20:31:00Z" w16du:dateUtc="2025-05-25T12:31:00Z">
              <w:r>
                <w:rPr>
                  <w:rFonts w:ascii="Arial" w:hAnsi="Arial" w:cs="Arial"/>
                  <w:color w:val="000000"/>
                  <w:sz w:val="22"/>
                  <w:szCs w:val="22"/>
                </w:rPr>
                <w:t>Yang Jia En</w:t>
              </w:r>
            </w:ins>
            <w:del w:id="1083" w:author="Teoh Xuan Xuan" w:date="2025-05-25T20:31:00Z" w16du:dateUtc="2025-05-25T12:31:00Z">
              <w:r w:rsidR="00380DCB" w:rsidDel="007C15FD">
                <w:rPr>
                  <w:rFonts w:ascii="Arial" w:hAnsi="Arial" w:cs="Arial"/>
                  <w:color w:val="000000"/>
                  <w:sz w:val="22"/>
                  <w:szCs w:val="22"/>
                </w:rPr>
                <w:delText>[Your Name Here]</w:delText>
              </w:r>
            </w:del>
          </w:p>
        </w:tc>
      </w:tr>
      <w:tr w:rsidR="00380DCB" w14:paraId="312C1E9A" w14:textId="77777777" w:rsidTr="00284CB6">
        <w:tc>
          <w:tcPr>
            <w:tcW w:w="2254" w:type="dxa"/>
          </w:tcPr>
          <w:p w14:paraId="75B088A6" w14:textId="5C2C6B2D" w:rsidR="00380DCB" w:rsidRDefault="00380DCB" w:rsidP="00380DCB">
            <w:pPr>
              <w:rPr>
                <w:rFonts w:ascii="Arial" w:hAnsi="Arial" w:cs="Arial"/>
                <w:color w:val="000000"/>
                <w:sz w:val="22"/>
                <w:szCs w:val="22"/>
              </w:rPr>
            </w:pPr>
            <w:r>
              <w:rPr>
                <w:rFonts w:ascii="Arial" w:hAnsi="Arial" w:cs="Arial"/>
                <w:color w:val="000000"/>
                <w:sz w:val="22"/>
                <w:szCs w:val="22"/>
              </w:rPr>
              <w:t>REQ_SRA007</w:t>
            </w:r>
          </w:p>
        </w:tc>
        <w:tc>
          <w:tcPr>
            <w:tcW w:w="2254" w:type="dxa"/>
          </w:tcPr>
          <w:p w14:paraId="107739E6" w14:textId="2F188FFD" w:rsidR="00380DCB" w:rsidRDefault="00380DCB" w:rsidP="00380DCB">
            <w:pPr>
              <w:rPr>
                <w:rFonts w:ascii="Arial" w:hAnsi="Arial" w:cs="Arial"/>
                <w:color w:val="000000"/>
                <w:sz w:val="22"/>
                <w:szCs w:val="22"/>
              </w:rPr>
            </w:pPr>
            <w:r>
              <w:rPr>
                <w:rFonts w:ascii="Arial" w:hAnsi="Arial" w:cs="Arial"/>
                <w:color w:val="000000"/>
                <w:sz w:val="22"/>
                <w:szCs w:val="22"/>
              </w:rPr>
              <w:t>The system shall implement secure login, role-based access control, and encrypted data transmission.</w:t>
            </w:r>
          </w:p>
        </w:tc>
        <w:tc>
          <w:tcPr>
            <w:tcW w:w="2254" w:type="dxa"/>
          </w:tcPr>
          <w:p w14:paraId="48F4EE1E" w14:textId="5C58B34D" w:rsidR="00380DCB" w:rsidRDefault="00380DCB" w:rsidP="00380DCB">
            <w:pPr>
              <w:rPr>
                <w:rFonts w:ascii="Arial" w:hAnsi="Arial" w:cs="Arial"/>
                <w:color w:val="000000"/>
                <w:sz w:val="22"/>
                <w:szCs w:val="22"/>
              </w:rPr>
            </w:pPr>
            <w:r>
              <w:rPr>
                <w:rFonts w:ascii="Arial" w:hAnsi="Arial" w:cs="Arial"/>
                <w:color w:val="000000"/>
                <w:sz w:val="22"/>
                <w:szCs w:val="22"/>
              </w:rPr>
              <w:t>High</w:t>
            </w:r>
          </w:p>
        </w:tc>
        <w:tc>
          <w:tcPr>
            <w:tcW w:w="2254" w:type="dxa"/>
          </w:tcPr>
          <w:p w14:paraId="775FCC43" w14:textId="63F7F747" w:rsidR="00380DCB" w:rsidRDefault="007C15FD" w:rsidP="00380DCB">
            <w:pPr>
              <w:rPr>
                <w:rFonts w:ascii="Arial" w:hAnsi="Arial" w:cs="Arial"/>
                <w:color w:val="000000"/>
                <w:sz w:val="22"/>
                <w:szCs w:val="22"/>
              </w:rPr>
            </w:pPr>
            <w:ins w:id="1084" w:author="Teoh Xuan Xuan" w:date="2025-05-25T20:31:00Z" w16du:dateUtc="2025-05-25T12:31:00Z">
              <w:r>
                <w:rPr>
                  <w:rFonts w:ascii="Arial" w:hAnsi="Arial" w:cs="Arial"/>
                  <w:color w:val="000000"/>
                  <w:sz w:val="22"/>
                  <w:szCs w:val="22"/>
                </w:rPr>
                <w:t>Yang Jia En</w:t>
              </w:r>
            </w:ins>
            <w:del w:id="1085" w:author="Teoh Xuan Xuan" w:date="2025-05-25T20:31:00Z" w16du:dateUtc="2025-05-25T12:31:00Z">
              <w:r w:rsidR="00380DCB" w:rsidDel="007C15FD">
                <w:rPr>
                  <w:rFonts w:ascii="Arial" w:hAnsi="Arial" w:cs="Arial"/>
                  <w:color w:val="000000"/>
                  <w:sz w:val="22"/>
                  <w:szCs w:val="22"/>
                </w:rPr>
                <w:delText>[Your Name Here]</w:delText>
              </w:r>
            </w:del>
          </w:p>
        </w:tc>
      </w:tr>
      <w:tr w:rsidR="00380DCB" w14:paraId="5FC5799B" w14:textId="77777777" w:rsidTr="00284CB6">
        <w:tc>
          <w:tcPr>
            <w:tcW w:w="2254" w:type="dxa"/>
          </w:tcPr>
          <w:p w14:paraId="5DAD1DBF" w14:textId="1F00C2A8" w:rsidR="00380DCB" w:rsidRDefault="00380DCB" w:rsidP="00380DCB">
            <w:pPr>
              <w:rPr>
                <w:rFonts w:ascii="Arial" w:hAnsi="Arial" w:cs="Arial"/>
                <w:color w:val="000000"/>
                <w:sz w:val="22"/>
                <w:szCs w:val="22"/>
              </w:rPr>
            </w:pPr>
            <w:r>
              <w:rPr>
                <w:rFonts w:ascii="Arial" w:hAnsi="Arial" w:cs="Arial"/>
                <w:color w:val="000000"/>
                <w:sz w:val="22"/>
                <w:szCs w:val="22"/>
              </w:rPr>
              <w:t>REQ_SRA008</w:t>
            </w:r>
          </w:p>
        </w:tc>
        <w:tc>
          <w:tcPr>
            <w:tcW w:w="2254" w:type="dxa"/>
          </w:tcPr>
          <w:p w14:paraId="555B0F1D" w14:textId="7B386405" w:rsidR="00380DCB" w:rsidRDefault="00380DCB" w:rsidP="00380DCB">
            <w:pPr>
              <w:rPr>
                <w:rFonts w:ascii="Arial" w:hAnsi="Arial" w:cs="Arial"/>
                <w:color w:val="000000"/>
                <w:sz w:val="22"/>
                <w:szCs w:val="22"/>
              </w:rPr>
            </w:pPr>
            <w:r>
              <w:rPr>
                <w:rFonts w:ascii="Arial" w:hAnsi="Arial" w:cs="Arial"/>
                <w:color w:val="000000"/>
                <w:sz w:val="22"/>
                <w:szCs w:val="22"/>
              </w:rPr>
              <w:t>The server APIs shall authenticate requests and verify session integrity.</w:t>
            </w:r>
          </w:p>
        </w:tc>
        <w:tc>
          <w:tcPr>
            <w:tcW w:w="2254" w:type="dxa"/>
          </w:tcPr>
          <w:p w14:paraId="215FA680" w14:textId="3D620E79" w:rsidR="00380DCB" w:rsidRDefault="00380DCB" w:rsidP="00380DCB">
            <w:pPr>
              <w:rPr>
                <w:rFonts w:ascii="Arial" w:hAnsi="Arial" w:cs="Arial"/>
                <w:color w:val="000000"/>
                <w:sz w:val="22"/>
                <w:szCs w:val="22"/>
              </w:rPr>
            </w:pPr>
            <w:r>
              <w:rPr>
                <w:rFonts w:ascii="Arial" w:hAnsi="Arial" w:cs="Arial"/>
                <w:color w:val="000000"/>
                <w:sz w:val="22"/>
                <w:szCs w:val="22"/>
              </w:rPr>
              <w:t>High</w:t>
            </w:r>
          </w:p>
        </w:tc>
        <w:tc>
          <w:tcPr>
            <w:tcW w:w="2254" w:type="dxa"/>
          </w:tcPr>
          <w:p w14:paraId="6D83439B" w14:textId="27BB9458" w:rsidR="00380DCB" w:rsidRDefault="007C15FD" w:rsidP="00380DCB">
            <w:pPr>
              <w:rPr>
                <w:rFonts w:ascii="Arial" w:hAnsi="Arial" w:cs="Arial"/>
                <w:color w:val="000000"/>
                <w:sz w:val="22"/>
                <w:szCs w:val="22"/>
              </w:rPr>
            </w:pPr>
            <w:ins w:id="1086" w:author="Teoh Xuan Xuan" w:date="2025-05-25T20:31:00Z" w16du:dateUtc="2025-05-25T12:31:00Z">
              <w:r>
                <w:rPr>
                  <w:rFonts w:ascii="Arial" w:hAnsi="Arial" w:cs="Arial"/>
                  <w:color w:val="000000"/>
                  <w:sz w:val="22"/>
                  <w:szCs w:val="22"/>
                </w:rPr>
                <w:t>Yang Jia En</w:t>
              </w:r>
              <w:r w:rsidDel="007C15FD">
                <w:rPr>
                  <w:rFonts w:ascii="Arial" w:hAnsi="Arial" w:cs="Arial"/>
                  <w:color w:val="000000"/>
                  <w:sz w:val="22"/>
                  <w:szCs w:val="22"/>
                </w:rPr>
                <w:t xml:space="preserve"> </w:t>
              </w:r>
            </w:ins>
            <w:del w:id="1087" w:author="Teoh Xuan Xuan" w:date="2025-05-25T20:31:00Z" w16du:dateUtc="2025-05-25T12:31:00Z">
              <w:r w:rsidR="00380DCB" w:rsidDel="007C15FD">
                <w:rPr>
                  <w:rFonts w:ascii="Arial" w:hAnsi="Arial" w:cs="Arial"/>
                  <w:color w:val="000000"/>
                  <w:sz w:val="22"/>
                  <w:szCs w:val="22"/>
                </w:rPr>
                <w:delText>[Your Name Here]</w:delText>
              </w:r>
            </w:del>
          </w:p>
        </w:tc>
      </w:tr>
      <w:tr w:rsidR="00380DCB" w14:paraId="164D83A4" w14:textId="77777777" w:rsidTr="00284CB6">
        <w:tc>
          <w:tcPr>
            <w:tcW w:w="2254" w:type="dxa"/>
          </w:tcPr>
          <w:p w14:paraId="0059ADD3" w14:textId="190139C4" w:rsidR="00380DCB" w:rsidRDefault="00380DCB" w:rsidP="00380DCB">
            <w:pPr>
              <w:rPr>
                <w:rFonts w:ascii="Arial" w:hAnsi="Arial" w:cs="Arial"/>
                <w:color w:val="000000"/>
                <w:sz w:val="22"/>
                <w:szCs w:val="22"/>
              </w:rPr>
            </w:pPr>
            <w:r>
              <w:rPr>
                <w:rFonts w:ascii="Arial" w:hAnsi="Arial" w:cs="Arial"/>
                <w:color w:val="000000"/>
                <w:sz w:val="22"/>
                <w:szCs w:val="22"/>
              </w:rPr>
              <w:t>REQ_SRA009</w:t>
            </w:r>
          </w:p>
        </w:tc>
        <w:tc>
          <w:tcPr>
            <w:tcW w:w="2254" w:type="dxa"/>
          </w:tcPr>
          <w:p w14:paraId="0B6E35EC" w14:textId="5F11C295" w:rsidR="00380DCB" w:rsidRDefault="00380DCB" w:rsidP="00380DCB">
            <w:pPr>
              <w:rPr>
                <w:rFonts w:ascii="Arial" w:hAnsi="Arial" w:cs="Arial"/>
                <w:color w:val="000000"/>
                <w:sz w:val="22"/>
                <w:szCs w:val="22"/>
              </w:rPr>
            </w:pPr>
            <w:r>
              <w:rPr>
                <w:rFonts w:ascii="Arial" w:hAnsi="Arial" w:cs="Arial"/>
                <w:color w:val="000000"/>
                <w:sz w:val="22"/>
                <w:szCs w:val="22"/>
              </w:rPr>
              <w:t>The system shall enforce strong password policies including complexity and expiration.</w:t>
            </w:r>
          </w:p>
        </w:tc>
        <w:tc>
          <w:tcPr>
            <w:tcW w:w="2254" w:type="dxa"/>
          </w:tcPr>
          <w:p w14:paraId="1E17500B" w14:textId="4762B8AD" w:rsidR="00380DCB" w:rsidRDefault="00380DCB" w:rsidP="00380DCB">
            <w:pPr>
              <w:rPr>
                <w:rFonts w:ascii="Arial" w:hAnsi="Arial" w:cs="Arial"/>
                <w:color w:val="000000"/>
                <w:sz w:val="22"/>
                <w:szCs w:val="22"/>
              </w:rPr>
            </w:pPr>
            <w:r>
              <w:rPr>
                <w:rFonts w:ascii="Arial" w:hAnsi="Arial" w:cs="Arial"/>
                <w:color w:val="000000"/>
                <w:sz w:val="22"/>
                <w:szCs w:val="22"/>
              </w:rPr>
              <w:t>High</w:t>
            </w:r>
          </w:p>
        </w:tc>
        <w:tc>
          <w:tcPr>
            <w:tcW w:w="2254" w:type="dxa"/>
          </w:tcPr>
          <w:p w14:paraId="7F66656A" w14:textId="32D0BE20" w:rsidR="00380DCB" w:rsidRDefault="007C15FD" w:rsidP="00380DCB">
            <w:pPr>
              <w:rPr>
                <w:rFonts w:ascii="Arial" w:hAnsi="Arial" w:cs="Arial"/>
                <w:color w:val="000000"/>
                <w:sz w:val="22"/>
                <w:szCs w:val="22"/>
              </w:rPr>
            </w:pPr>
            <w:ins w:id="1088" w:author="Teoh Xuan Xuan" w:date="2025-05-25T20:31:00Z" w16du:dateUtc="2025-05-25T12:31:00Z">
              <w:r>
                <w:rPr>
                  <w:rFonts w:ascii="Arial" w:hAnsi="Arial" w:cs="Arial"/>
                  <w:color w:val="000000"/>
                  <w:sz w:val="22"/>
                  <w:szCs w:val="22"/>
                </w:rPr>
                <w:t>Yang Jia En</w:t>
              </w:r>
            </w:ins>
            <w:del w:id="1089" w:author="Teoh Xuan Xuan" w:date="2025-05-25T20:31:00Z" w16du:dateUtc="2025-05-25T12:31:00Z">
              <w:r w:rsidR="00380DCB" w:rsidDel="007C15FD">
                <w:rPr>
                  <w:rFonts w:ascii="Arial" w:hAnsi="Arial" w:cs="Arial"/>
                  <w:color w:val="000000"/>
                  <w:sz w:val="22"/>
                  <w:szCs w:val="22"/>
                </w:rPr>
                <w:delText>[Your Name Here]</w:delText>
              </w:r>
            </w:del>
          </w:p>
        </w:tc>
      </w:tr>
      <w:tr w:rsidR="00380DCB" w14:paraId="7787A052" w14:textId="77777777" w:rsidTr="00284CB6">
        <w:tc>
          <w:tcPr>
            <w:tcW w:w="2254" w:type="dxa"/>
          </w:tcPr>
          <w:p w14:paraId="5DDA52F2" w14:textId="71AAC435" w:rsidR="00380DCB" w:rsidRDefault="00380DCB" w:rsidP="00380DCB">
            <w:pPr>
              <w:rPr>
                <w:rFonts w:ascii="Arial" w:hAnsi="Arial" w:cs="Arial"/>
                <w:color w:val="000000"/>
                <w:sz w:val="22"/>
                <w:szCs w:val="22"/>
              </w:rPr>
            </w:pPr>
            <w:r>
              <w:rPr>
                <w:rFonts w:ascii="Arial" w:hAnsi="Arial" w:cs="Arial"/>
                <w:color w:val="000000"/>
                <w:sz w:val="22"/>
                <w:szCs w:val="22"/>
              </w:rPr>
              <w:t>REQ_SRA010</w:t>
            </w:r>
          </w:p>
        </w:tc>
        <w:tc>
          <w:tcPr>
            <w:tcW w:w="2254" w:type="dxa"/>
          </w:tcPr>
          <w:p w14:paraId="1BAD019B" w14:textId="3F3620A9" w:rsidR="00380DCB" w:rsidRDefault="00380DCB" w:rsidP="00380DCB">
            <w:pPr>
              <w:rPr>
                <w:rFonts w:ascii="Arial" w:hAnsi="Arial" w:cs="Arial"/>
                <w:color w:val="000000"/>
                <w:sz w:val="22"/>
                <w:szCs w:val="22"/>
              </w:rPr>
            </w:pPr>
            <w:r>
              <w:rPr>
                <w:rFonts w:ascii="Arial" w:hAnsi="Arial" w:cs="Arial"/>
                <w:color w:val="000000"/>
                <w:sz w:val="22"/>
                <w:szCs w:val="22"/>
              </w:rPr>
              <w:t>The system shall undergo regular penetration testing and vulnerability assessments.</w:t>
            </w:r>
          </w:p>
        </w:tc>
        <w:tc>
          <w:tcPr>
            <w:tcW w:w="2254" w:type="dxa"/>
          </w:tcPr>
          <w:p w14:paraId="57235C2B" w14:textId="1A8FD388" w:rsidR="00380DCB" w:rsidRDefault="00380DCB" w:rsidP="00380DCB">
            <w:pPr>
              <w:rPr>
                <w:rFonts w:ascii="Arial" w:hAnsi="Arial" w:cs="Arial"/>
                <w:color w:val="000000"/>
                <w:sz w:val="22"/>
                <w:szCs w:val="22"/>
              </w:rPr>
            </w:pPr>
            <w:r>
              <w:rPr>
                <w:rFonts w:ascii="Arial" w:hAnsi="Arial" w:cs="Arial"/>
                <w:color w:val="000000"/>
                <w:sz w:val="22"/>
                <w:szCs w:val="22"/>
              </w:rPr>
              <w:t>Medium</w:t>
            </w:r>
          </w:p>
        </w:tc>
        <w:tc>
          <w:tcPr>
            <w:tcW w:w="2254" w:type="dxa"/>
          </w:tcPr>
          <w:p w14:paraId="0293B4B1" w14:textId="56AA1E32" w:rsidR="00380DCB" w:rsidRDefault="007C15FD" w:rsidP="00380DCB">
            <w:pPr>
              <w:rPr>
                <w:rFonts w:ascii="Arial" w:hAnsi="Arial" w:cs="Arial"/>
                <w:color w:val="000000"/>
                <w:sz w:val="22"/>
                <w:szCs w:val="22"/>
              </w:rPr>
            </w:pPr>
            <w:ins w:id="1090" w:author="Teoh Xuan Xuan" w:date="2025-05-25T20:31:00Z" w16du:dateUtc="2025-05-25T12:31:00Z">
              <w:r>
                <w:rPr>
                  <w:rFonts w:ascii="Arial" w:hAnsi="Arial" w:cs="Arial"/>
                  <w:color w:val="000000"/>
                  <w:sz w:val="22"/>
                  <w:szCs w:val="22"/>
                </w:rPr>
                <w:t>Yang Jia En</w:t>
              </w:r>
            </w:ins>
            <w:del w:id="1091" w:author="Teoh Xuan Xuan" w:date="2025-05-25T20:31:00Z" w16du:dateUtc="2025-05-25T12:31:00Z">
              <w:r w:rsidR="00380DCB" w:rsidDel="007C15FD">
                <w:rPr>
                  <w:rFonts w:ascii="Arial" w:hAnsi="Arial" w:cs="Arial"/>
                  <w:color w:val="000000"/>
                  <w:sz w:val="22"/>
                  <w:szCs w:val="22"/>
                </w:rPr>
                <w:delText>[Your Name Here]</w:delText>
              </w:r>
            </w:del>
          </w:p>
        </w:tc>
      </w:tr>
      <w:tr w:rsidR="00380DCB" w14:paraId="25A944A6" w14:textId="77777777" w:rsidTr="00284CB6">
        <w:tc>
          <w:tcPr>
            <w:tcW w:w="2254" w:type="dxa"/>
          </w:tcPr>
          <w:p w14:paraId="2E301842" w14:textId="5620BBCC" w:rsidR="00380DCB" w:rsidRDefault="00380DCB" w:rsidP="00380DCB">
            <w:pPr>
              <w:rPr>
                <w:rFonts w:ascii="Arial" w:hAnsi="Arial" w:cs="Arial"/>
                <w:color w:val="000000"/>
                <w:sz w:val="22"/>
                <w:szCs w:val="22"/>
              </w:rPr>
            </w:pPr>
            <w:r>
              <w:rPr>
                <w:rFonts w:ascii="Arial" w:hAnsi="Arial" w:cs="Arial"/>
                <w:color w:val="000000"/>
                <w:sz w:val="22"/>
                <w:szCs w:val="22"/>
              </w:rPr>
              <w:t>REQ_SRA011</w:t>
            </w:r>
          </w:p>
        </w:tc>
        <w:tc>
          <w:tcPr>
            <w:tcW w:w="2254" w:type="dxa"/>
          </w:tcPr>
          <w:p w14:paraId="061F6B68" w14:textId="40D16ECE" w:rsidR="00380DCB" w:rsidRDefault="00380DCB" w:rsidP="00380DCB">
            <w:pPr>
              <w:rPr>
                <w:rFonts w:ascii="Arial" w:hAnsi="Arial" w:cs="Arial"/>
                <w:color w:val="000000"/>
                <w:sz w:val="22"/>
                <w:szCs w:val="22"/>
              </w:rPr>
            </w:pPr>
            <w:r>
              <w:rPr>
                <w:rFonts w:ascii="Arial" w:hAnsi="Arial" w:cs="Arial"/>
                <w:color w:val="000000"/>
                <w:sz w:val="22"/>
                <w:szCs w:val="22"/>
              </w:rPr>
              <w:t>The system shall include a firewall and monitoring system to protect against external threats.</w:t>
            </w:r>
          </w:p>
        </w:tc>
        <w:tc>
          <w:tcPr>
            <w:tcW w:w="2254" w:type="dxa"/>
          </w:tcPr>
          <w:p w14:paraId="7E681692" w14:textId="3D94ABAE" w:rsidR="00380DCB" w:rsidRDefault="00380DCB" w:rsidP="00380DCB">
            <w:pPr>
              <w:rPr>
                <w:rFonts w:ascii="Arial" w:hAnsi="Arial" w:cs="Arial"/>
                <w:color w:val="000000"/>
                <w:sz w:val="22"/>
                <w:szCs w:val="22"/>
              </w:rPr>
            </w:pPr>
            <w:r>
              <w:rPr>
                <w:rFonts w:ascii="Arial" w:hAnsi="Arial" w:cs="Arial"/>
                <w:color w:val="000000"/>
                <w:sz w:val="22"/>
                <w:szCs w:val="22"/>
              </w:rPr>
              <w:t>High</w:t>
            </w:r>
          </w:p>
        </w:tc>
        <w:tc>
          <w:tcPr>
            <w:tcW w:w="2254" w:type="dxa"/>
          </w:tcPr>
          <w:p w14:paraId="7A36DC2B" w14:textId="41A8AE65" w:rsidR="00380DCB" w:rsidRDefault="007C15FD" w:rsidP="00380DCB">
            <w:pPr>
              <w:rPr>
                <w:rFonts w:ascii="Arial" w:hAnsi="Arial" w:cs="Arial"/>
                <w:color w:val="000000"/>
                <w:sz w:val="22"/>
                <w:szCs w:val="22"/>
              </w:rPr>
            </w:pPr>
            <w:ins w:id="1092" w:author="Teoh Xuan Xuan" w:date="2025-05-25T20:31:00Z" w16du:dateUtc="2025-05-25T12:31:00Z">
              <w:r>
                <w:rPr>
                  <w:rFonts w:ascii="Arial" w:hAnsi="Arial" w:cs="Arial"/>
                  <w:color w:val="000000"/>
                  <w:sz w:val="22"/>
                  <w:szCs w:val="22"/>
                </w:rPr>
                <w:t>Yang Jia En</w:t>
              </w:r>
            </w:ins>
            <w:del w:id="1093" w:author="Teoh Xuan Xuan" w:date="2025-05-25T20:31:00Z" w16du:dateUtc="2025-05-25T12:31:00Z">
              <w:r w:rsidR="00380DCB" w:rsidDel="007C15FD">
                <w:rPr>
                  <w:rFonts w:ascii="Arial" w:hAnsi="Arial" w:cs="Arial"/>
                  <w:color w:val="000000"/>
                  <w:sz w:val="22"/>
                  <w:szCs w:val="22"/>
                </w:rPr>
                <w:delText>[Your Name Here]</w:delText>
              </w:r>
            </w:del>
          </w:p>
        </w:tc>
      </w:tr>
      <w:tr w:rsidR="00380DCB" w14:paraId="5AF16659" w14:textId="77777777" w:rsidTr="00284CB6">
        <w:tc>
          <w:tcPr>
            <w:tcW w:w="2254" w:type="dxa"/>
          </w:tcPr>
          <w:p w14:paraId="7E8F734D" w14:textId="6D99E014" w:rsidR="00380DCB" w:rsidRDefault="00380DCB" w:rsidP="00380DCB">
            <w:pPr>
              <w:rPr>
                <w:rFonts w:ascii="Arial" w:hAnsi="Arial" w:cs="Arial"/>
                <w:color w:val="000000"/>
                <w:sz w:val="22"/>
                <w:szCs w:val="22"/>
              </w:rPr>
            </w:pPr>
            <w:r>
              <w:rPr>
                <w:rFonts w:ascii="Arial" w:hAnsi="Arial" w:cs="Arial"/>
                <w:color w:val="000000"/>
                <w:sz w:val="22"/>
                <w:szCs w:val="22"/>
              </w:rPr>
              <w:t>REQ_SRA012</w:t>
            </w:r>
          </w:p>
        </w:tc>
        <w:tc>
          <w:tcPr>
            <w:tcW w:w="2254" w:type="dxa"/>
          </w:tcPr>
          <w:p w14:paraId="604748B5" w14:textId="433644DE" w:rsidR="00380DCB" w:rsidRDefault="00380DCB" w:rsidP="00380DCB">
            <w:pPr>
              <w:rPr>
                <w:rFonts w:ascii="Arial" w:hAnsi="Arial" w:cs="Arial"/>
                <w:color w:val="000000"/>
                <w:sz w:val="22"/>
                <w:szCs w:val="22"/>
              </w:rPr>
            </w:pPr>
            <w:r>
              <w:rPr>
                <w:rFonts w:ascii="Arial" w:hAnsi="Arial" w:cs="Arial"/>
                <w:color w:val="000000"/>
                <w:sz w:val="22"/>
                <w:szCs w:val="22"/>
              </w:rPr>
              <w:t>The system shall support multi-factor authentication for enhanced security.</w:t>
            </w:r>
          </w:p>
        </w:tc>
        <w:tc>
          <w:tcPr>
            <w:tcW w:w="2254" w:type="dxa"/>
          </w:tcPr>
          <w:p w14:paraId="29BD2BC9" w14:textId="13FCDE2E" w:rsidR="00380DCB" w:rsidRDefault="00380DCB" w:rsidP="00380DCB">
            <w:pPr>
              <w:rPr>
                <w:rFonts w:ascii="Arial" w:hAnsi="Arial" w:cs="Arial"/>
                <w:color w:val="000000"/>
                <w:sz w:val="22"/>
                <w:szCs w:val="22"/>
              </w:rPr>
            </w:pPr>
            <w:r>
              <w:rPr>
                <w:rFonts w:ascii="Arial" w:hAnsi="Arial" w:cs="Arial"/>
                <w:color w:val="000000"/>
                <w:sz w:val="22"/>
                <w:szCs w:val="22"/>
              </w:rPr>
              <w:t>High</w:t>
            </w:r>
          </w:p>
        </w:tc>
        <w:tc>
          <w:tcPr>
            <w:tcW w:w="2254" w:type="dxa"/>
          </w:tcPr>
          <w:p w14:paraId="5945844D" w14:textId="7D54C8A4" w:rsidR="00380DCB" w:rsidRDefault="007C15FD" w:rsidP="00380DCB">
            <w:pPr>
              <w:rPr>
                <w:rFonts w:ascii="Arial" w:hAnsi="Arial" w:cs="Arial"/>
                <w:color w:val="000000"/>
                <w:sz w:val="22"/>
                <w:szCs w:val="22"/>
              </w:rPr>
            </w:pPr>
            <w:ins w:id="1094" w:author="Teoh Xuan Xuan" w:date="2025-05-25T20:31:00Z" w16du:dateUtc="2025-05-25T12:31:00Z">
              <w:r>
                <w:rPr>
                  <w:rFonts w:ascii="Arial" w:hAnsi="Arial" w:cs="Arial"/>
                  <w:color w:val="000000"/>
                  <w:sz w:val="22"/>
                  <w:szCs w:val="22"/>
                </w:rPr>
                <w:t>Yang Jia En</w:t>
              </w:r>
            </w:ins>
            <w:del w:id="1095" w:author="Teoh Xuan Xuan" w:date="2025-05-25T20:31:00Z" w16du:dateUtc="2025-05-25T12:31:00Z">
              <w:r w:rsidR="00380DCB" w:rsidDel="007C15FD">
                <w:rPr>
                  <w:rFonts w:ascii="Arial" w:hAnsi="Arial" w:cs="Arial"/>
                  <w:color w:val="000000"/>
                  <w:sz w:val="22"/>
                  <w:szCs w:val="22"/>
                </w:rPr>
                <w:delText>[Your Name Here]</w:delText>
              </w:r>
            </w:del>
          </w:p>
        </w:tc>
      </w:tr>
      <w:tr w:rsidR="00380DCB" w14:paraId="0E580B92" w14:textId="77777777" w:rsidTr="00284CB6">
        <w:tc>
          <w:tcPr>
            <w:tcW w:w="2254" w:type="dxa"/>
          </w:tcPr>
          <w:p w14:paraId="034B4F3A" w14:textId="5DE7A0F6" w:rsidR="00380DCB" w:rsidRDefault="00380DCB" w:rsidP="00380DCB">
            <w:pPr>
              <w:rPr>
                <w:rFonts w:ascii="Arial" w:hAnsi="Arial" w:cs="Arial"/>
                <w:color w:val="000000"/>
                <w:sz w:val="22"/>
                <w:szCs w:val="22"/>
              </w:rPr>
            </w:pPr>
            <w:r>
              <w:rPr>
                <w:rFonts w:ascii="Arial" w:hAnsi="Arial" w:cs="Arial"/>
                <w:color w:val="000000"/>
                <w:sz w:val="22"/>
                <w:szCs w:val="22"/>
              </w:rPr>
              <w:t>REQ_SRA013</w:t>
            </w:r>
          </w:p>
        </w:tc>
        <w:tc>
          <w:tcPr>
            <w:tcW w:w="2254" w:type="dxa"/>
          </w:tcPr>
          <w:p w14:paraId="7B2B2421" w14:textId="1A16DFAD" w:rsidR="00380DCB" w:rsidRDefault="00380DCB" w:rsidP="00380DCB">
            <w:pPr>
              <w:rPr>
                <w:rFonts w:ascii="Arial" w:hAnsi="Arial" w:cs="Arial"/>
                <w:color w:val="000000"/>
                <w:sz w:val="22"/>
                <w:szCs w:val="22"/>
              </w:rPr>
            </w:pPr>
            <w:r>
              <w:rPr>
                <w:rFonts w:ascii="Arial" w:hAnsi="Arial" w:cs="Arial"/>
                <w:color w:val="000000"/>
                <w:sz w:val="22"/>
                <w:szCs w:val="22"/>
              </w:rPr>
              <w:t>The system shall apply data masking in staging environments to protect sensitive records.</w:t>
            </w:r>
          </w:p>
        </w:tc>
        <w:tc>
          <w:tcPr>
            <w:tcW w:w="2254" w:type="dxa"/>
          </w:tcPr>
          <w:p w14:paraId="411611CF" w14:textId="7A8FAF4F" w:rsidR="00380DCB" w:rsidRDefault="00380DCB" w:rsidP="00380DCB">
            <w:pPr>
              <w:rPr>
                <w:rFonts w:ascii="Arial" w:hAnsi="Arial" w:cs="Arial"/>
                <w:color w:val="000000"/>
                <w:sz w:val="22"/>
                <w:szCs w:val="22"/>
              </w:rPr>
            </w:pPr>
            <w:r>
              <w:rPr>
                <w:rFonts w:ascii="Arial" w:hAnsi="Arial" w:cs="Arial"/>
                <w:color w:val="000000"/>
                <w:sz w:val="22"/>
                <w:szCs w:val="22"/>
              </w:rPr>
              <w:t>Medium</w:t>
            </w:r>
          </w:p>
        </w:tc>
        <w:tc>
          <w:tcPr>
            <w:tcW w:w="2254" w:type="dxa"/>
          </w:tcPr>
          <w:p w14:paraId="06B5FA82" w14:textId="3F16E560" w:rsidR="00380DCB" w:rsidRDefault="007C15FD" w:rsidP="00380DCB">
            <w:pPr>
              <w:rPr>
                <w:rFonts w:ascii="Arial" w:hAnsi="Arial" w:cs="Arial"/>
                <w:color w:val="000000"/>
                <w:sz w:val="22"/>
                <w:szCs w:val="22"/>
              </w:rPr>
            </w:pPr>
            <w:ins w:id="1096" w:author="Teoh Xuan Xuan" w:date="2025-05-25T20:31:00Z" w16du:dateUtc="2025-05-25T12:31:00Z">
              <w:r>
                <w:rPr>
                  <w:rFonts w:ascii="Arial" w:hAnsi="Arial" w:cs="Arial"/>
                  <w:color w:val="000000"/>
                  <w:sz w:val="22"/>
                  <w:szCs w:val="22"/>
                </w:rPr>
                <w:t>Yang Jia En</w:t>
              </w:r>
            </w:ins>
            <w:del w:id="1097" w:author="Teoh Xuan Xuan" w:date="2025-05-25T20:31:00Z" w16du:dateUtc="2025-05-25T12:31:00Z">
              <w:r w:rsidR="00380DCB" w:rsidDel="007C15FD">
                <w:rPr>
                  <w:rFonts w:ascii="Arial" w:hAnsi="Arial" w:cs="Arial"/>
                  <w:color w:val="000000"/>
                  <w:sz w:val="22"/>
                  <w:szCs w:val="22"/>
                </w:rPr>
                <w:delText>[Your Name Here]</w:delText>
              </w:r>
            </w:del>
          </w:p>
        </w:tc>
      </w:tr>
    </w:tbl>
    <w:p w14:paraId="521F5B13" w14:textId="77777777" w:rsidR="00E60D47" w:rsidRPr="00E60D47" w:rsidRDefault="00E60D47" w:rsidP="00F801D8"/>
    <w:p w14:paraId="38D96156" w14:textId="77777777" w:rsidR="007C15FD" w:rsidRDefault="007C15FD">
      <w:pPr>
        <w:rPr>
          <w:ins w:id="1098" w:author="Teoh Xuan Xuan" w:date="2025-05-25T20:31:00Z" w16du:dateUtc="2025-05-25T12:31:00Z"/>
          <w:rFonts w:eastAsiaTheme="majorEastAsia" w:cstheme="majorBidi"/>
          <w:b/>
          <w:iCs/>
          <w:sz w:val="26"/>
        </w:rPr>
      </w:pPr>
      <w:bookmarkStart w:id="1099" w:name="_Toc199027683"/>
      <w:ins w:id="1100" w:author="Teoh Xuan Xuan" w:date="2025-05-25T20:31:00Z" w16du:dateUtc="2025-05-25T12:31:00Z">
        <w:r>
          <w:br w:type="page"/>
        </w:r>
      </w:ins>
    </w:p>
    <w:p w14:paraId="3721966A" w14:textId="30A80520" w:rsidR="00DF6A52" w:rsidRDefault="00DF6A52" w:rsidP="004672A7">
      <w:pPr>
        <w:pStyle w:val="Heading3"/>
        <w:rPr>
          <w:ins w:id="1101" w:author="Teoh Xuan Xuan" w:date="2025-05-25T20:32:00Z" w16du:dateUtc="2025-05-25T12:32:00Z"/>
        </w:rPr>
      </w:pPr>
      <w:del w:id="1102" w:author="Teoh Xuan Xuan" w:date="2025-05-25T20:31:00Z" w16du:dateUtc="2025-05-25T12:31:00Z">
        <w:r w:rsidRPr="00DF6A52" w:rsidDel="007C15FD">
          <w:lastRenderedPageBreak/>
          <w:delText> </w:delText>
        </w:r>
        <w:r w:rsidRPr="00DF6A52" w:rsidDel="007C15FD">
          <w:delText> </w:delText>
        </w:r>
      </w:del>
      <w:r w:rsidRPr="00DF6A52">
        <w:t>3.</w:t>
      </w:r>
      <w:r w:rsidR="00FF256A">
        <w:rPr>
          <w:rFonts w:hint="eastAsia"/>
        </w:rPr>
        <w:t>9</w:t>
      </w:r>
      <w:r w:rsidRPr="00DF6A52">
        <w:t>.5 Maintainability</w:t>
      </w:r>
      <w:bookmarkEnd w:id="1099"/>
    </w:p>
    <w:p w14:paraId="4431540C" w14:textId="61957182" w:rsidR="007C15FD" w:rsidRPr="007C15FD" w:rsidRDefault="007C15FD" w:rsidP="007C15FD">
      <w:pPr>
        <w:pStyle w:val="Quote"/>
        <w:pPrChange w:id="1103" w:author="Teoh Xuan Xuan" w:date="2025-05-25T20:32:00Z" w16du:dateUtc="2025-05-25T12:32:00Z">
          <w:pPr>
            <w:pStyle w:val="Heading3"/>
          </w:pPr>
        </w:pPrChange>
      </w:pPr>
      <w:ins w:id="1104" w:author="Teoh Xuan Xuan" w:date="2025-05-25T20:32:00Z" w16du:dateUtc="2025-05-25T12:32:00Z">
        <w:r w:rsidRPr="003C64E0">
          <w:t>Table 3.9.</w:t>
        </w:r>
        <w:r>
          <w:t>5</w:t>
        </w:r>
        <w:r w:rsidRPr="003C64E0">
          <w:t xml:space="preserve">: </w:t>
        </w:r>
        <w:r>
          <w:t>Maintainability</w:t>
        </w:r>
        <w:r w:rsidRPr="003C64E0">
          <w:t xml:space="preserve"> Table</w:t>
        </w:r>
      </w:ins>
    </w:p>
    <w:tbl>
      <w:tblPr>
        <w:tblStyle w:val="TableGrid"/>
        <w:tblW w:w="0" w:type="auto"/>
        <w:tblLook w:val="04A0" w:firstRow="1" w:lastRow="0" w:firstColumn="1" w:lastColumn="0" w:noHBand="0" w:noVBand="1"/>
      </w:tblPr>
      <w:tblGrid>
        <w:gridCol w:w="2254"/>
        <w:gridCol w:w="2254"/>
        <w:gridCol w:w="2254"/>
        <w:gridCol w:w="2254"/>
      </w:tblGrid>
      <w:tr w:rsidR="003A69FB" w14:paraId="7094DBBA" w14:textId="77777777" w:rsidTr="00284CB6">
        <w:tc>
          <w:tcPr>
            <w:tcW w:w="2254" w:type="dxa"/>
          </w:tcPr>
          <w:p w14:paraId="1BA239F3" w14:textId="77777777" w:rsidR="003A69FB" w:rsidRDefault="003A69FB" w:rsidP="00284CB6">
            <w:r>
              <w:rPr>
                <w:rFonts w:ascii="Arial" w:hAnsi="Arial" w:cs="Arial"/>
                <w:b/>
                <w:bCs/>
                <w:color w:val="000000"/>
                <w:sz w:val="22"/>
                <w:szCs w:val="22"/>
              </w:rPr>
              <w:t>Requirement ID</w:t>
            </w:r>
          </w:p>
        </w:tc>
        <w:tc>
          <w:tcPr>
            <w:tcW w:w="2254" w:type="dxa"/>
          </w:tcPr>
          <w:p w14:paraId="3995DC7F" w14:textId="77777777" w:rsidR="003A69FB" w:rsidRDefault="003A69FB" w:rsidP="00284CB6">
            <w:r>
              <w:rPr>
                <w:rFonts w:ascii="Arial" w:hAnsi="Arial" w:cs="Arial"/>
                <w:b/>
                <w:bCs/>
                <w:color w:val="000000"/>
                <w:sz w:val="22"/>
                <w:szCs w:val="22"/>
              </w:rPr>
              <w:t>Description</w:t>
            </w:r>
          </w:p>
        </w:tc>
        <w:tc>
          <w:tcPr>
            <w:tcW w:w="2254" w:type="dxa"/>
          </w:tcPr>
          <w:p w14:paraId="4538B6F9" w14:textId="77777777" w:rsidR="003A69FB" w:rsidRDefault="003A69FB" w:rsidP="00284CB6">
            <w:r>
              <w:rPr>
                <w:rFonts w:ascii="Arial" w:hAnsi="Arial" w:cs="Arial"/>
                <w:b/>
                <w:bCs/>
                <w:color w:val="000000"/>
                <w:sz w:val="22"/>
                <w:szCs w:val="22"/>
              </w:rPr>
              <w:t>Priority</w:t>
            </w:r>
          </w:p>
        </w:tc>
        <w:tc>
          <w:tcPr>
            <w:tcW w:w="2254" w:type="dxa"/>
          </w:tcPr>
          <w:p w14:paraId="2BD04932" w14:textId="77777777" w:rsidR="003A69FB" w:rsidRDefault="003A69FB" w:rsidP="00284CB6">
            <w:r>
              <w:rPr>
                <w:rFonts w:ascii="Arial" w:hAnsi="Arial" w:cs="Arial"/>
                <w:b/>
                <w:bCs/>
                <w:color w:val="000000"/>
                <w:sz w:val="22"/>
                <w:szCs w:val="22"/>
              </w:rPr>
              <w:t>Author</w:t>
            </w:r>
          </w:p>
        </w:tc>
      </w:tr>
      <w:tr w:rsidR="003A69FB" w14:paraId="15A929BA" w14:textId="77777777" w:rsidTr="00284CB6">
        <w:tc>
          <w:tcPr>
            <w:tcW w:w="2254" w:type="dxa"/>
          </w:tcPr>
          <w:p w14:paraId="19BE633D" w14:textId="0927E399" w:rsidR="003A69FB" w:rsidRDefault="003A69FB" w:rsidP="003A69FB">
            <w:r>
              <w:rPr>
                <w:rFonts w:ascii="Arial" w:hAnsi="Arial" w:cs="Arial"/>
                <w:color w:val="000000"/>
                <w:sz w:val="22"/>
                <w:szCs w:val="22"/>
              </w:rPr>
              <w:t>REQ_SRA014</w:t>
            </w:r>
          </w:p>
        </w:tc>
        <w:tc>
          <w:tcPr>
            <w:tcW w:w="2254" w:type="dxa"/>
          </w:tcPr>
          <w:p w14:paraId="37F1C798" w14:textId="580683A6" w:rsidR="003A69FB" w:rsidRDefault="003A69FB" w:rsidP="003A69FB">
            <w:r>
              <w:rPr>
                <w:rFonts w:ascii="Arial" w:hAnsi="Arial" w:cs="Arial"/>
                <w:color w:val="000000"/>
                <w:sz w:val="22"/>
                <w:szCs w:val="22"/>
              </w:rPr>
              <w:t>The system’s codebase shall be well-documented to support efficient updates and troubleshooting.</w:t>
            </w:r>
          </w:p>
        </w:tc>
        <w:tc>
          <w:tcPr>
            <w:tcW w:w="2254" w:type="dxa"/>
          </w:tcPr>
          <w:p w14:paraId="5182E10B" w14:textId="2B263EE5" w:rsidR="003A69FB" w:rsidRDefault="003A69FB" w:rsidP="003A69FB">
            <w:r>
              <w:rPr>
                <w:rFonts w:ascii="Arial" w:hAnsi="Arial" w:cs="Arial"/>
                <w:color w:val="000000"/>
                <w:sz w:val="22"/>
                <w:szCs w:val="22"/>
              </w:rPr>
              <w:t>High</w:t>
            </w:r>
          </w:p>
        </w:tc>
        <w:tc>
          <w:tcPr>
            <w:tcW w:w="2254" w:type="dxa"/>
          </w:tcPr>
          <w:p w14:paraId="25004022" w14:textId="592882F5" w:rsidR="003A69FB" w:rsidRDefault="003A69FB" w:rsidP="003A69FB">
            <w:del w:id="1105" w:author="Teoh Xuan Xuan" w:date="2025-05-25T20:32:00Z" w16du:dateUtc="2025-05-25T12:32:00Z">
              <w:r w:rsidDel="007C15FD">
                <w:rPr>
                  <w:rFonts w:ascii="Arial" w:hAnsi="Arial" w:cs="Arial"/>
                  <w:color w:val="000000"/>
                  <w:sz w:val="22"/>
                  <w:szCs w:val="22"/>
                </w:rPr>
                <w:delText>[Your Name Here]</w:delText>
              </w:r>
            </w:del>
            <w:ins w:id="1106" w:author="Teoh Xuan Xuan" w:date="2025-05-25T20:32:00Z" w16du:dateUtc="2025-05-25T12:32:00Z">
              <w:r w:rsidR="007C15FD">
                <w:rPr>
                  <w:rFonts w:ascii="Arial" w:hAnsi="Arial" w:cs="Arial"/>
                  <w:color w:val="000000"/>
                  <w:sz w:val="22"/>
                  <w:szCs w:val="22"/>
                </w:rPr>
                <w:t>Tey Jun Cheng</w:t>
              </w:r>
            </w:ins>
          </w:p>
        </w:tc>
      </w:tr>
      <w:tr w:rsidR="003A69FB" w14:paraId="4508BFD0" w14:textId="77777777" w:rsidTr="00284CB6">
        <w:tc>
          <w:tcPr>
            <w:tcW w:w="2254" w:type="dxa"/>
          </w:tcPr>
          <w:p w14:paraId="15B28217" w14:textId="3B337A85" w:rsidR="003A69FB" w:rsidRDefault="003A69FB" w:rsidP="003A69FB">
            <w:pPr>
              <w:rPr>
                <w:rFonts w:ascii="Arial" w:hAnsi="Arial" w:cs="Arial"/>
                <w:color w:val="000000"/>
                <w:sz w:val="22"/>
                <w:szCs w:val="22"/>
              </w:rPr>
            </w:pPr>
            <w:r>
              <w:rPr>
                <w:rFonts w:ascii="Arial" w:hAnsi="Arial" w:cs="Arial"/>
                <w:color w:val="000000"/>
                <w:sz w:val="22"/>
                <w:szCs w:val="22"/>
              </w:rPr>
              <w:t>REQ_SRA015</w:t>
            </w:r>
          </w:p>
        </w:tc>
        <w:tc>
          <w:tcPr>
            <w:tcW w:w="2254" w:type="dxa"/>
          </w:tcPr>
          <w:p w14:paraId="7C3564B3" w14:textId="6998A2F6" w:rsidR="003A69FB" w:rsidRDefault="003A69FB" w:rsidP="003A69FB">
            <w:pPr>
              <w:rPr>
                <w:rFonts w:ascii="Arial" w:hAnsi="Arial" w:cs="Arial"/>
                <w:color w:val="000000"/>
                <w:sz w:val="22"/>
                <w:szCs w:val="22"/>
              </w:rPr>
            </w:pPr>
            <w:r>
              <w:rPr>
                <w:rFonts w:ascii="Arial" w:hAnsi="Arial" w:cs="Arial"/>
                <w:color w:val="000000"/>
                <w:sz w:val="22"/>
                <w:szCs w:val="22"/>
              </w:rPr>
              <w:t>The system shall use version control to track changes and ensure collaborative updates.</w:t>
            </w:r>
          </w:p>
        </w:tc>
        <w:tc>
          <w:tcPr>
            <w:tcW w:w="2254" w:type="dxa"/>
          </w:tcPr>
          <w:p w14:paraId="276517A5" w14:textId="6FB33AE3" w:rsidR="003A69FB" w:rsidRDefault="003A69FB" w:rsidP="003A69FB">
            <w:pPr>
              <w:rPr>
                <w:rFonts w:ascii="Arial" w:hAnsi="Arial" w:cs="Arial"/>
                <w:color w:val="000000"/>
                <w:sz w:val="22"/>
                <w:szCs w:val="22"/>
              </w:rPr>
            </w:pPr>
            <w:r>
              <w:rPr>
                <w:rFonts w:ascii="Arial" w:hAnsi="Arial" w:cs="Arial"/>
                <w:color w:val="000000"/>
                <w:sz w:val="22"/>
                <w:szCs w:val="22"/>
              </w:rPr>
              <w:t>High</w:t>
            </w:r>
          </w:p>
        </w:tc>
        <w:tc>
          <w:tcPr>
            <w:tcW w:w="2254" w:type="dxa"/>
          </w:tcPr>
          <w:p w14:paraId="6C48EF14" w14:textId="18F8B29B" w:rsidR="003A69FB" w:rsidRDefault="007C15FD" w:rsidP="003A69FB">
            <w:pPr>
              <w:rPr>
                <w:rFonts w:ascii="Arial" w:hAnsi="Arial" w:cs="Arial"/>
                <w:color w:val="000000"/>
                <w:sz w:val="22"/>
                <w:szCs w:val="22"/>
              </w:rPr>
            </w:pPr>
            <w:ins w:id="1107" w:author="Teoh Xuan Xuan" w:date="2025-05-25T20:32:00Z" w16du:dateUtc="2025-05-25T12:32:00Z">
              <w:r>
                <w:rPr>
                  <w:rFonts w:ascii="Arial" w:hAnsi="Arial" w:cs="Arial"/>
                  <w:color w:val="000000"/>
                  <w:sz w:val="22"/>
                  <w:szCs w:val="22"/>
                </w:rPr>
                <w:t>Tey Jun Cheng</w:t>
              </w:r>
            </w:ins>
            <w:del w:id="1108" w:author="Teoh Xuan Xuan" w:date="2025-05-25T20:32:00Z" w16du:dateUtc="2025-05-25T12:32:00Z">
              <w:r w:rsidR="003A69FB" w:rsidDel="007C15FD">
                <w:rPr>
                  <w:rFonts w:ascii="Arial" w:hAnsi="Arial" w:cs="Arial"/>
                  <w:color w:val="000000"/>
                  <w:sz w:val="22"/>
                  <w:szCs w:val="22"/>
                </w:rPr>
                <w:delText>[Your Name Here]</w:delText>
              </w:r>
            </w:del>
          </w:p>
        </w:tc>
      </w:tr>
      <w:tr w:rsidR="003A69FB" w14:paraId="44FE5CEA" w14:textId="77777777" w:rsidTr="00284CB6">
        <w:tc>
          <w:tcPr>
            <w:tcW w:w="2254" w:type="dxa"/>
          </w:tcPr>
          <w:p w14:paraId="7BB3579D" w14:textId="448811B3" w:rsidR="003A69FB" w:rsidRDefault="003A69FB" w:rsidP="003A69FB">
            <w:pPr>
              <w:rPr>
                <w:rFonts w:ascii="Arial" w:hAnsi="Arial" w:cs="Arial"/>
                <w:color w:val="000000"/>
                <w:sz w:val="22"/>
                <w:szCs w:val="22"/>
              </w:rPr>
            </w:pPr>
            <w:r>
              <w:rPr>
                <w:rFonts w:ascii="Arial" w:hAnsi="Arial" w:cs="Arial"/>
                <w:color w:val="000000"/>
                <w:sz w:val="22"/>
                <w:szCs w:val="22"/>
              </w:rPr>
              <w:t>REQ_SRA016</w:t>
            </w:r>
          </w:p>
        </w:tc>
        <w:tc>
          <w:tcPr>
            <w:tcW w:w="2254" w:type="dxa"/>
          </w:tcPr>
          <w:p w14:paraId="2A35260F" w14:textId="5BBE28A0" w:rsidR="003A69FB" w:rsidRDefault="003A69FB" w:rsidP="003A69FB">
            <w:pPr>
              <w:rPr>
                <w:rFonts w:ascii="Arial" w:hAnsi="Arial" w:cs="Arial"/>
                <w:color w:val="000000"/>
                <w:sz w:val="22"/>
                <w:szCs w:val="22"/>
              </w:rPr>
            </w:pPr>
            <w:r>
              <w:rPr>
                <w:rFonts w:ascii="Arial" w:hAnsi="Arial" w:cs="Arial"/>
                <w:color w:val="000000"/>
                <w:sz w:val="22"/>
                <w:szCs w:val="22"/>
              </w:rPr>
              <w:t>The system shall be developed using modular and agile principles.</w:t>
            </w:r>
          </w:p>
        </w:tc>
        <w:tc>
          <w:tcPr>
            <w:tcW w:w="2254" w:type="dxa"/>
          </w:tcPr>
          <w:p w14:paraId="5401E963" w14:textId="3254D006" w:rsidR="003A69FB" w:rsidRDefault="003A69FB" w:rsidP="003A69FB">
            <w:pPr>
              <w:rPr>
                <w:rFonts w:ascii="Arial" w:hAnsi="Arial" w:cs="Arial"/>
                <w:color w:val="000000"/>
                <w:sz w:val="22"/>
                <w:szCs w:val="22"/>
              </w:rPr>
            </w:pPr>
            <w:r>
              <w:rPr>
                <w:rFonts w:ascii="Arial" w:hAnsi="Arial" w:cs="Arial"/>
                <w:color w:val="000000"/>
                <w:sz w:val="22"/>
                <w:szCs w:val="22"/>
              </w:rPr>
              <w:t>High</w:t>
            </w:r>
          </w:p>
        </w:tc>
        <w:tc>
          <w:tcPr>
            <w:tcW w:w="2254" w:type="dxa"/>
          </w:tcPr>
          <w:p w14:paraId="68634FEE" w14:textId="491472EF" w:rsidR="003A69FB" w:rsidRDefault="007C15FD" w:rsidP="003A69FB">
            <w:pPr>
              <w:rPr>
                <w:rFonts w:ascii="Arial" w:hAnsi="Arial" w:cs="Arial"/>
                <w:color w:val="000000"/>
                <w:sz w:val="22"/>
                <w:szCs w:val="22"/>
              </w:rPr>
            </w:pPr>
            <w:ins w:id="1109" w:author="Teoh Xuan Xuan" w:date="2025-05-25T20:33:00Z" w16du:dateUtc="2025-05-25T12:33:00Z">
              <w:r>
                <w:rPr>
                  <w:rFonts w:ascii="Arial" w:hAnsi="Arial" w:cs="Arial"/>
                  <w:color w:val="000000"/>
                  <w:sz w:val="22"/>
                  <w:szCs w:val="22"/>
                </w:rPr>
                <w:t>Tey Jun Cheng</w:t>
              </w:r>
            </w:ins>
            <w:del w:id="1110" w:author="Teoh Xuan Xuan" w:date="2025-05-25T20:33:00Z" w16du:dateUtc="2025-05-25T12:33:00Z">
              <w:r w:rsidR="003A69FB" w:rsidDel="007C15FD">
                <w:rPr>
                  <w:rFonts w:ascii="Arial" w:hAnsi="Arial" w:cs="Arial"/>
                  <w:color w:val="000000"/>
                  <w:sz w:val="22"/>
                  <w:szCs w:val="22"/>
                </w:rPr>
                <w:delText>[Your Name Here]</w:delText>
              </w:r>
            </w:del>
          </w:p>
        </w:tc>
      </w:tr>
      <w:tr w:rsidR="003A69FB" w14:paraId="7775505C" w14:textId="77777777" w:rsidTr="00284CB6">
        <w:tc>
          <w:tcPr>
            <w:tcW w:w="2254" w:type="dxa"/>
          </w:tcPr>
          <w:p w14:paraId="6D3F55B8" w14:textId="53DE144F" w:rsidR="003A69FB" w:rsidRDefault="003A69FB" w:rsidP="003A69FB">
            <w:pPr>
              <w:rPr>
                <w:rFonts w:ascii="Arial" w:hAnsi="Arial" w:cs="Arial"/>
                <w:color w:val="000000"/>
                <w:sz w:val="22"/>
                <w:szCs w:val="22"/>
              </w:rPr>
            </w:pPr>
            <w:r>
              <w:rPr>
                <w:rFonts w:ascii="Arial" w:hAnsi="Arial" w:cs="Arial"/>
                <w:color w:val="000000"/>
                <w:sz w:val="22"/>
                <w:szCs w:val="22"/>
              </w:rPr>
              <w:t>REQ_SRA017</w:t>
            </w:r>
          </w:p>
        </w:tc>
        <w:tc>
          <w:tcPr>
            <w:tcW w:w="2254" w:type="dxa"/>
          </w:tcPr>
          <w:p w14:paraId="31C87672" w14:textId="543C4C44" w:rsidR="003A69FB" w:rsidRDefault="003A69FB" w:rsidP="003A69FB">
            <w:pPr>
              <w:rPr>
                <w:rFonts w:ascii="Arial" w:hAnsi="Arial" w:cs="Arial"/>
                <w:color w:val="000000"/>
                <w:sz w:val="22"/>
                <w:szCs w:val="22"/>
              </w:rPr>
            </w:pPr>
            <w:r>
              <w:rPr>
                <w:rFonts w:ascii="Arial" w:hAnsi="Arial" w:cs="Arial"/>
                <w:color w:val="000000"/>
                <w:sz w:val="22"/>
                <w:szCs w:val="22"/>
              </w:rPr>
              <w:t>The code shall maintain low coupling and high cohesion to simplify testing and maintenance.</w:t>
            </w:r>
          </w:p>
        </w:tc>
        <w:tc>
          <w:tcPr>
            <w:tcW w:w="2254" w:type="dxa"/>
          </w:tcPr>
          <w:p w14:paraId="7274BDF7" w14:textId="057B931E" w:rsidR="003A69FB" w:rsidRDefault="003A69FB" w:rsidP="003A69FB">
            <w:pPr>
              <w:rPr>
                <w:rFonts w:ascii="Arial" w:hAnsi="Arial" w:cs="Arial"/>
                <w:color w:val="000000"/>
                <w:sz w:val="22"/>
                <w:szCs w:val="22"/>
              </w:rPr>
            </w:pPr>
            <w:r>
              <w:rPr>
                <w:rFonts w:ascii="Arial" w:hAnsi="Arial" w:cs="Arial"/>
                <w:color w:val="000000"/>
                <w:sz w:val="22"/>
                <w:szCs w:val="22"/>
              </w:rPr>
              <w:t>High</w:t>
            </w:r>
          </w:p>
        </w:tc>
        <w:tc>
          <w:tcPr>
            <w:tcW w:w="2254" w:type="dxa"/>
          </w:tcPr>
          <w:p w14:paraId="03A8A2AC" w14:textId="7913B049" w:rsidR="003A69FB" w:rsidRDefault="007C15FD" w:rsidP="003A69FB">
            <w:pPr>
              <w:rPr>
                <w:rFonts w:ascii="Arial" w:hAnsi="Arial" w:cs="Arial"/>
                <w:color w:val="000000"/>
                <w:sz w:val="22"/>
                <w:szCs w:val="22"/>
              </w:rPr>
            </w:pPr>
            <w:ins w:id="1111" w:author="Teoh Xuan Xuan" w:date="2025-05-25T20:33:00Z" w16du:dateUtc="2025-05-25T12:33:00Z">
              <w:r>
                <w:rPr>
                  <w:rFonts w:ascii="Arial" w:hAnsi="Arial" w:cs="Arial"/>
                  <w:color w:val="000000"/>
                  <w:sz w:val="22"/>
                  <w:szCs w:val="22"/>
                </w:rPr>
                <w:t>Tey Jun Cheng</w:t>
              </w:r>
            </w:ins>
            <w:del w:id="1112" w:author="Teoh Xuan Xuan" w:date="2025-05-25T20:33:00Z" w16du:dateUtc="2025-05-25T12:33:00Z">
              <w:r w:rsidR="003A69FB" w:rsidDel="007C15FD">
                <w:rPr>
                  <w:rFonts w:ascii="Arial" w:hAnsi="Arial" w:cs="Arial"/>
                  <w:color w:val="000000"/>
                  <w:sz w:val="22"/>
                  <w:szCs w:val="22"/>
                </w:rPr>
                <w:delText>[Your Name Here]</w:delText>
              </w:r>
            </w:del>
          </w:p>
        </w:tc>
      </w:tr>
      <w:tr w:rsidR="003A69FB" w14:paraId="19436CB9" w14:textId="77777777" w:rsidTr="00284CB6">
        <w:tc>
          <w:tcPr>
            <w:tcW w:w="2254" w:type="dxa"/>
          </w:tcPr>
          <w:p w14:paraId="6A98DC3F" w14:textId="5A1A9E54" w:rsidR="003A69FB" w:rsidRDefault="003A69FB" w:rsidP="003A69FB">
            <w:pPr>
              <w:rPr>
                <w:rFonts w:ascii="Arial" w:hAnsi="Arial" w:cs="Arial"/>
                <w:color w:val="000000"/>
                <w:sz w:val="22"/>
                <w:szCs w:val="22"/>
              </w:rPr>
            </w:pPr>
            <w:r>
              <w:rPr>
                <w:rFonts w:ascii="Arial" w:hAnsi="Arial" w:cs="Arial"/>
                <w:color w:val="000000"/>
                <w:sz w:val="22"/>
                <w:szCs w:val="22"/>
              </w:rPr>
              <w:t>REQ_SRA018</w:t>
            </w:r>
          </w:p>
        </w:tc>
        <w:tc>
          <w:tcPr>
            <w:tcW w:w="2254" w:type="dxa"/>
          </w:tcPr>
          <w:p w14:paraId="05463C6D" w14:textId="7ECDCCD1" w:rsidR="003A69FB" w:rsidRDefault="003A69FB" w:rsidP="003A69FB">
            <w:pPr>
              <w:rPr>
                <w:rFonts w:ascii="Arial" w:hAnsi="Arial" w:cs="Arial"/>
                <w:color w:val="000000"/>
                <w:sz w:val="22"/>
                <w:szCs w:val="22"/>
              </w:rPr>
            </w:pPr>
            <w:r>
              <w:rPr>
                <w:rFonts w:ascii="Arial" w:hAnsi="Arial" w:cs="Arial"/>
                <w:color w:val="000000"/>
                <w:sz w:val="22"/>
                <w:szCs w:val="22"/>
              </w:rPr>
              <w:t>The system shall provide logs for user activity and errors to assist with diagnostics.</w:t>
            </w:r>
          </w:p>
        </w:tc>
        <w:tc>
          <w:tcPr>
            <w:tcW w:w="2254" w:type="dxa"/>
          </w:tcPr>
          <w:p w14:paraId="7288C569" w14:textId="13318A55" w:rsidR="003A69FB" w:rsidRDefault="003A69FB" w:rsidP="003A69FB">
            <w:pPr>
              <w:rPr>
                <w:rFonts w:ascii="Arial" w:hAnsi="Arial" w:cs="Arial"/>
                <w:color w:val="000000"/>
                <w:sz w:val="22"/>
                <w:szCs w:val="22"/>
              </w:rPr>
            </w:pPr>
            <w:r>
              <w:rPr>
                <w:rFonts w:ascii="Arial" w:hAnsi="Arial" w:cs="Arial"/>
                <w:color w:val="000000"/>
                <w:sz w:val="22"/>
                <w:szCs w:val="22"/>
              </w:rPr>
              <w:t>High</w:t>
            </w:r>
          </w:p>
        </w:tc>
        <w:tc>
          <w:tcPr>
            <w:tcW w:w="2254" w:type="dxa"/>
          </w:tcPr>
          <w:p w14:paraId="040A469B" w14:textId="7EEC7D0F" w:rsidR="003A69FB" w:rsidRDefault="007C15FD" w:rsidP="003A69FB">
            <w:pPr>
              <w:rPr>
                <w:rFonts w:ascii="Arial" w:hAnsi="Arial" w:cs="Arial"/>
                <w:color w:val="000000"/>
                <w:sz w:val="22"/>
                <w:szCs w:val="22"/>
              </w:rPr>
            </w:pPr>
            <w:ins w:id="1113" w:author="Teoh Xuan Xuan" w:date="2025-05-25T20:33:00Z" w16du:dateUtc="2025-05-25T12:33:00Z">
              <w:r>
                <w:rPr>
                  <w:rFonts w:ascii="Arial" w:hAnsi="Arial" w:cs="Arial"/>
                  <w:color w:val="000000"/>
                  <w:sz w:val="22"/>
                  <w:szCs w:val="22"/>
                </w:rPr>
                <w:t>Tey Jun Cheng</w:t>
              </w:r>
            </w:ins>
            <w:del w:id="1114" w:author="Teoh Xuan Xuan" w:date="2025-05-25T20:33:00Z" w16du:dateUtc="2025-05-25T12:33:00Z">
              <w:r w:rsidR="003A69FB" w:rsidDel="007C15FD">
                <w:rPr>
                  <w:rFonts w:ascii="Arial" w:hAnsi="Arial" w:cs="Arial"/>
                  <w:color w:val="000000"/>
                  <w:sz w:val="22"/>
                  <w:szCs w:val="22"/>
                </w:rPr>
                <w:delText>[Your Name Here]</w:delText>
              </w:r>
            </w:del>
          </w:p>
        </w:tc>
      </w:tr>
      <w:tr w:rsidR="003A69FB" w14:paraId="0E049B05" w14:textId="77777777" w:rsidTr="00284CB6">
        <w:tc>
          <w:tcPr>
            <w:tcW w:w="2254" w:type="dxa"/>
          </w:tcPr>
          <w:p w14:paraId="4AAEA277" w14:textId="43CF5BFD" w:rsidR="003A69FB" w:rsidRDefault="003A69FB" w:rsidP="003A69FB">
            <w:pPr>
              <w:rPr>
                <w:rFonts w:ascii="Arial" w:hAnsi="Arial" w:cs="Arial"/>
                <w:color w:val="000000"/>
                <w:sz w:val="22"/>
                <w:szCs w:val="22"/>
              </w:rPr>
            </w:pPr>
            <w:r>
              <w:rPr>
                <w:rFonts w:ascii="Arial" w:hAnsi="Arial" w:cs="Arial"/>
                <w:color w:val="000000"/>
                <w:sz w:val="22"/>
                <w:szCs w:val="22"/>
              </w:rPr>
              <w:t>REQ_SRA019</w:t>
            </w:r>
          </w:p>
        </w:tc>
        <w:tc>
          <w:tcPr>
            <w:tcW w:w="2254" w:type="dxa"/>
          </w:tcPr>
          <w:p w14:paraId="289B7DFB" w14:textId="03945015" w:rsidR="003A69FB" w:rsidRDefault="003A69FB" w:rsidP="003A69FB">
            <w:pPr>
              <w:rPr>
                <w:rFonts w:ascii="Arial" w:hAnsi="Arial" w:cs="Arial"/>
                <w:color w:val="000000"/>
                <w:sz w:val="22"/>
                <w:szCs w:val="22"/>
              </w:rPr>
            </w:pPr>
            <w:r>
              <w:rPr>
                <w:rFonts w:ascii="Arial" w:hAnsi="Arial" w:cs="Arial"/>
                <w:color w:val="000000"/>
                <w:sz w:val="22"/>
                <w:szCs w:val="22"/>
              </w:rPr>
              <w:t>The platform shall offer manuals and help documents for staff and IT administrators.</w:t>
            </w:r>
          </w:p>
        </w:tc>
        <w:tc>
          <w:tcPr>
            <w:tcW w:w="2254" w:type="dxa"/>
          </w:tcPr>
          <w:p w14:paraId="703CDC59" w14:textId="035C194E" w:rsidR="003A69FB" w:rsidRDefault="003A69FB" w:rsidP="003A69FB">
            <w:pPr>
              <w:rPr>
                <w:rFonts w:ascii="Arial" w:hAnsi="Arial" w:cs="Arial"/>
                <w:color w:val="000000"/>
                <w:sz w:val="22"/>
                <w:szCs w:val="22"/>
              </w:rPr>
            </w:pPr>
            <w:r>
              <w:rPr>
                <w:rFonts w:ascii="Arial" w:hAnsi="Arial" w:cs="Arial"/>
                <w:color w:val="000000"/>
                <w:sz w:val="22"/>
                <w:szCs w:val="22"/>
              </w:rPr>
              <w:t>Medium</w:t>
            </w:r>
          </w:p>
        </w:tc>
        <w:tc>
          <w:tcPr>
            <w:tcW w:w="2254" w:type="dxa"/>
          </w:tcPr>
          <w:p w14:paraId="69DE3E30" w14:textId="2310CE4F" w:rsidR="003A69FB" w:rsidRDefault="007C15FD" w:rsidP="003A69FB">
            <w:pPr>
              <w:rPr>
                <w:rFonts w:ascii="Arial" w:hAnsi="Arial" w:cs="Arial"/>
                <w:color w:val="000000"/>
                <w:sz w:val="22"/>
                <w:szCs w:val="22"/>
              </w:rPr>
            </w:pPr>
            <w:ins w:id="1115" w:author="Teoh Xuan Xuan" w:date="2025-05-25T20:33:00Z" w16du:dateUtc="2025-05-25T12:33:00Z">
              <w:r>
                <w:rPr>
                  <w:rFonts w:ascii="Arial" w:hAnsi="Arial" w:cs="Arial"/>
                  <w:color w:val="000000"/>
                  <w:sz w:val="22"/>
                  <w:szCs w:val="22"/>
                </w:rPr>
                <w:t>Tey Jun Cheng</w:t>
              </w:r>
            </w:ins>
            <w:del w:id="1116" w:author="Teoh Xuan Xuan" w:date="2025-05-25T20:33:00Z" w16du:dateUtc="2025-05-25T12:33:00Z">
              <w:r w:rsidR="003A69FB" w:rsidDel="007C15FD">
                <w:rPr>
                  <w:rFonts w:ascii="Arial" w:hAnsi="Arial" w:cs="Arial"/>
                  <w:color w:val="000000"/>
                  <w:sz w:val="22"/>
                  <w:szCs w:val="22"/>
                </w:rPr>
                <w:delText>[Your Name Here]</w:delText>
              </w:r>
            </w:del>
          </w:p>
        </w:tc>
      </w:tr>
      <w:tr w:rsidR="003A69FB" w14:paraId="3B7C5164" w14:textId="77777777" w:rsidTr="00284CB6">
        <w:tc>
          <w:tcPr>
            <w:tcW w:w="2254" w:type="dxa"/>
          </w:tcPr>
          <w:p w14:paraId="61BBD1A7" w14:textId="68BE0431" w:rsidR="003A69FB" w:rsidRDefault="003A69FB" w:rsidP="003A69FB">
            <w:pPr>
              <w:rPr>
                <w:rFonts w:ascii="Arial" w:hAnsi="Arial" w:cs="Arial"/>
                <w:color w:val="000000"/>
                <w:sz w:val="22"/>
                <w:szCs w:val="22"/>
              </w:rPr>
            </w:pPr>
            <w:r>
              <w:rPr>
                <w:rFonts w:ascii="Arial" w:hAnsi="Arial" w:cs="Arial"/>
                <w:color w:val="000000"/>
                <w:sz w:val="22"/>
                <w:szCs w:val="22"/>
              </w:rPr>
              <w:t>REQ_SRA020</w:t>
            </w:r>
          </w:p>
        </w:tc>
        <w:tc>
          <w:tcPr>
            <w:tcW w:w="2254" w:type="dxa"/>
          </w:tcPr>
          <w:p w14:paraId="7D66CE67" w14:textId="45B46FB0" w:rsidR="003A69FB" w:rsidRDefault="003A69FB" w:rsidP="003A69FB">
            <w:pPr>
              <w:rPr>
                <w:rFonts w:ascii="Arial" w:hAnsi="Arial" w:cs="Arial"/>
                <w:color w:val="000000"/>
                <w:sz w:val="22"/>
                <w:szCs w:val="22"/>
              </w:rPr>
            </w:pPr>
            <w:r>
              <w:rPr>
                <w:rFonts w:ascii="Arial" w:hAnsi="Arial" w:cs="Arial"/>
                <w:color w:val="000000"/>
                <w:sz w:val="22"/>
                <w:szCs w:val="22"/>
              </w:rPr>
              <w:t>The system shall have a backup and disaster recovery mechanism with quarterly drills.</w:t>
            </w:r>
          </w:p>
        </w:tc>
        <w:tc>
          <w:tcPr>
            <w:tcW w:w="2254" w:type="dxa"/>
          </w:tcPr>
          <w:p w14:paraId="6C094458" w14:textId="0F34F221" w:rsidR="003A69FB" w:rsidRDefault="003A69FB" w:rsidP="003A69FB">
            <w:pPr>
              <w:rPr>
                <w:rFonts w:ascii="Arial" w:hAnsi="Arial" w:cs="Arial"/>
                <w:color w:val="000000"/>
                <w:sz w:val="22"/>
                <w:szCs w:val="22"/>
              </w:rPr>
            </w:pPr>
            <w:r>
              <w:rPr>
                <w:rFonts w:ascii="Arial" w:hAnsi="Arial" w:cs="Arial"/>
                <w:color w:val="000000"/>
                <w:sz w:val="22"/>
                <w:szCs w:val="22"/>
              </w:rPr>
              <w:t>High</w:t>
            </w:r>
          </w:p>
        </w:tc>
        <w:tc>
          <w:tcPr>
            <w:tcW w:w="2254" w:type="dxa"/>
          </w:tcPr>
          <w:p w14:paraId="3A8FD8C8" w14:textId="405FF72B" w:rsidR="003A69FB" w:rsidRDefault="007C15FD" w:rsidP="003A69FB">
            <w:pPr>
              <w:rPr>
                <w:rFonts w:ascii="Arial" w:hAnsi="Arial" w:cs="Arial"/>
                <w:color w:val="000000"/>
                <w:sz w:val="22"/>
                <w:szCs w:val="22"/>
              </w:rPr>
            </w:pPr>
            <w:ins w:id="1117" w:author="Teoh Xuan Xuan" w:date="2025-05-25T20:33:00Z" w16du:dateUtc="2025-05-25T12:33:00Z">
              <w:r>
                <w:rPr>
                  <w:rFonts w:ascii="Arial" w:hAnsi="Arial" w:cs="Arial"/>
                  <w:color w:val="000000"/>
                  <w:sz w:val="22"/>
                  <w:szCs w:val="22"/>
                </w:rPr>
                <w:t>Tey Jun Cheng</w:t>
              </w:r>
            </w:ins>
            <w:del w:id="1118" w:author="Teoh Xuan Xuan" w:date="2025-05-25T20:33:00Z" w16du:dateUtc="2025-05-25T12:33:00Z">
              <w:r w:rsidR="003A69FB" w:rsidDel="007C15FD">
                <w:rPr>
                  <w:rFonts w:ascii="Arial" w:hAnsi="Arial" w:cs="Arial"/>
                  <w:color w:val="000000"/>
                  <w:sz w:val="22"/>
                  <w:szCs w:val="22"/>
                </w:rPr>
                <w:delText>[Your Name Here]</w:delText>
              </w:r>
            </w:del>
          </w:p>
        </w:tc>
      </w:tr>
      <w:tr w:rsidR="003A69FB" w14:paraId="1C343BF9" w14:textId="77777777" w:rsidTr="00284CB6">
        <w:tc>
          <w:tcPr>
            <w:tcW w:w="2254" w:type="dxa"/>
          </w:tcPr>
          <w:p w14:paraId="2B4B2FEA" w14:textId="2B666BE7" w:rsidR="003A69FB" w:rsidRDefault="003A69FB" w:rsidP="003A69FB">
            <w:pPr>
              <w:rPr>
                <w:rFonts w:ascii="Arial" w:hAnsi="Arial" w:cs="Arial"/>
                <w:color w:val="000000"/>
                <w:sz w:val="22"/>
                <w:szCs w:val="22"/>
              </w:rPr>
            </w:pPr>
            <w:r>
              <w:rPr>
                <w:rFonts w:ascii="Arial" w:hAnsi="Arial" w:cs="Arial"/>
                <w:color w:val="000000"/>
                <w:sz w:val="22"/>
                <w:szCs w:val="22"/>
              </w:rPr>
              <w:t>REQ_SRA021</w:t>
            </w:r>
          </w:p>
        </w:tc>
        <w:tc>
          <w:tcPr>
            <w:tcW w:w="2254" w:type="dxa"/>
          </w:tcPr>
          <w:p w14:paraId="7E79DB87" w14:textId="72F1E9E0" w:rsidR="003A69FB" w:rsidRDefault="003A69FB" w:rsidP="003A69FB">
            <w:pPr>
              <w:rPr>
                <w:rFonts w:ascii="Arial" w:hAnsi="Arial" w:cs="Arial"/>
                <w:color w:val="000000"/>
                <w:sz w:val="22"/>
                <w:szCs w:val="22"/>
              </w:rPr>
            </w:pPr>
            <w:r>
              <w:rPr>
                <w:rFonts w:ascii="Arial" w:hAnsi="Arial" w:cs="Arial"/>
                <w:color w:val="000000"/>
                <w:sz w:val="22"/>
                <w:szCs w:val="22"/>
              </w:rPr>
              <w:t>The system shall support future upgrades without affecting existing services.</w:t>
            </w:r>
          </w:p>
        </w:tc>
        <w:tc>
          <w:tcPr>
            <w:tcW w:w="2254" w:type="dxa"/>
          </w:tcPr>
          <w:p w14:paraId="23E7BABD" w14:textId="48B66D75" w:rsidR="003A69FB" w:rsidRDefault="003A69FB" w:rsidP="003A69FB">
            <w:pPr>
              <w:rPr>
                <w:rFonts w:ascii="Arial" w:hAnsi="Arial" w:cs="Arial"/>
                <w:color w:val="000000"/>
                <w:sz w:val="22"/>
                <w:szCs w:val="22"/>
              </w:rPr>
            </w:pPr>
            <w:r>
              <w:rPr>
                <w:rFonts w:ascii="Arial" w:hAnsi="Arial" w:cs="Arial"/>
                <w:color w:val="000000"/>
                <w:sz w:val="22"/>
                <w:szCs w:val="22"/>
              </w:rPr>
              <w:t>High</w:t>
            </w:r>
          </w:p>
        </w:tc>
        <w:tc>
          <w:tcPr>
            <w:tcW w:w="2254" w:type="dxa"/>
          </w:tcPr>
          <w:p w14:paraId="0BF39F55" w14:textId="0AE86FDA" w:rsidR="003A69FB" w:rsidRDefault="007C15FD" w:rsidP="003A69FB">
            <w:pPr>
              <w:rPr>
                <w:rFonts w:ascii="Arial" w:hAnsi="Arial" w:cs="Arial"/>
                <w:color w:val="000000"/>
                <w:sz w:val="22"/>
                <w:szCs w:val="22"/>
              </w:rPr>
            </w:pPr>
            <w:ins w:id="1119" w:author="Teoh Xuan Xuan" w:date="2025-05-25T20:33:00Z" w16du:dateUtc="2025-05-25T12:33:00Z">
              <w:r>
                <w:rPr>
                  <w:rFonts w:ascii="Arial" w:hAnsi="Arial" w:cs="Arial"/>
                  <w:color w:val="000000"/>
                  <w:sz w:val="22"/>
                  <w:szCs w:val="22"/>
                </w:rPr>
                <w:t>Tey Jun Cheng</w:t>
              </w:r>
            </w:ins>
            <w:del w:id="1120" w:author="Teoh Xuan Xuan" w:date="2025-05-25T20:33:00Z" w16du:dateUtc="2025-05-25T12:33:00Z">
              <w:r w:rsidR="003A69FB" w:rsidDel="007C15FD">
                <w:rPr>
                  <w:rFonts w:ascii="Arial" w:hAnsi="Arial" w:cs="Arial"/>
                  <w:color w:val="000000"/>
                  <w:sz w:val="22"/>
                  <w:szCs w:val="22"/>
                </w:rPr>
                <w:delText>[Your Name Here]</w:delText>
              </w:r>
            </w:del>
          </w:p>
        </w:tc>
      </w:tr>
      <w:tr w:rsidR="003A69FB" w14:paraId="70A1DC50" w14:textId="77777777" w:rsidTr="00284CB6">
        <w:tc>
          <w:tcPr>
            <w:tcW w:w="2254" w:type="dxa"/>
          </w:tcPr>
          <w:p w14:paraId="2DAFB1D5" w14:textId="4FFA568D" w:rsidR="003A69FB" w:rsidRDefault="003A69FB" w:rsidP="003A69FB">
            <w:pPr>
              <w:rPr>
                <w:rFonts w:ascii="Arial" w:hAnsi="Arial" w:cs="Arial"/>
                <w:color w:val="000000"/>
                <w:sz w:val="22"/>
                <w:szCs w:val="22"/>
              </w:rPr>
            </w:pPr>
            <w:r>
              <w:rPr>
                <w:rFonts w:ascii="Arial" w:hAnsi="Arial" w:cs="Arial"/>
                <w:color w:val="000000"/>
                <w:sz w:val="22"/>
                <w:szCs w:val="22"/>
              </w:rPr>
              <w:t>REQ_SRA022</w:t>
            </w:r>
          </w:p>
        </w:tc>
        <w:tc>
          <w:tcPr>
            <w:tcW w:w="2254" w:type="dxa"/>
          </w:tcPr>
          <w:p w14:paraId="4846028F" w14:textId="51D73624" w:rsidR="003A69FB" w:rsidRDefault="003A69FB" w:rsidP="003A69FB">
            <w:pPr>
              <w:rPr>
                <w:rFonts w:ascii="Arial" w:hAnsi="Arial" w:cs="Arial"/>
                <w:color w:val="000000"/>
                <w:sz w:val="22"/>
                <w:szCs w:val="22"/>
              </w:rPr>
            </w:pPr>
            <w:r>
              <w:rPr>
                <w:rFonts w:ascii="Arial" w:hAnsi="Arial" w:cs="Arial"/>
                <w:color w:val="000000"/>
                <w:sz w:val="22"/>
                <w:szCs w:val="22"/>
              </w:rPr>
              <w:t>The system shall be backward compatible with previous releases for a minimum of one academic year.</w:t>
            </w:r>
          </w:p>
        </w:tc>
        <w:tc>
          <w:tcPr>
            <w:tcW w:w="2254" w:type="dxa"/>
          </w:tcPr>
          <w:p w14:paraId="40DCFB0C" w14:textId="4844D187" w:rsidR="003A69FB" w:rsidRDefault="003A69FB" w:rsidP="003A69FB">
            <w:pPr>
              <w:rPr>
                <w:rFonts w:ascii="Arial" w:hAnsi="Arial" w:cs="Arial"/>
                <w:color w:val="000000"/>
                <w:sz w:val="22"/>
                <w:szCs w:val="22"/>
              </w:rPr>
            </w:pPr>
            <w:r>
              <w:rPr>
                <w:rFonts w:ascii="Arial" w:hAnsi="Arial" w:cs="Arial"/>
                <w:color w:val="000000"/>
                <w:sz w:val="22"/>
                <w:szCs w:val="22"/>
              </w:rPr>
              <w:t>Medium</w:t>
            </w:r>
          </w:p>
        </w:tc>
        <w:tc>
          <w:tcPr>
            <w:tcW w:w="2254" w:type="dxa"/>
          </w:tcPr>
          <w:p w14:paraId="7897BFB1" w14:textId="060B3F71" w:rsidR="003A69FB" w:rsidRDefault="007C15FD" w:rsidP="003A69FB">
            <w:pPr>
              <w:rPr>
                <w:rFonts w:ascii="Arial" w:hAnsi="Arial" w:cs="Arial"/>
                <w:color w:val="000000"/>
                <w:sz w:val="22"/>
                <w:szCs w:val="22"/>
              </w:rPr>
            </w:pPr>
            <w:ins w:id="1121" w:author="Teoh Xuan Xuan" w:date="2025-05-25T20:33:00Z" w16du:dateUtc="2025-05-25T12:33:00Z">
              <w:r>
                <w:rPr>
                  <w:rFonts w:ascii="Arial" w:hAnsi="Arial" w:cs="Arial"/>
                  <w:color w:val="000000"/>
                  <w:sz w:val="22"/>
                  <w:szCs w:val="22"/>
                </w:rPr>
                <w:t>Tey Jun Cheng</w:t>
              </w:r>
            </w:ins>
            <w:del w:id="1122" w:author="Teoh Xuan Xuan" w:date="2025-05-25T20:33:00Z" w16du:dateUtc="2025-05-25T12:33:00Z">
              <w:r w:rsidR="003A69FB" w:rsidDel="007C15FD">
                <w:rPr>
                  <w:rFonts w:ascii="Arial" w:hAnsi="Arial" w:cs="Arial"/>
                  <w:color w:val="000000"/>
                  <w:sz w:val="22"/>
                  <w:szCs w:val="22"/>
                </w:rPr>
                <w:delText>[Your Name Here]</w:delText>
              </w:r>
            </w:del>
          </w:p>
        </w:tc>
      </w:tr>
      <w:tr w:rsidR="003A69FB" w14:paraId="7AD42F5F" w14:textId="77777777" w:rsidTr="00284CB6">
        <w:tc>
          <w:tcPr>
            <w:tcW w:w="2254" w:type="dxa"/>
          </w:tcPr>
          <w:p w14:paraId="746DCD2D" w14:textId="5B85A101" w:rsidR="003A69FB" w:rsidRDefault="003A69FB" w:rsidP="003A69FB">
            <w:pPr>
              <w:rPr>
                <w:rFonts w:ascii="Arial" w:hAnsi="Arial" w:cs="Arial"/>
                <w:color w:val="000000"/>
                <w:sz w:val="22"/>
                <w:szCs w:val="22"/>
              </w:rPr>
            </w:pPr>
            <w:r>
              <w:rPr>
                <w:rFonts w:ascii="Arial" w:hAnsi="Arial" w:cs="Arial"/>
                <w:color w:val="000000"/>
                <w:sz w:val="22"/>
                <w:szCs w:val="22"/>
              </w:rPr>
              <w:lastRenderedPageBreak/>
              <w:t>REQ_SRA023</w:t>
            </w:r>
          </w:p>
        </w:tc>
        <w:tc>
          <w:tcPr>
            <w:tcW w:w="2254" w:type="dxa"/>
          </w:tcPr>
          <w:p w14:paraId="33653035" w14:textId="307E855F" w:rsidR="003A69FB" w:rsidRDefault="003A69FB" w:rsidP="003A69FB">
            <w:pPr>
              <w:rPr>
                <w:rFonts w:ascii="Arial" w:hAnsi="Arial" w:cs="Arial"/>
                <w:color w:val="000000"/>
                <w:sz w:val="22"/>
                <w:szCs w:val="22"/>
              </w:rPr>
            </w:pPr>
            <w:r>
              <w:rPr>
                <w:rFonts w:ascii="Arial" w:hAnsi="Arial" w:cs="Arial"/>
                <w:color w:val="000000"/>
                <w:sz w:val="22"/>
                <w:szCs w:val="22"/>
              </w:rPr>
              <w:t>A support channel shall be available for users to report technical issues and receive help.</w:t>
            </w:r>
          </w:p>
        </w:tc>
        <w:tc>
          <w:tcPr>
            <w:tcW w:w="2254" w:type="dxa"/>
          </w:tcPr>
          <w:p w14:paraId="4BF73AA5" w14:textId="00CF5778" w:rsidR="003A69FB" w:rsidRDefault="003A69FB" w:rsidP="003A69FB">
            <w:pPr>
              <w:rPr>
                <w:rFonts w:ascii="Arial" w:hAnsi="Arial" w:cs="Arial"/>
                <w:color w:val="000000"/>
                <w:sz w:val="22"/>
                <w:szCs w:val="22"/>
              </w:rPr>
            </w:pPr>
            <w:r>
              <w:rPr>
                <w:rFonts w:ascii="Arial" w:hAnsi="Arial" w:cs="Arial"/>
                <w:color w:val="000000"/>
                <w:sz w:val="22"/>
                <w:szCs w:val="22"/>
              </w:rPr>
              <w:t>High</w:t>
            </w:r>
          </w:p>
        </w:tc>
        <w:tc>
          <w:tcPr>
            <w:tcW w:w="2254" w:type="dxa"/>
          </w:tcPr>
          <w:p w14:paraId="66919A2A" w14:textId="77999DDA" w:rsidR="003A69FB" w:rsidRDefault="007C15FD" w:rsidP="003A69FB">
            <w:pPr>
              <w:rPr>
                <w:rFonts w:ascii="Arial" w:hAnsi="Arial" w:cs="Arial"/>
                <w:color w:val="000000"/>
                <w:sz w:val="22"/>
                <w:szCs w:val="22"/>
              </w:rPr>
            </w:pPr>
            <w:ins w:id="1123" w:author="Teoh Xuan Xuan" w:date="2025-05-25T20:33:00Z" w16du:dateUtc="2025-05-25T12:33:00Z">
              <w:r>
                <w:rPr>
                  <w:rFonts w:ascii="Arial" w:hAnsi="Arial" w:cs="Arial"/>
                  <w:color w:val="000000"/>
                  <w:sz w:val="22"/>
                  <w:szCs w:val="22"/>
                </w:rPr>
                <w:t>Tey Jun Cheng</w:t>
              </w:r>
            </w:ins>
            <w:del w:id="1124" w:author="Teoh Xuan Xuan" w:date="2025-05-25T20:33:00Z" w16du:dateUtc="2025-05-25T12:33:00Z">
              <w:r w:rsidR="003A69FB" w:rsidDel="007C15FD">
                <w:rPr>
                  <w:rFonts w:ascii="Arial" w:hAnsi="Arial" w:cs="Arial"/>
                  <w:color w:val="000000"/>
                  <w:sz w:val="22"/>
                  <w:szCs w:val="22"/>
                </w:rPr>
                <w:delText>[Your Name Here]</w:delText>
              </w:r>
            </w:del>
          </w:p>
        </w:tc>
      </w:tr>
    </w:tbl>
    <w:p w14:paraId="6684CD30" w14:textId="77777777" w:rsidR="003A69FB" w:rsidRPr="003A69FB" w:rsidRDefault="003A69FB" w:rsidP="00F801D8"/>
    <w:p w14:paraId="1E942BAA" w14:textId="150634F0" w:rsidR="00DF6A52" w:rsidRDefault="00DF6A52" w:rsidP="004672A7">
      <w:pPr>
        <w:pStyle w:val="Heading3"/>
        <w:rPr>
          <w:ins w:id="1125" w:author="Teoh Xuan Xuan" w:date="2025-05-25T20:32:00Z" w16du:dateUtc="2025-05-25T12:32:00Z"/>
        </w:rPr>
      </w:pPr>
      <w:bookmarkStart w:id="1126" w:name="_Toc199027684"/>
      <w:del w:id="1127" w:author="Teoh Xuan Xuan" w:date="2025-05-25T20:32:00Z" w16du:dateUtc="2025-05-25T12:32:00Z">
        <w:r w:rsidRPr="00DF6A52" w:rsidDel="007C15FD">
          <w:delText> </w:delText>
        </w:r>
        <w:r w:rsidRPr="00DF6A52" w:rsidDel="007C15FD">
          <w:delText> </w:delText>
        </w:r>
      </w:del>
      <w:r w:rsidRPr="00DF6A52">
        <w:t>3.</w:t>
      </w:r>
      <w:r w:rsidR="00FF256A">
        <w:rPr>
          <w:rFonts w:hint="eastAsia"/>
        </w:rPr>
        <w:t>9</w:t>
      </w:r>
      <w:r w:rsidRPr="00DF6A52">
        <w:t>.6 Portability</w:t>
      </w:r>
      <w:bookmarkEnd w:id="1126"/>
    </w:p>
    <w:p w14:paraId="1A9DAA90" w14:textId="316B9F54" w:rsidR="007C15FD" w:rsidRPr="007C15FD" w:rsidRDefault="007C15FD" w:rsidP="007C15FD">
      <w:pPr>
        <w:pStyle w:val="Quote"/>
        <w:pPrChange w:id="1128" w:author="Teoh Xuan Xuan" w:date="2025-05-25T20:32:00Z" w16du:dateUtc="2025-05-25T12:32:00Z">
          <w:pPr>
            <w:pStyle w:val="Heading3"/>
          </w:pPr>
        </w:pPrChange>
      </w:pPr>
      <w:ins w:id="1129" w:author="Teoh Xuan Xuan" w:date="2025-05-25T20:32:00Z" w16du:dateUtc="2025-05-25T12:32:00Z">
        <w:r w:rsidRPr="003C64E0">
          <w:t>Table 3.9.</w:t>
        </w:r>
        <w:r>
          <w:t>6</w:t>
        </w:r>
        <w:r w:rsidRPr="003C64E0">
          <w:t xml:space="preserve">: </w:t>
        </w:r>
        <w:r>
          <w:t>Portability</w:t>
        </w:r>
        <w:r w:rsidRPr="003C64E0">
          <w:t xml:space="preserve"> Table</w:t>
        </w:r>
      </w:ins>
    </w:p>
    <w:tbl>
      <w:tblPr>
        <w:tblStyle w:val="TableGrid"/>
        <w:tblW w:w="0" w:type="auto"/>
        <w:tblLook w:val="04A0" w:firstRow="1" w:lastRow="0" w:firstColumn="1" w:lastColumn="0" w:noHBand="0" w:noVBand="1"/>
      </w:tblPr>
      <w:tblGrid>
        <w:gridCol w:w="2254"/>
        <w:gridCol w:w="2254"/>
        <w:gridCol w:w="2254"/>
        <w:gridCol w:w="2254"/>
      </w:tblGrid>
      <w:tr w:rsidR="000C3F3B" w14:paraId="3B634AE0" w14:textId="77777777" w:rsidTr="00284CB6">
        <w:tc>
          <w:tcPr>
            <w:tcW w:w="2254" w:type="dxa"/>
          </w:tcPr>
          <w:p w14:paraId="0C7A5377" w14:textId="77777777" w:rsidR="000C3F3B" w:rsidRDefault="000C3F3B" w:rsidP="00284CB6">
            <w:r>
              <w:rPr>
                <w:rFonts w:ascii="Arial" w:hAnsi="Arial" w:cs="Arial"/>
                <w:b/>
                <w:bCs/>
                <w:color w:val="000000"/>
                <w:sz w:val="22"/>
                <w:szCs w:val="22"/>
              </w:rPr>
              <w:t>Requirement ID</w:t>
            </w:r>
          </w:p>
        </w:tc>
        <w:tc>
          <w:tcPr>
            <w:tcW w:w="2254" w:type="dxa"/>
          </w:tcPr>
          <w:p w14:paraId="4BE0B8D9" w14:textId="77777777" w:rsidR="000C3F3B" w:rsidRDefault="000C3F3B" w:rsidP="00284CB6">
            <w:r>
              <w:rPr>
                <w:rFonts w:ascii="Arial" w:hAnsi="Arial" w:cs="Arial"/>
                <w:b/>
                <w:bCs/>
                <w:color w:val="000000"/>
                <w:sz w:val="22"/>
                <w:szCs w:val="22"/>
              </w:rPr>
              <w:t>Description</w:t>
            </w:r>
          </w:p>
        </w:tc>
        <w:tc>
          <w:tcPr>
            <w:tcW w:w="2254" w:type="dxa"/>
          </w:tcPr>
          <w:p w14:paraId="072034A7" w14:textId="77777777" w:rsidR="000C3F3B" w:rsidRDefault="000C3F3B" w:rsidP="00284CB6">
            <w:r>
              <w:rPr>
                <w:rFonts w:ascii="Arial" w:hAnsi="Arial" w:cs="Arial"/>
                <w:b/>
                <w:bCs/>
                <w:color w:val="000000"/>
                <w:sz w:val="22"/>
                <w:szCs w:val="22"/>
              </w:rPr>
              <w:t>Priority</w:t>
            </w:r>
          </w:p>
        </w:tc>
        <w:tc>
          <w:tcPr>
            <w:tcW w:w="2254" w:type="dxa"/>
          </w:tcPr>
          <w:p w14:paraId="799099A5" w14:textId="77777777" w:rsidR="000C3F3B" w:rsidRDefault="000C3F3B" w:rsidP="00284CB6">
            <w:r>
              <w:rPr>
                <w:rFonts w:ascii="Arial" w:hAnsi="Arial" w:cs="Arial"/>
                <w:b/>
                <w:bCs/>
                <w:color w:val="000000"/>
                <w:sz w:val="22"/>
                <w:szCs w:val="22"/>
              </w:rPr>
              <w:t>Author</w:t>
            </w:r>
          </w:p>
        </w:tc>
      </w:tr>
      <w:tr w:rsidR="000C3F3B" w14:paraId="419B117F" w14:textId="77777777" w:rsidTr="00284CB6">
        <w:tc>
          <w:tcPr>
            <w:tcW w:w="2254" w:type="dxa"/>
          </w:tcPr>
          <w:p w14:paraId="6B3C37A2" w14:textId="17CB0649" w:rsidR="000C3F3B" w:rsidRDefault="000C3F3B" w:rsidP="000C3F3B">
            <w:r>
              <w:rPr>
                <w:rFonts w:ascii="Arial" w:hAnsi="Arial" w:cs="Arial"/>
                <w:color w:val="000000"/>
                <w:sz w:val="22"/>
                <w:szCs w:val="22"/>
              </w:rPr>
              <w:t>REQ_SRA024</w:t>
            </w:r>
          </w:p>
        </w:tc>
        <w:tc>
          <w:tcPr>
            <w:tcW w:w="2254" w:type="dxa"/>
          </w:tcPr>
          <w:p w14:paraId="002F2DE7" w14:textId="6F0E5C1B" w:rsidR="000C3F3B" w:rsidRDefault="000C3F3B" w:rsidP="000C3F3B">
            <w:r>
              <w:rPr>
                <w:rFonts w:ascii="Arial" w:hAnsi="Arial" w:cs="Arial"/>
                <w:color w:val="000000"/>
                <w:sz w:val="22"/>
                <w:szCs w:val="22"/>
              </w:rPr>
              <w:t>The system shall support access on major operating systems (Windows, macOS, Linux, Android, iOS).</w:t>
            </w:r>
          </w:p>
        </w:tc>
        <w:tc>
          <w:tcPr>
            <w:tcW w:w="2254" w:type="dxa"/>
          </w:tcPr>
          <w:p w14:paraId="2D00A7B3" w14:textId="2CDFE88F" w:rsidR="000C3F3B" w:rsidRDefault="000C3F3B" w:rsidP="000C3F3B">
            <w:r>
              <w:rPr>
                <w:rFonts w:ascii="Arial" w:hAnsi="Arial" w:cs="Arial"/>
                <w:color w:val="000000"/>
                <w:sz w:val="22"/>
                <w:szCs w:val="22"/>
              </w:rPr>
              <w:t>High</w:t>
            </w:r>
          </w:p>
        </w:tc>
        <w:tc>
          <w:tcPr>
            <w:tcW w:w="2254" w:type="dxa"/>
          </w:tcPr>
          <w:p w14:paraId="0D2E3B06" w14:textId="6D84E685" w:rsidR="000C3F3B" w:rsidRDefault="000C3F3B" w:rsidP="000C3F3B">
            <w:del w:id="1130" w:author="Teoh Xuan Xuan" w:date="2025-05-25T20:33:00Z" w16du:dateUtc="2025-05-25T12:33:00Z">
              <w:r w:rsidDel="007C15FD">
                <w:rPr>
                  <w:rFonts w:ascii="Arial" w:hAnsi="Arial" w:cs="Arial"/>
                  <w:color w:val="000000"/>
                  <w:sz w:val="22"/>
                  <w:szCs w:val="22"/>
                </w:rPr>
                <w:delText>[Your Name Here</w:delText>
              </w:r>
            </w:del>
            <w:ins w:id="1131" w:author="Teoh Xuan Xuan" w:date="2025-05-25T20:33:00Z" w16du:dateUtc="2025-05-25T12:33:00Z">
              <w:r w:rsidR="007C15FD">
                <w:rPr>
                  <w:rFonts w:ascii="Arial" w:hAnsi="Arial" w:cs="Arial"/>
                  <w:color w:val="000000"/>
                  <w:sz w:val="22"/>
                  <w:szCs w:val="22"/>
                </w:rPr>
                <w:t xml:space="preserve">Teoh Xuan </w:t>
              </w:r>
              <w:proofErr w:type="spellStart"/>
              <w:r w:rsidR="007C15FD">
                <w:rPr>
                  <w:rFonts w:ascii="Arial" w:hAnsi="Arial" w:cs="Arial"/>
                  <w:color w:val="000000"/>
                  <w:sz w:val="22"/>
                  <w:szCs w:val="22"/>
                </w:rPr>
                <w:t>Xuan</w:t>
              </w:r>
            </w:ins>
            <w:proofErr w:type="spellEnd"/>
            <w:del w:id="1132" w:author="Teoh Xuan Xuan" w:date="2025-05-25T20:33:00Z" w16du:dateUtc="2025-05-25T12:33:00Z">
              <w:r w:rsidDel="007C15FD">
                <w:rPr>
                  <w:rFonts w:ascii="Arial" w:hAnsi="Arial" w:cs="Arial"/>
                  <w:color w:val="000000"/>
                  <w:sz w:val="22"/>
                  <w:szCs w:val="22"/>
                </w:rPr>
                <w:delText>]</w:delText>
              </w:r>
            </w:del>
          </w:p>
        </w:tc>
      </w:tr>
      <w:tr w:rsidR="000C3F3B" w14:paraId="4BD79963" w14:textId="77777777" w:rsidTr="00284CB6">
        <w:tc>
          <w:tcPr>
            <w:tcW w:w="2254" w:type="dxa"/>
          </w:tcPr>
          <w:p w14:paraId="74FB1771" w14:textId="4EE84E10" w:rsidR="000C3F3B" w:rsidRDefault="000C3F3B" w:rsidP="000C3F3B">
            <w:pPr>
              <w:rPr>
                <w:rFonts w:ascii="Arial" w:hAnsi="Arial" w:cs="Arial"/>
                <w:color w:val="000000"/>
                <w:sz w:val="22"/>
                <w:szCs w:val="22"/>
              </w:rPr>
            </w:pPr>
            <w:r>
              <w:rPr>
                <w:rFonts w:ascii="Arial" w:hAnsi="Arial" w:cs="Arial"/>
                <w:color w:val="000000"/>
                <w:sz w:val="22"/>
                <w:szCs w:val="22"/>
              </w:rPr>
              <w:t>REQ_SRA025</w:t>
            </w:r>
          </w:p>
        </w:tc>
        <w:tc>
          <w:tcPr>
            <w:tcW w:w="2254" w:type="dxa"/>
          </w:tcPr>
          <w:p w14:paraId="5FBF2FE0" w14:textId="05E22962" w:rsidR="000C3F3B" w:rsidRDefault="000C3F3B" w:rsidP="000C3F3B">
            <w:pPr>
              <w:rPr>
                <w:rFonts w:ascii="Arial" w:hAnsi="Arial" w:cs="Arial"/>
                <w:color w:val="000000"/>
                <w:sz w:val="22"/>
                <w:szCs w:val="22"/>
              </w:rPr>
            </w:pPr>
            <w:r>
              <w:rPr>
                <w:rFonts w:ascii="Arial" w:hAnsi="Arial" w:cs="Arial"/>
                <w:color w:val="000000"/>
                <w:sz w:val="22"/>
                <w:szCs w:val="22"/>
              </w:rPr>
              <w:t>The system shall function correctly on standard web browsers including Chrome, Firefox, Safari, and Edge.</w:t>
            </w:r>
          </w:p>
        </w:tc>
        <w:tc>
          <w:tcPr>
            <w:tcW w:w="2254" w:type="dxa"/>
          </w:tcPr>
          <w:p w14:paraId="449C9EE2" w14:textId="71A35269" w:rsidR="000C3F3B" w:rsidRDefault="000C3F3B" w:rsidP="000C3F3B">
            <w:pPr>
              <w:rPr>
                <w:rFonts w:ascii="Arial" w:hAnsi="Arial" w:cs="Arial"/>
                <w:color w:val="000000"/>
                <w:sz w:val="22"/>
                <w:szCs w:val="22"/>
              </w:rPr>
            </w:pPr>
            <w:r>
              <w:rPr>
                <w:rFonts w:ascii="Arial" w:hAnsi="Arial" w:cs="Arial"/>
                <w:color w:val="000000"/>
                <w:sz w:val="22"/>
                <w:szCs w:val="22"/>
              </w:rPr>
              <w:t>High</w:t>
            </w:r>
          </w:p>
        </w:tc>
        <w:tc>
          <w:tcPr>
            <w:tcW w:w="2254" w:type="dxa"/>
          </w:tcPr>
          <w:p w14:paraId="47881D44" w14:textId="0C251A47" w:rsidR="000C3F3B" w:rsidRDefault="000C3F3B" w:rsidP="000C3F3B">
            <w:pPr>
              <w:rPr>
                <w:rFonts w:ascii="Arial" w:hAnsi="Arial" w:cs="Arial"/>
                <w:color w:val="000000"/>
                <w:sz w:val="22"/>
                <w:szCs w:val="22"/>
              </w:rPr>
            </w:pPr>
            <w:del w:id="1133" w:author="Teoh Xuan Xuan" w:date="2025-05-25T20:33:00Z" w16du:dateUtc="2025-05-25T12:33:00Z">
              <w:r w:rsidDel="007C15FD">
                <w:rPr>
                  <w:rFonts w:ascii="Arial" w:hAnsi="Arial" w:cs="Arial"/>
                  <w:color w:val="000000"/>
                  <w:sz w:val="22"/>
                  <w:szCs w:val="22"/>
                </w:rPr>
                <w:delText>[Your Name Here]</w:delText>
              </w:r>
            </w:del>
            <w:ins w:id="1134" w:author="Teoh Xuan Xuan" w:date="2025-05-25T20:33:00Z" w16du:dateUtc="2025-05-25T12:33:00Z">
              <w:r w:rsidR="007C15FD">
                <w:rPr>
                  <w:rFonts w:ascii="Arial" w:hAnsi="Arial" w:cs="Arial"/>
                  <w:color w:val="000000"/>
                  <w:sz w:val="22"/>
                  <w:szCs w:val="22"/>
                </w:rPr>
                <w:t xml:space="preserve">Teoh Xuan </w:t>
              </w:r>
              <w:proofErr w:type="spellStart"/>
              <w:r w:rsidR="007C15FD">
                <w:rPr>
                  <w:rFonts w:ascii="Arial" w:hAnsi="Arial" w:cs="Arial"/>
                  <w:color w:val="000000"/>
                  <w:sz w:val="22"/>
                  <w:szCs w:val="22"/>
                </w:rPr>
                <w:t>Xuan</w:t>
              </w:r>
            </w:ins>
            <w:proofErr w:type="spellEnd"/>
          </w:p>
        </w:tc>
      </w:tr>
    </w:tbl>
    <w:p w14:paraId="7BA81342" w14:textId="77777777" w:rsidR="000C3F3B" w:rsidRPr="000C3F3B" w:rsidRDefault="000C3F3B" w:rsidP="00F801D8"/>
    <w:p w14:paraId="355BD35A" w14:textId="63877498" w:rsidR="00DF6A52" w:rsidRDefault="00DF6A52" w:rsidP="004672A7">
      <w:pPr>
        <w:pStyle w:val="Heading3"/>
        <w:rPr>
          <w:ins w:id="1135" w:author="Teoh Xuan Xuan" w:date="2025-05-25T20:34:00Z" w16du:dateUtc="2025-05-25T12:34:00Z"/>
        </w:rPr>
      </w:pPr>
      <w:bookmarkStart w:id="1136" w:name="_Toc199027685"/>
      <w:del w:id="1137" w:author="Teoh Xuan Xuan" w:date="2025-05-25T20:34:00Z" w16du:dateUtc="2025-05-25T12:34:00Z">
        <w:r w:rsidRPr="00DF6A52" w:rsidDel="006433BF">
          <w:delText> </w:delText>
        </w:r>
        <w:r w:rsidRPr="00DF6A52" w:rsidDel="006433BF">
          <w:delText> </w:delText>
        </w:r>
      </w:del>
      <w:r w:rsidRPr="00DF6A52">
        <w:t>3.</w:t>
      </w:r>
      <w:r w:rsidR="00FF256A">
        <w:rPr>
          <w:rFonts w:hint="eastAsia"/>
        </w:rPr>
        <w:t>9</w:t>
      </w:r>
      <w:r w:rsidRPr="00DF6A52">
        <w:t>.7 Usability</w:t>
      </w:r>
      <w:bookmarkEnd w:id="1136"/>
    </w:p>
    <w:p w14:paraId="208D3C3A" w14:textId="4304B4EC" w:rsidR="006433BF" w:rsidRPr="006433BF" w:rsidRDefault="006433BF" w:rsidP="006433BF">
      <w:pPr>
        <w:pStyle w:val="Quote"/>
        <w:pPrChange w:id="1138" w:author="Teoh Xuan Xuan" w:date="2025-05-25T20:34:00Z" w16du:dateUtc="2025-05-25T12:34:00Z">
          <w:pPr>
            <w:pStyle w:val="Heading3"/>
          </w:pPr>
        </w:pPrChange>
      </w:pPr>
      <w:ins w:id="1139" w:author="Teoh Xuan Xuan" w:date="2025-05-25T20:34:00Z" w16du:dateUtc="2025-05-25T12:34:00Z">
        <w:r w:rsidRPr="003C64E0">
          <w:t>Table 3.9.</w:t>
        </w:r>
        <w:r>
          <w:t>7</w:t>
        </w:r>
        <w:r w:rsidRPr="003C64E0">
          <w:t xml:space="preserve">: </w:t>
        </w:r>
        <w:r>
          <w:t>Usability</w:t>
        </w:r>
        <w:r w:rsidRPr="003C64E0">
          <w:t xml:space="preserve"> Table</w:t>
        </w:r>
      </w:ins>
    </w:p>
    <w:tbl>
      <w:tblPr>
        <w:tblStyle w:val="TableGrid"/>
        <w:tblW w:w="0" w:type="auto"/>
        <w:tblLook w:val="04A0" w:firstRow="1" w:lastRow="0" w:firstColumn="1" w:lastColumn="0" w:noHBand="0" w:noVBand="1"/>
      </w:tblPr>
      <w:tblGrid>
        <w:gridCol w:w="2254"/>
        <w:gridCol w:w="2254"/>
        <w:gridCol w:w="2254"/>
        <w:gridCol w:w="2254"/>
      </w:tblGrid>
      <w:tr w:rsidR="000C3F3B" w14:paraId="7E5241F3" w14:textId="77777777" w:rsidTr="00284CB6">
        <w:tc>
          <w:tcPr>
            <w:tcW w:w="2254" w:type="dxa"/>
          </w:tcPr>
          <w:p w14:paraId="4477D80A" w14:textId="77777777" w:rsidR="000C3F3B" w:rsidRDefault="000C3F3B" w:rsidP="00284CB6">
            <w:r>
              <w:rPr>
                <w:rFonts w:ascii="Arial" w:hAnsi="Arial" w:cs="Arial"/>
                <w:b/>
                <w:bCs/>
                <w:color w:val="000000"/>
                <w:sz w:val="22"/>
                <w:szCs w:val="22"/>
              </w:rPr>
              <w:t>Requirement ID</w:t>
            </w:r>
          </w:p>
        </w:tc>
        <w:tc>
          <w:tcPr>
            <w:tcW w:w="2254" w:type="dxa"/>
          </w:tcPr>
          <w:p w14:paraId="44A7C243" w14:textId="77777777" w:rsidR="000C3F3B" w:rsidRDefault="000C3F3B" w:rsidP="00284CB6">
            <w:r>
              <w:rPr>
                <w:rFonts w:ascii="Arial" w:hAnsi="Arial" w:cs="Arial"/>
                <w:b/>
                <w:bCs/>
                <w:color w:val="000000"/>
                <w:sz w:val="22"/>
                <w:szCs w:val="22"/>
              </w:rPr>
              <w:t>Description</w:t>
            </w:r>
          </w:p>
        </w:tc>
        <w:tc>
          <w:tcPr>
            <w:tcW w:w="2254" w:type="dxa"/>
          </w:tcPr>
          <w:p w14:paraId="72D45AE1" w14:textId="77777777" w:rsidR="000C3F3B" w:rsidRDefault="000C3F3B" w:rsidP="00284CB6">
            <w:r>
              <w:rPr>
                <w:rFonts w:ascii="Arial" w:hAnsi="Arial" w:cs="Arial"/>
                <w:b/>
                <w:bCs/>
                <w:color w:val="000000"/>
                <w:sz w:val="22"/>
                <w:szCs w:val="22"/>
              </w:rPr>
              <w:t>Priority</w:t>
            </w:r>
          </w:p>
        </w:tc>
        <w:tc>
          <w:tcPr>
            <w:tcW w:w="2254" w:type="dxa"/>
          </w:tcPr>
          <w:p w14:paraId="57AF6212" w14:textId="77777777" w:rsidR="000C3F3B" w:rsidRDefault="000C3F3B" w:rsidP="00284CB6">
            <w:r>
              <w:rPr>
                <w:rFonts w:ascii="Arial" w:hAnsi="Arial" w:cs="Arial"/>
                <w:b/>
                <w:bCs/>
                <w:color w:val="000000"/>
                <w:sz w:val="22"/>
                <w:szCs w:val="22"/>
              </w:rPr>
              <w:t>Author</w:t>
            </w:r>
          </w:p>
        </w:tc>
      </w:tr>
      <w:tr w:rsidR="00410156" w14:paraId="741F86C7" w14:textId="77777777" w:rsidTr="00284CB6">
        <w:tc>
          <w:tcPr>
            <w:tcW w:w="2254" w:type="dxa"/>
          </w:tcPr>
          <w:p w14:paraId="34B8F952" w14:textId="0601CF76" w:rsidR="00410156" w:rsidRDefault="00410156" w:rsidP="00410156">
            <w:r>
              <w:rPr>
                <w:rFonts w:ascii="Arial" w:hAnsi="Arial" w:cs="Arial"/>
                <w:color w:val="000000"/>
                <w:sz w:val="22"/>
                <w:szCs w:val="22"/>
              </w:rPr>
              <w:t>REQ_SRA026</w:t>
            </w:r>
          </w:p>
        </w:tc>
        <w:tc>
          <w:tcPr>
            <w:tcW w:w="2254" w:type="dxa"/>
          </w:tcPr>
          <w:p w14:paraId="374183F3" w14:textId="639E7DB2" w:rsidR="00410156" w:rsidRDefault="00410156" w:rsidP="00410156">
            <w:r>
              <w:rPr>
                <w:rFonts w:ascii="Arial" w:hAnsi="Arial" w:cs="Arial"/>
                <w:color w:val="000000"/>
                <w:sz w:val="22"/>
                <w:szCs w:val="22"/>
              </w:rPr>
              <w:t>The system shall maintain a consistent UI layout, theme, and interaction style.</w:t>
            </w:r>
          </w:p>
        </w:tc>
        <w:tc>
          <w:tcPr>
            <w:tcW w:w="2254" w:type="dxa"/>
          </w:tcPr>
          <w:p w14:paraId="676FCDDA" w14:textId="4CC4DACA" w:rsidR="00410156" w:rsidRDefault="00410156" w:rsidP="00410156">
            <w:r>
              <w:rPr>
                <w:rFonts w:ascii="Arial" w:hAnsi="Arial" w:cs="Arial"/>
                <w:color w:val="000000"/>
                <w:sz w:val="22"/>
                <w:szCs w:val="22"/>
              </w:rPr>
              <w:t>High</w:t>
            </w:r>
          </w:p>
        </w:tc>
        <w:tc>
          <w:tcPr>
            <w:tcW w:w="2254" w:type="dxa"/>
          </w:tcPr>
          <w:p w14:paraId="47391676" w14:textId="5CF7FD64" w:rsidR="00410156" w:rsidRDefault="00410156" w:rsidP="00410156">
            <w:del w:id="1140" w:author="Teoh Xuan Xuan" w:date="2025-05-25T20:33:00Z" w16du:dateUtc="2025-05-25T12:33:00Z">
              <w:r w:rsidDel="006433BF">
                <w:rPr>
                  <w:rFonts w:ascii="Arial" w:hAnsi="Arial" w:cs="Arial"/>
                  <w:color w:val="000000"/>
                  <w:sz w:val="22"/>
                  <w:szCs w:val="22"/>
                </w:rPr>
                <w:delText>[Your Name Here]</w:delText>
              </w:r>
            </w:del>
            <w:ins w:id="1141" w:author="Teoh Xuan Xuan" w:date="2025-05-25T20:33:00Z" w16du:dateUtc="2025-05-25T12:33:00Z">
              <w:r w:rsidR="006433BF">
                <w:rPr>
                  <w:rFonts w:ascii="Arial" w:hAnsi="Arial" w:cs="Arial"/>
                  <w:color w:val="000000"/>
                  <w:sz w:val="22"/>
                  <w:szCs w:val="22"/>
                </w:rPr>
                <w:t>Yang Jia En</w:t>
              </w:r>
            </w:ins>
          </w:p>
        </w:tc>
      </w:tr>
      <w:tr w:rsidR="00410156" w14:paraId="43779392" w14:textId="77777777" w:rsidTr="00284CB6">
        <w:tc>
          <w:tcPr>
            <w:tcW w:w="2254" w:type="dxa"/>
          </w:tcPr>
          <w:p w14:paraId="78827F4B" w14:textId="00949788" w:rsidR="00410156" w:rsidRDefault="00410156" w:rsidP="00410156">
            <w:pPr>
              <w:rPr>
                <w:rFonts w:ascii="Arial" w:hAnsi="Arial" w:cs="Arial"/>
                <w:color w:val="000000"/>
                <w:sz w:val="22"/>
                <w:szCs w:val="22"/>
              </w:rPr>
            </w:pPr>
            <w:r>
              <w:rPr>
                <w:rFonts w:ascii="Arial" w:hAnsi="Arial" w:cs="Arial"/>
                <w:color w:val="000000"/>
                <w:sz w:val="22"/>
                <w:szCs w:val="22"/>
              </w:rPr>
              <w:t>REQ_SRA027</w:t>
            </w:r>
          </w:p>
        </w:tc>
        <w:tc>
          <w:tcPr>
            <w:tcW w:w="2254" w:type="dxa"/>
          </w:tcPr>
          <w:p w14:paraId="415A5BF4" w14:textId="66890874" w:rsidR="00410156" w:rsidRDefault="00410156" w:rsidP="00410156">
            <w:pPr>
              <w:rPr>
                <w:rFonts w:ascii="Arial" w:hAnsi="Arial" w:cs="Arial"/>
                <w:color w:val="000000"/>
                <w:sz w:val="22"/>
                <w:szCs w:val="22"/>
              </w:rPr>
            </w:pPr>
            <w:r>
              <w:rPr>
                <w:rFonts w:ascii="Arial" w:hAnsi="Arial" w:cs="Arial"/>
                <w:color w:val="000000"/>
                <w:sz w:val="22"/>
                <w:szCs w:val="22"/>
              </w:rPr>
              <w:t>The system interface shall be intuitive, easy to navigate, and understandable for all user groups.</w:t>
            </w:r>
          </w:p>
        </w:tc>
        <w:tc>
          <w:tcPr>
            <w:tcW w:w="2254" w:type="dxa"/>
          </w:tcPr>
          <w:p w14:paraId="42867549" w14:textId="67EFB8F9" w:rsidR="00410156" w:rsidRDefault="00410156" w:rsidP="00410156">
            <w:pPr>
              <w:rPr>
                <w:rFonts w:ascii="Arial" w:hAnsi="Arial" w:cs="Arial"/>
                <w:color w:val="000000"/>
                <w:sz w:val="22"/>
                <w:szCs w:val="22"/>
              </w:rPr>
            </w:pPr>
            <w:r>
              <w:rPr>
                <w:rFonts w:ascii="Arial" w:hAnsi="Arial" w:cs="Arial"/>
                <w:color w:val="000000"/>
                <w:sz w:val="22"/>
                <w:szCs w:val="22"/>
              </w:rPr>
              <w:t>High</w:t>
            </w:r>
          </w:p>
        </w:tc>
        <w:tc>
          <w:tcPr>
            <w:tcW w:w="2254" w:type="dxa"/>
          </w:tcPr>
          <w:p w14:paraId="3B4E3C99" w14:textId="4211CC37" w:rsidR="00410156" w:rsidRDefault="00410156" w:rsidP="00410156">
            <w:pPr>
              <w:rPr>
                <w:rFonts w:ascii="Arial" w:hAnsi="Arial" w:cs="Arial"/>
                <w:color w:val="000000"/>
                <w:sz w:val="22"/>
                <w:szCs w:val="22"/>
              </w:rPr>
            </w:pPr>
            <w:del w:id="1142" w:author="Teoh Xuan Xuan" w:date="2025-05-25T20:33:00Z" w16du:dateUtc="2025-05-25T12:33:00Z">
              <w:r w:rsidDel="006433BF">
                <w:rPr>
                  <w:rFonts w:ascii="Arial" w:hAnsi="Arial" w:cs="Arial"/>
                  <w:color w:val="000000"/>
                  <w:sz w:val="22"/>
                  <w:szCs w:val="22"/>
                </w:rPr>
                <w:delText>[Your Name Here]</w:delText>
              </w:r>
            </w:del>
            <w:ins w:id="1143" w:author="Teoh Xuan Xuan" w:date="2025-05-25T20:33:00Z" w16du:dateUtc="2025-05-25T12:33:00Z">
              <w:r w:rsidR="006433BF">
                <w:rPr>
                  <w:rFonts w:ascii="Arial" w:hAnsi="Arial" w:cs="Arial"/>
                  <w:color w:val="000000"/>
                  <w:sz w:val="22"/>
                  <w:szCs w:val="22"/>
                </w:rPr>
                <w:t>Yang Jia En</w:t>
              </w:r>
            </w:ins>
          </w:p>
        </w:tc>
      </w:tr>
    </w:tbl>
    <w:p w14:paraId="40D62ADE" w14:textId="77777777" w:rsidR="000C3F3B" w:rsidRPr="000C3F3B" w:rsidRDefault="000C3F3B" w:rsidP="00F801D8"/>
    <w:p w14:paraId="48556F01" w14:textId="77777777" w:rsidR="0037083D" w:rsidRDefault="00DF6A52" w:rsidP="00DF6A52">
      <w:pPr>
        <w:pStyle w:val="Heading1"/>
      </w:pPr>
      <w:bookmarkStart w:id="1144" w:name="_Toc199027686"/>
      <w:r w:rsidRPr="00DF6A52">
        <w:t> </w:t>
      </w:r>
    </w:p>
    <w:p w14:paraId="09C3DB5D" w14:textId="77777777" w:rsidR="0037083D" w:rsidRDefault="0037083D">
      <w:pPr>
        <w:rPr>
          <w:rFonts w:eastAsiaTheme="majorEastAsia" w:cstheme="majorBidi"/>
          <w:b/>
          <w:sz w:val="32"/>
          <w:szCs w:val="40"/>
        </w:rPr>
      </w:pPr>
      <w:r>
        <w:br w:type="page"/>
      </w:r>
    </w:p>
    <w:p w14:paraId="1EC7FF2F" w14:textId="35F71B10" w:rsidR="00DF6A52" w:rsidRDefault="00DF6A52" w:rsidP="00DF6A52">
      <w:pPr>
        <w:pStyle w:val="Heading1"/>
        <w:rPr>
          <w:rStyle w:val="Heading2Char"/>
          <w:b/>
          <w:bCs/>
        </w:rPr>
      </w:pPr>
      <w:r w:rsidRPr="008C1A3F">
        <w:rPr>
          <w:rStyle w:val="Heading2Char"/>
          <w:b/>
          <w:bCs/>
        </w:rPr>
        <w:lastRenderedPageBreak/>
        <w:t>3.1</w:t>
      </w:r>
      <w:r w:rsidR="0037083D">
        <w:rPr>
          <w:rStyle w:val="Heading2Char"/>
          <w:b/>
          <w:bCs/>
        </w:rPr>
        <w:t>0</w:t>
      </w:r>
      <w:r w:rsidRPr="008C1A3F">
        <w:rPr>
          <w:rStyle w:val="Heading2Char"/>
          <w:b/>
          <w:bCs/>
        </w:rPr>
        <w:t xml:space="preserve"> Supporting Information</w:t>
      </w:r>
      <w:bookmarkEnd w:id="1144"/>
    </w:p>
    <w:p w14:paraId="0BBE2BBE" w14:textId="67CEFC42" w:rsidR="004C5FC7" w:rsidRDefault="004C5FC7" w:rsidP="006433BF">
      <w:pPr>
        <w:spacing w:line="276" w:lineRule="auto"/>
        <w:jc w:val="both"/>
        <w:pPrChange w:id="1145" w:author="Teoh Xuan Xuan" w:date="2025-05-25T20:34:00Z" w16du:dateUtc="2025-05-25T12:34:00Z">
          <w:pPr/>
        </w:pPrChange>
      </w:pPr>
      <w:r>
        <w:t xml:space="preserve">Throughout the elicitation phase, five elicitation methods were used to understand the users’ needs and requirements towards the development of </w:t>
      </w:r>
      <w:proofErr w:type="spellStart"/>
      <w:r>
        <w:t>myMMU</w:t>
      </w:r>
      <w:proofErr w:type="spellEnd"/>
      <w:r>
        <w:t>.</w:t>
      </w:r>
    </w:p>
    <w:p w14:paraId="587AD195" w14:textId="77777777" w:rsidR="004C5FC7" w:rsidRPr="004C5FC7" w:rsidRDefault="004C5FC7" w:rsidP="004C5FC7"/>
    <w:p w14:paraId="79957F98" w14:textId="3696CE02" w:rsidR="00DF6A52" w:rsidRDefault="00DF6A52" w:rsidP="004672A7">
      <w:pPr>
        <w:pStyle w:val="Heading3"/>
      </w:pPr>
      <w:bookmarkStart w:id="1146" w:name="_Toc199027687"/>
      <w:del w:id="1147" w:author="Teoh Xuan Xuan" w:date="2025-05-25T20:34:00Z" w16du:dateUtc="2025-05-25T12:34:00Z">
        <w:r w:rsidRPr="00DF6A52" w:rsidDel="006433BF">
          <w:delText> </w:delText>
        </w:r>
        <w:r w:rsidRPr="00DF6A52" w:rsidDel="006433BF">
          <w:delText> </w:delText>
        </w:r>
      </w:del>
      <w:r w:rsidRPr="00DF6A52">
        <w:t>3.1</w:t>
      </w:r>
      <w:r w:rsidR="00FF256A">
        <w:rPr>
          <w:rFonts w:hint="eastAsia"/>
        </w:rPr>
        <w:t>0</w:t>
      </w:r>
      <w:r w:rsidRPr="00DF6A52">
        <w:t xml:space="preserve">.1 </w:t>
      </w:r>
      <w:bookmarkEnd w:id="1146"/>
      <w:r w:rsidR="004C5FC7">
        <w:t>Brainstorming</w:t>
      </w:r>
    </w:p>
    <w:p w14:paraId="608E92E4" w14:textId="77777777" w:rsidR="004C5FC7" w:rsidRDefault="004C5FC7" w:rsidP="006433BF">
      <w:pPr>
        <w:spacing w:line="276" w:lineRule="auto"/>
        <w:jc w:val="both"/>
        <w:pPrChange w:id="1148" w:author="Teoh Xuan Xuan" w:date="2025-05-25T20:34:00Z" w16du:dateUtc="2025-05-25T12:34:00Z">
          <w:pPr/>
        </w:pPrChange>
      </w:pPr>
      <w:r>
        <w:t>An initial brainstorming session involving all team members was conducted to hypothesize user needs and pain points with the current system. The session identified core stakeholder groups and proposed feature ideas including:</w:t>
      </w:r>
    </w:p>
    <w:p w14:paraId="58A61B1B" w14:textId="77777777" w:rsidR="004C5FC7" w:rsidRDefault="004C5FC7" w:rsidP="006433BF">
      <w:pPr>
        <w:spacing w:line="276" w:lineRule="auto"/>
        <w:jc w:val="both"/>
        <w:pPrChange w:id="1149" w:author="Teoh Xuan Xuan" w:date="2025-05-25T20:34:00Z" w16du:dateUtc="2025-05-25T12:34:00Z">
          <w:pPr/>
        </w:pPrChange>
      </w:pPr>
    </w:p>
    <w:p w14:paraId="5347F9FC" w14:textId="3257FD87" w:rsidR="004C5FC7" w:rsidRDefault="004C5FC7" w:rsidP="006433BF">
      <w:pPr>
        <w:pStyle w:val="ListParagraph"/>
        <w:numPr>
          <w:ilvl w:val="0"/>
          <w:numId w:val="18"/>
        </w:numPr>
        <w:spacing w:line="276" w:lineRule="auto"/>
        <w:jc w:val="both"/>
        <w:pPrChange w:id="1150" w:author="Teoh Xuan Xuan" w:date="2025-05-25T20:34:00Z" w16du:dateUtc="2025-05-25T12:34:00Z">
          <w:pPr>
            <w:pStyle w:val="ListParagraph"/>
            <w:numPr>
              <w:numId w:val="18"/>
            </w:numPr>
            <w:ind w:hanging="360"/>
          </w:pPr>
        </w:pPrChange>
      </w:pPr>
      <w:r>
        <w:t>Role-based portal views (student, lecturer, parent, admin)</w:t>
      </w:r>
    </w:p>
    <w:p w14:paraId="4EFB9C6D" w14:textId="74A5E7DA" w:rsidR="004C5FC7" w:rsidRDefault="004C5FC7" w:rsidP="006433BF">
      <w:pPr>
        <w:pStyle w:val="ListParagraph"/>
        <w:numPr>
          <w:ilvl w:val="0"/>
          <w:numId w:val="18"/>
        </w:numPr>
        <w:spacing w:line="276" w:lineRule="auto"/>
        <w:jc w:val="both"/>
        <w:pPrChange w:id="1151" w:author="Teoh Xuan Xuan" w:date="2025-05-25T20:34:00Z" w16du:dateUtc="2025-05-25T12:34:00Z">
          <w:pPr>
            <w:pStyle w:val="ListParagraph"/>
            <w:numPr>
              <w:numId w:val="18"/>
            </w:numPr>
            <w:ind w:hanging="360"/>
          </w:pPr>
        </w:pPrChange>
      </w:pPr>
      <w:r>
        <w:t>SMS notifications for billing and attendance alerts</w:t>
      </w:r>
    </w:p>
    <w:p w14:paraId="758D50C9" w14:textId="1BBC7ECC" w:rsidR="004C5FC7" w:rsidRDefault="004C5FC7" w:rsidP="006433BF">
      <w:pPr>
        <w:pStyle w:val="ListParagraph"/>
        <w:numPr>
          <w:ilvl w:val="0"/>
          <w:numId w:val="18"/>
        </w:numPr>
        <w:spacing w:line="276" w:lineRule="auto"/>
        <w:jc w:val="both"/>
        <w:pPrChange w:id="1152" w:author="Teoh Xuan Xuan" w:date="2025-05-25T20:34:00Z" w16du:dateUtc="2025-05-25T12:34:00Z">
          <w:pPr>
            <w:pStyle w:val="ListParagraph"/>
            <w:numPr>
              <w:numId w:val="18"/>
            </w:numPr>
            <w:ind w:hanging="360"/>
          </w:pPr>
        </w:pPrChange>
      </w:pPr>
      <w:r>
        <w:t>A classroom booking module with admin approval</w:t>
      </w:r>
    </w:p>
    <w:p w14:paraId="49611F09" w14:textId="77777777" w:rsidR="004C5FC7" w:rsidRDefault="004C5FC7" w:rsidP="006433BF">
      <w:pPr>
        <w:pStyle w:val="ListParagraph"/>
        <w:numPr>
          <w:ilvl w:val="0"/>
          <w:numId w:val="18"/>
        </w:numPr>
        <w:spacing w:line="276" w:lineRule="auto"/>
        <w:jc w:val="both"/>
        <w:pPrChange w:id="1153" w:author="Teoh Xuan Xuan" w:date="2025-05-25T20:34:00Z" w16du:dateUtc="2025-05-25T12:34:00Z">
          <w:pPr>
            <w:pStyle w:val="ListParagraph"/>
            <w:numPr>
              <w:numId w:val="18"/>
            </w:numPr>
            <w:ind w:hanging="360"/>
          </w:pPr>
        </w:pPrChange>
      </w:pPr>
      <w:r>
        <w:t>A user-friendly dashboard and accessibility enhancements</w:t>
      </w:r>
    </w:p>
    <w:p w14:paraId="2DF08B64" w14:textId="77777777" w:rsidR="004C5FC7" w:rsidRDefault="004C5FC7" w:rsidP="006433BF">
      <w:pPr>
        <w:spacing w:line="276" w:lineRule="auto"/>
        <w:jc w:val="both"/>
        <w:pPrChange w:id="1154" w:author="Teoh Xuan Xuan" w:date="2025-05-25T20:34:00Z" w16du:dateUtc="2025-05-25T12:34:00Z">
          <w:pPr/>
        </w:pPrChange>
      </w:pPr>
    </w:p>
    <w:p w14:paraId="2ABBA9B1" w14:textId="00203D1F" w:rsidR="004C5FC7" w:rsidRDefault="004C5FC7" w:rsidP="006433BF">
      <w:pPr>
        <w:spacing w:line="276" w:lineRule="auto"/>
        <w:jc w:val="both"/>
        <w:pPrChange w:id="1155" w:author="Teoh Xuan Xuan" w:date="2025-05-25T20:34:00Z" w16du:dateUtc="2025-05-25T12:34:00Z">
          <w:pPr/>
        </w:pPrChange>
      </w:pPr>
      <w:r>
        <w:t>The ideas generated during this phase informed the direction of subsequent elicitation techniques and prototype designs.</w:t>
      </w:r>
    </w:p>
    <w:p w14:paraId="444B434A" w14:textId="77777777" w:rsidR="004C5FC7" w:rsidRPr="004C5FC7" w:rsidRDefault="004C5FC7" w:rsidP="004C5FC7"/>
    <w:p w14:paraId="774CDC08" w14:textId="7EF9FAF5" w:rsidR="00DF6A52" w:rsidRDefault="00DF6A52" w:rsidP="004672A7">
      <w:pPr>
        <w:pStyle w:val="Heading3"/>
      </w:pPr>
      <w:bookmarkStart w:id="1156" w:name="_Toc199027688"/>
      <w:del w:id="1157" w:author="Teoh Xuan Xuan" w:date="2025-05-25T20:34:00Z" w16du:dateUtc="2025-05-25T12:34:00Z">
        <w:r w:rsidRPr="00DF6A52" w:rsidDel="006433BF">
          <w:delText> </w:delText>
        </w:r>
        <w:r w:rsidRPr="00DF6A52" w:rsidDel="006433BF">
          <w:delText> </w:delText>
        </w:r>
      </w:del>
      <w:r w:rsidRPr="00DF6A52">
        <w:t>3.1</w:t>
      </w:r>
      <w:r w:rsidR="00FF256A">
        <w:rPr>
          <w:rFonts w:hint="eastAsia"/>
        </w:rPr>
        <w:t>0</w:t>
      </w:r>
      <w:r w:rsidRPr="00DF6A52">
        <w:t>.2 Questionnaire</w:t>
      </w:r>
      <w:bookmarkEnd w:id="1156"/>
    </w:p>
    <w:p w14:paraId="3D7AED7B" w14:textId="77777777" w:rsidR="004C5FC7" w:rsidRDefault="004C5FC7" w:rsidP="006433BF">
      <w:pPr>
        <w:spacing w:line="276" w:lineRule="auto"/>
        <w:jc w:val="both"/>
        <w:pPrChange w:id="1158" w:author="Teoh Xuan Xuan" w:date="2025-05-25T20:34:00Z" w16du:dateUtc="2025-05-25T12:34:00Z">
          <w:pPr/>
        </w:pPrChange>
      </w:pPr>
      <w:r>
        <w:t>A structured questionnaire comprising over 30 questions was disseminated to stakeholders through Google Forms over a span of five days. More than 25 responses were collected from diverse user roles, including students, lecturers, parents, and admins. The questionnaire incorporated Likert-scale, multiple-choice, and open-ended questions, and utilized Kano-style paired questions to help classify features as dissatisfiers, satisfiers, or delighters.</w:t>
      </w:r>
    </w:p>
    <w:p w14:paraId="2FF56259" w14:textId="77777777" w:rsidR="004C5FC7" w:rsidRDefault="004C5FC7" w:rsidP="006433BF">
      <w:pPr>
        <w:spacing w:line="276" w:lineRule="auto"/>
        <w:jc w:val="both"/>
        <w:pPrChange w:id="1159" w:author="Teoh Xuan Xuan" w:date="2025-05-25T20:34:00Z" w16du:dateUtc="2025-05-25T12:34:00Z">
          <w:pPr/>
        </w:pPrChange>
      </w:pPr>
    </w:p>
    <w:p w14:paraId="73CAC1ED" w14:textId="77777777" w:rsidR="004C5FC7" w:rsidRDefault="004C5FC7" w:rsidP="006433BF">
      <w:pPr>
        <w:spacing w:line="276" w:lineRule="auto"/>
        <w:jc w:val="both"/>
        <w:pPrChange w:id="1160" w:author="Teoh Xuan Xuan" w:date="2025-05-25T20:34:00Z" w16du:dateUtc="2025-05-25T12:34:00Z">
          <w:pPr/>
        </w:pPrChange>
      </w:pPr>
      <w:r>
        <w:t>Key Findings:</w:t>
      </w:r>
    </w:p>
    <w:p w14:paraId="447E99E2" w14:textId="77777777" w:rsidR="004C5FC7" w:rsidRDefault="004C5FC7" w:rsidP="006433BF">
      <w:pPr>
        <w:spacing w:line="276" w:lineRule="auto"/>
        <w:jc w:val="both"/>
        <w:pPrChange w:id="1161" w:author="Teoh Xuan Xuan" w:date="2025-05-25T20:34:00Z" w16du:dateUtc="2025-05-25T12:34:00Z">
          <w:pPr/>
        </w:pPrChange>
      </w:pPr>
    </w:p>
    <w:p w14:paraId="4E8F1828" w14:textId="1E45BEA3" w:rsidR="004C5FC7" w:rsidRDefault="004C5FC7" w:rsidP="006433BF">
      <w:pPr>
        <w:pStyle w:val="ListParagraph"/>
        <w:numPr>
          <w:ilvl w:val="0"/>
          <w:numId w:val="19"/>
        </w:numPr>
        <w:spacing w:line="276" w:lineRule="auto"/>
        <w:jc w:val="both"/>
        <w:pPrChange w:id="1162" w:author="Teoh Xuan Xuan" w:date="2025-05-25T20:34:00Z" w16du:dateUtc="2025-05-25T12:34:00Z">
          <w:pPr>
            <w:pStyle w:val="ListParagraph"/>
            <w:numPr>
              <w:numId w:val="19"/>
            </w:numPr>
            <w:ind w:hanging="360"/>
          </w:pPr>
        </w:pPrChange>
      </w:pPr>
      <w:r>
        <w:t>Students expressed strong interest in real-time access to academic records, attendance, and billing information.</w:t>
      </w:r>
    </w:p>
    <w:p w14:paraId="7688B007" w14:textId="74AF2DA8" w:rsidR="004C5FC7" w:rsidRDefault="004C5FC7" w:rsidP="006433BF">
      <w:pPr>
        <w:pStyle w:val="ListParagraph"/>
        <w:numPr>
          <w:ilvl w:val="0"/>
          <w:numId w:val="19"/>
        </w:numPr>
        <w:spacing w:line="276" w:lineRule="auto"/>
        <w:jc w:val="both"/>
        <w:pPrChange w:id="1163" w:author="Teoh Xuan Xuan" w:date="2025-05-25T20:34:00Z" w16du:dateUtc="2025-05-25T12:34:00Z">
          <w:pPr>
            <w:pStyle w:val="ListParagraph"/>
            <w:numPr>
              <w:numId w:val="19"/>
            </w:numPr>
            <w:ind w:hanging="360"/>
          </w:pPr>
        </w:pPrChange>
      </w:pPr>
      <w:r>
        <w:t>Parents emphasized the value of SMS notifications for academic alerts and fee reminders.</w:t>
      </w:r>
    </w:p>
    <w:p w14:paraId="4F3A098C" w14:textId="7F7779F1" w:rsidR="004C5FC7" w:rsidRDefault="004C5FC7" w:rsidP="006433BF">
      <w:pPr>
        <w:pStyle w:val="ListParagraph"/>
        <w:numPr>
          <w:ilvl w:val="0"/>
          <w:numId w:val="19"/>
        </w:numPr>
        <w:spacing w:line="276" w:lineRule="auto"/>
        <w:jc w:val="both"/>
        <w:pPrChange w:id="1164" w:author="Teoh Xuan Xuan" w:date="2025-05-25T20:34:00Z" w16du:dateUtc="2025-05-25T12:34:00Z">
          <w:pPr>
            <w:pStyle w:val="ListParagraph"/>
            <w:numPr>
              <w:numId w:val="19"/>
            </w:numPr>
            <w:ind w:hanging="360"/>
          </w:pPr>
        </w:pPrChange>
      </w:pPr>
      <w:r>
        <w:t>Lecturers prioritized ease in uploading materials and scheduling assessments.</w:t>
      </w:r>
    </w:p>
    <w:p w14:paraId="5D693CD5" w14:textId="008D2C49" w:rsidR="004C5FC7" w:rsidRDefault="004C5FC7" w:rsidP="006433BF">
      <w:pPr>
        <w:pStyle w:val="ListParagraph"/>
        <w:numPr>
          <w:ilvl w:val="0"/>
          <w:numId w:val="19"/>
        </w:numPr>
        <w:spacing w:line="276" w:lineRule="auto"/>
        <w:jc w:val="both"/>
        <w:pPrChange w:id="1165" w:author="Teoh Xuan Xuan" w:date="2025-05-25T20:34:00Z" w16du:dateUtc="2025-05-25T12:34:00Z">
          <w:pPr>
            <w:pStyle w:val="ListParagraph"/>
            <w:numPr>
              <w:numId w:val="19"/>
            </w:numPr>
            <w:ind w:hanging="360"/>
          </w:pPr>
        </w:pPrChange>
      </w:pPr>
      <w:r>
        <w:t>Users across all roles suggested improvements in login experience, such as a "Remember Me" option.</w:t>
      </w:r>
    </w:p>
    <w:p w14:paraId="66372EEA" w14:textId="69696D31" w:rsidR="004C5FC7" w:rsidRDefault="004C5FC7" w:rsidP="006433BF">
      <w:pPr>
        <w:spacing w:line="276" w:lineRule="auto"/>
        <w:jc w:val="both"/>
        <w:pPrChange w:id="1166" w:author="Teoh Xuan Xuan" w:date="2025-05-25T20:34:00Z" w16du:dateUtc="2025-05-25T12:34:00Z">
          <w:pPr/>
        </w:pPrChange>
      </w:pPr>
      <w:r>
        <w:t>Below are the results and demographic for the questionnaire.</w:t>
      </w:r>
    </w:p>
    <w:p w14:paraId="5E7C362D" w14:textId="77777777" w:rsidR="004C5FC7" w:rsidRDefault="004C5FC7" w:rsidP="004C5FC7"/>
    <w:p w14:paraId="0BCCAB92" w14:textId="7EA2A3F8" w:rsidR="004C5FC7" w:rsidRDefault="00BD6316" w:rsidP="006433BF">
      <w:pPr>
        <w:jc w:val="center"/>
        <w:pPrChange w:id="1167" w:author="Teoh Xuan Xuan" w:date="2025-05-25T20:35:00Z" w16du:dateUtc="2025-05-25T12:35:00Z">
          <w:pPr/>
        </w:pPrChange>
      </w:pPr>
      <w:r>
        <w:rPr>
          <w:noProof/>
        </w:rPr>
        <w:lastRenderedPageBreak/>
        <w:drawing>
          <wp:inline distT="0" distB="0" distL="0" distR="0" wp14:anchorId="6B7B8C1E" wp14:editId="17563491">
            <wp:extent cx="5175461" cy="2317873"/>
            <wp:effectExtent l="0" t="0" r="6350" b="6350"/>
            <wp:docPr id="202651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3056" cy="2330232"/>
                    </a:xfrm>
                    <a:prstGeom prst="rect">
                      <a:avLst/>
                    </a:prstGeom>
                    <a:noFill/>
                  </pic:spPr>
                </pic:pic>
              </a:graphicData>
            </a:graphic>
          </wp:inline>
        </w:drawing>
      </w:r>
    </w:p>
    <w:p w14:paraId="734D0C71" w14:textId="381BADED" w:rsidR="00BD6316" w:rsidRDefault="00BD6316" w:rsidP="006433BF">
      <w:pPr>
        <w:pStyle w:val="Quote"/>
        <w:rPr>
          <w:ins w:id="1168" w:author="Teoh Xuan Xuan" w:date="2025-05-25T20:35:00Z" w16du:dateUtc="2025-05-25T12:35:00Z"/>
        </w:rPr>
      </w:pPr>
      <w:r w:rsidRPr="003C64E0">
        <w:t>Figure 3.10.2.1: Questionnaire Response 1</w:t>
      </w:r>
    </w:p>
    <w:p w14:paraId="3BEF3A62" w14:textId="77777777" w:rsidR="006433BF" w:rsidRPr="006433BF" w:rsidRDefault="006433BF" w:rsidP="006433BF">
      <w:pPr>
        <w:rPr>
          <w:rPrChange w:id="1169" w:author="Teoh Xuan Xuan" w:date="2025-05-25T20:35:00Z" w16du:dateUtc="2025-05-25T12:35:00Z">
            <w:rPr>
              <w:i/>
              <w:iCs/>
            </w:rPr>
          </w:rPrChange>
        </w:rPr>
        <w:pPrChange w:id="1170" w:author="Teoh Xuan Xuan" w:date="2025-05-25T20:35:00Z" w16du:dateUtc="2025-05-25T12:35:00Z">
          <w:pPr>
            <w:jc w:val="center"/>
          </w:pPr>
        </w:pPrChange>
      </w:pPr>
    </w:p>
    <w:p w14:paraId="36F93E66" w14:textId="3BFBD0EB" w:rsidR="00BD6316" w:rsidRDefault="00BD6316" w:rsidP="006433BF">
      <w:pPr>
        <w:jc w:val="center"/>
        <w:pPrChange w:id="1171" w:author="Teoh Xuan Xuan" w:date="2025-05-25T20:35:00Z" w16du:dateUtc="2025-05-25T12:35:00Z">
          <w:pPr/>
        </w:pPrChange>
      </w:pPr>
      <w:r>
        <w:rPr>
          <w:noProof/>
        </w:rPr>
        <w:drawing>
          <wp:inline distT="0" distB="0" distL="0" distR="0" wp14:anchorId="551FCF16" wp14:editId="3BCCE53E">
            <wp:extent cx="5003112" cy="2093895"/>
            <wp:effectExtent l="0" t="0" r="7620" b="1905"/>
            <wp:docPr id="934822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2967" cy="2106390"/>
                    </a:xfrm>
                    <a:prstGeom prst="rect">
                      <a:avLst/>
                    </a:prstGeom>
                    <a:noFill/>
                  </pic:spPr>
                </pic:pic>
              </a:graphicData>
            </a:graphic>
          </wp:inline>
        </w:drawing>
      </w:r>
    </w:p>
    <w:p w14:paraId="2DD4C742" w14:textId="62D18A9A" w:rsidR="00BD6316" w:rsidRDefault="00BD6316" w:rsidP="006433BF">
      <w:pPr>
        <w:pStyle w:val="Quote"/>
        <w:rPr>
          <w:ins w:id="1172" w:author="Teoh Xuan Xuan" w:date="2025-05-25T20:35:00Z" w16du:dateUtc="2025-05-25T12:35:00Z"/>
        </w:rPr>
      </w:pPr>
      <w:r w:rsidRPr="003C64E0">
        <w:t>Figure 3.10.2.2: Questionnaire Response 2</w:t>
      </w:r>
    </w:p>
    <w:p w14:paraId="32341682" w14:textId="77777777" w:rsidR="006433BF" w:rsidRPr="006433BF" w:rsidRDefault="006433BF" w:rsidP="006433BF">
      <w:pPr>
        <w:rPr>
          <w:rPrChange w:id="1173" w:author="Teoh Xuan Xuan" w:date="2025-05-25T20:35:00Z" w16du:dateUtc="2025-05-25T12:35:00Z">
            <w:rPr>
              <w:i/>
              <w:iCs/>
            </w:rPr>
          </w:rPrChange>
        </w:rPr>
        <w:pPrChange w:id="1174" w:author="Teoh Xuan Xuan" w:date="2025-05-25T20:35:00Z" w16du:dateUtc="2025-05-25T12:35:00Z">
          <w:pPr>
            <w:jc w:val="center"/>
          </w:pPr>
        </w:pPrChange>
      </w:pPr>
    </w:p>
    <w:p w14:paraId="69582455" w14:textId="7E402A96" w:rsidR="0001234F" w:rsidRDefault="0001234F" w:rsidP="006433BF">
      <w:pPr>
        <w:jc w:val="center"/>
        <w:pPrChange w:id="1175" w:author="Teoh Xuan Xuan" w:date="2025-05-25T20:35:00Z" w16du:dateUtc="2025-05-25T12:35:00Z">
          <w:pPr/>
        </w:pPrChange>
      </w:pPr>
      <w:r>
        <w:rPr>
          <w:noProof/>
        </w:rPr>
        <w:drawing>
          <wp:inline distT="0" distB="0" distL="0" distR="0" wp14:anchorId="5C14A4E9" wp14:editId="52B8E475">
            <wp:extent cx="3761105" cy="2573003"/>
            <wp:effectExtent l="0" t="0" r="0" b="0"/>
            <wp:docPr id="1774110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9892" cy="2579014"/>
                    </a:xfrm>
                    <a:prstGeom prst="rect">
                      <a:avLst/>
                    </a:prstGeom>
                    <a:noFill/>
                  </pic:spPr>
                </pic:pic>
              </a:graphicData>
            </a:graphic>
          </wp:inline>
        </w:drawing>
      </w:r>
    </w:p>
    <w:p w14:paraId="1710AF47" w14:textId="5AECA645" w:rsidR="00BD6316" w:rsidRPr="003C64E0" w:rsidRDefault="0001234F" w:rsidP="006433BF">
      <w:pPr>
        <w:pStyle w:val="Quote"/>
        <w:pPrChange w:id="1176" w:author="Teoh Xuan Xuan" w:date="2025-05-25T20:35:00Z" w16du:dateUtc="2025-05-25T12:35:00Z">
          <w:pPr>
            <w:jc w:val="center"/>
          </w:pPr>
        </w:pPrChange>
      </w:pPr>
      <w:r w:rsidRPr="003C64E0">
        <w:t>Figure 3.10.2.3: Questionnaire Response 3</w:t>
      </w:r>
    </w:p>
    <w:p w14:paraId="59296FAA" w14:textId="12076935" w:rsidR="0001234F" w:rsidRDefault="0001234F" w:rsidP="006433BF">
      <w:pPr>
        <w:jc w:val="center"/>
        <w:pPrChange w:id="1177" w:author="Teoh Xuan Xuan" w:date="2025-05-25T20:35:00Z" w16du:dateUtc="2025-05-25T12:35:00Z">
          <w:pPr/>
        </w:pPrChange>
      </w:pPr>
      <w:r>
        <w:rPr>
          <w:noProof/>
        </w:rPr>
        <w:lastRenderedPageBreak/>
        <w:drawing>
          <wp:inline distT="0" distB="0" distL="0" distR="0" wp14:anchorId="165DB966" wp14:editId="0CD85C74">
            <wp:extent cx="4014152" cy="2736529"/>
            <wp:effectExtent l="0" t="0" r="5715" b="6985"/>
            <wp:docPr id="943279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24071" cy="2743291"/>
                    </a:xfrm>
                    <a:prstGeom prst="rect">
                      <a:avLst/>
                    </a:prstGeom>
                    <a:noFill/>
                  </pic:spPr>
                </pic:pic>
              </a:graphicData>
            </a:graphic>
          </wp:inline>
        </w:drawing>
      </w:r>
    </w:p>
    <w:p w14:paraId="0DDACE9F" w14:textId="50E4267D" w:rsidR="00BD6316" w:rsidRDefault="0001234F" w:rsidP="006433BF">
      <w:pPr>
        <w:pStyle w:val="Quote"/>
        <w:rPr>
          <w:ins w:id="1178" w:author="Teoh Xuan Xuan" w:date="2025-05-25T20:35:00Z" w16du:dateUtc="2025-05-25T12:35:00Z"/>
        </w:rPr>
      </w:pPr>
      <w:r w:rsidRPr="003C64E0">
        <w:t>Figure 3.10.2.4: Questionnaire Response 4</w:t>
      </w:r>
    </w:p>
    <w:p w14:paraId="412E5A3A" w14:textId="77777777" w:rsidR="006433BF" w:rsidRPr="006433BF" w:rsidRDefault="006433BF" w:rsidP="006433BF">
      <w:pPr>
        <w:rPr>
          <w:rPrChange w:id="1179" w:author="Teoh Xuan Xuan" w:date="2025-05-25T20:35:00Z" w16du:dateUtc="2025-05-25T12:35:00Z">
            <w:rPr>
              <w:i/>
              <w:iCs/>
            </w:rPr>
          </w:rPrChange>
        </w:rPr>
        <w:pPrChange w:id="1180" w:author="Teoh Xuan Xuan" w:date="2025-05-25T20:35:00Z" w16du:dateUtc="2025-05-25T12:35:00Z">
          <w:pPr>
            <w:jc w:val="center"/>
          </w:pPr>
        </w:pPrChange>
      </w:pPr>
    </w:p>
    <w:p w14:paraId="614FE3D4" w14:textId="4F18295C" w:rsidR="0001234F" w:rsidRDefault="0001234F" w:rsidP="006433BF">
      <w:pPr>
        <w:jc w:val="center"/>
        <w:pPrChange w:id="1181" w:author="Teoh Xuan Xuan" w:date="2025-05-25T20:35:00Z" w16du:dateUtc="2025-05-25T12:35:00Z">
          <w:pPr/>
        </w:pPrChange>
      </w:pPr>
      <w:r>
        <w:rPr>
          <w:noProof/>
        </w:rPr>
        <w:drawing>
          <wp:inline distT="0" distB="0" distL="0" distR="0" wp14:anchorId="7381388C" wp14:editId="79AA4E17">
            <wp:extent cx="4000183" cy="2728574"/>
            <wp:effectExtent l="0" t="0" r="635" b="0"/>
            <wp:docPr id="1557674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13657" cy="2737765"/>
                    </a:xfrm>
                    <a:prstGeom prst="rect">
                      <a:avLst/>
                    </a:prstGeom>
                    <a:noFill/>
                  </pic:spPr>
                </pic:pic>
              </a:graphicData>
            </a:graphic>
          </wp:inline>
        </w:drawing>
      </w:r>
    </w:p>
    <w:p w14:paraId="2815ACE0" w14:textId="5455BC2E" w:rsidR="00BD6316" w:rsidRPr="003C64E0" w:rsidRDefault="0001234F" w:rsidP="006433BF">
      <w:pPr>
        <w:pStyle w:val="Quote"/>
        <w:pPrChange w:id="1182" w:author="Teoh Xuan Xuan" w:date="2025-05-25T20:35:00Z" w16du:dateUtc="2025-05-25T12:35:00Z">
          <w:pPr>
            <w:jc w:val="center"/>
          </w:pPr>
        </w:pPrChange>
      </w:pPr>
      <w:r w:rsidRPr="003C64E0">
        <w:t>Figure 3.10.2.5: Questionnaire Response 5</w:t>
      </w:r>
    </w:p>
    <w:p w14:paraId="0A87A3F5" w14:textId="7D1F76E8" w:rsidR="0001234F" w:rsidRDefault="0001234F" w:rsidP="006433BF">
      <w:pPr>
        <w:jc w:val="center"/>
        <w:pPrChange w:id="1183" w:author="Teoh Xuan Xuan" w:date="2025-05-25T20:35:00Z" w16du:dateUtc="2025-05-25T12:35:00Z">
          <w:pPr/>
        </w:pPrChange>
      </w:pPr>
      <w:bookmarkStart w:id="1184" w:name="_Toc199027689"/>
      <w:r>
        <w:rPr>
          <w:noProof/>
        </w:rPr>
        <w:lastRenderedPageBreak/>
        <w:drawing>
          <wp:inline distT="0" distB="0" distL="0" distR="0" wp14:anchorId="6CA35F2C" wp14:editId="7A99111F">
            <wp:extent cx="4596917" cy="3043238"/>
            <wp:effectExtent l="0" t="0" r="0" b="5080"/>
            <wp:docPr id="14795380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08069" cy="3050621"/>
                    </a:xfrm>
                    <a:prstGeom prst="rect">
                      <a:avLst/>
                    </a:prstGeom>
                    <a:noFill/>
                  </pic:spPr>
                </pic:pic>
              </a:graphicData>
            </a:graphic>
          </wp:inline>
        </w:drawing>
      </w:r>
    </w:p>
    <w:p w14:paraId="583CEAFD" w14:textId="2A86D71B" w:rsidR="0001234F" w:rsidRDefault="0001234F" w:rsidP="006433BF">
      <w:pPr>
        <w:pStyle w:val="Quote"/>
        <w:rPr>
          <w:ins w:id="1185" w:author="Teoh Xuan Xuan" w:date="2025-05-25T20:35:00Z" w16du:dateUtc="2025-05-25T12:35:00Z"/>
        </w:rPr>
      </w:pPr>
      <w:r w:rsidRPr="003C64E0">
        <w:t>Figure 3.10.2.6: Questionnaire Response 6</w:t>
      </w:r>
    </w:p>
    <w:p w14:paraId="7A72BA37" w14:textId="77777777" w:rsidR="006433BF" w:rsidRPr="006433BF" w:rsidRDefault="006433BF" w:rsidP="006433BF">
      <w:pPr>
        <w:rPr>
          <w:rPrChange w:id="1186" w:author="Teoh Xuan Xuan" w:date="2025-05-25T20:35:00Z" w16du:dateUtc="2025-05-25T12:35:00Z">
            <w:rPr>
              <w:i/>
              <w:iCs/>
            </w:rPr>
          </w:rPrChange>
        </w:rPr>
        <w:pPrChange w:id="1187" w:author="Teoh Xuan Xuan" w:date="2025-05-25T20:35:00Z" w16du:dateUtc="2025-05-25T12:35:00Z">
          <w:pPr>
            <w:jc w:val="center"/>
          </w:pPr>
        </w:pPrChange>
      </w:pPr>
    </w:p>
    <w:p w14:paraId="489957BD" w14:textId="37F1F91A" w:rsidR="0001234F" w:rsidRDefault="0001234F" w:rsidP="006433BF">
      <w:pPr>
        <w:jc w:val="center"/>
        <w:pPrChange w:id="1188" w:author="Teoh Xuan Xuan" w:date="2025-05-25T20:35:00Z" w16du:dateUtc="2025-05-25T12:35:00Z">
          <w:pPr/>
        </w:pPrChange>
      </w:pPr>
      <w:r>
        <w:rPr>
          <w:noProof/>
        </w:rPr>
        <w:drawing>
          <wp:inline distT="0" distB="0" distL="0" distR="0" wp14:anchorId="7F8D8A52" wp14:editId="253FB36B">
            <wp:extent cx="4867275" cy="3314110"/>
            <wp:effectExtent l="0" t="0" r="0" b="635"/>
            <wp:docPr id="13481127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7695" cy="3321205"/>
                    </a:xfrm>
                    <a:prstGeom prst="rect">
                      <a:avLst/>
                    </a:prstGeom>
                    <a:noFill/>
                  </pic:spPr>
                </pic:pic>
              </a:graphicData>
            </a:graphic>
          </wp:inline>
        </w:drawing>
      </w:r>
    </w:p>
    <w:p w14:paraId="605AF7CB" w14:textId="1B7423BB" w:rsidR="0001234F" w:rsidRPr="003C64E0" w:rsidRDefault="0001234F" w:rsidP="006433BF">
      <w:pPr>
        <w:pStyle w:val="Quote"/>
        <w:pPrChange w:id="1189" w:author="Teoh Xuan Xuan" w:date="2025-05-25T20:35:00Z" w16du:dateUtc="2025-05-25T12:35:00Z">
          <w:pPr>
            <w:jc w:val="center"/>
          </w:pPr>
        </w:pPrChange>
      </w:pPr>
      <w:r w:rsidRPr="003C64E0">
        <w:t>Figure 3.10.2.7: Questionnaire Response 7</w:t>
      </w:r>
    </w:p>
    <w:p w14:paraId="6D86BC43" w14:textId="0DCAE260" w:rsidR="0001234F" w:rsidRDefault="0001234F" w:rsidP="006433BF">
      <w:pPr>
        <w:jc w:val="center"/>
        <w:pPrChange w:id="1190" w:author="Teoh Xuan Xuan" w:date="2025-05-25T20:36:00Z" w16du:dateUtc="2025-05-25T12:36:00Z">
          <w:pPr/>
        </w:pPrChange>
      </w:pPr>
      <w:r>
        <w:rPr>
          <w:noProof/>
        </w:rPr>
        <w:lastRenderedPageBreak/>
        <w:drawing>
          <wp:inline distT="0" distB="0" distL="0" distR="0" wp14:anchorId="17D73829" wp14:editId="72F08AF4">
            <wp:extent cx="4609798" cy="3147311"/>
            <wp:effectExtent l="0" t="0" r="635" b="0"/>
            <wp:docPr id="6973449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20999" cy="3154959"/>
                    </a:xfrm>
                    <a:prstGeom prst="rect">
                      <a:avLst/>
                    </a:prstGeom>
                    <a:noFill/>
                  </pic:spPr>
                </pic:pic>
              </a:graphicData>
            </a:graphic>
          </wp:inline>
        </w:drawing>
      </w:r>
    </w:p>
    <w:p w14:paraId="024FE498" w14:textId="79A01745" w:rsidR="0001234F" w:rsidRDefault="0001234F" w:rsidP="006433BF">
      <w:pPr>
        <w:pStyle w:val="Quote"/>
        <w:rPr>
          <w:ins w:id="1191" w:author="Teoh Xuan Xuan" w:date="2025-05-25T20:36:00Z" w16du:dateUtc="2025-05-25T12:36:00Z"/>
          <w:rStyle w:val="BookTitle"/>
          <w:b w:val="0"/>
          <w:bCs w:val="0"/>
          <w:i/>
          <w:iCs/>
          <w:spacing w:val="0"/>
        </w:rPr>
      </w:pPr>
      <w:r w:rsidRPr="006433BF">
        <w:rPr>
          <w:rStyle w:val="BookTitle"/>
          <w:b w:val="0"/>
          <w:bCs w:val="0"/>
          <w:i/>
          <w:iCs/>
          <w:spacing w:val="0"/>
          <w:rPrChange w:id="1192" w:author="Teoh Xuan Xuan" w:date="2025-05-25T20:36:00Z" w16du:dateUtc="2025-05-25T12:36:00Z">
            <w:rPr/>
          </w:rPrChange>
        </w:rPr>
        <w:t>Figure 3.10.2.8: Questionnaire Response 8</w:t>
      </w:r>
    </w:p>
    <w:p w14:paraId="0BFF5FEA" w14:textId="77777777" w:rsidR="006433BF" w:rsidRPr="006433BF" w:rsidRDefault="006433BF" w:rsidP="006433BF">
      <w:pPr>
        <w:rPr>
          <w:rPrChange w:id="1193" w:author="Teoh Xuan Xuan" w:date="2025-05-25T20:36:00Z" w16du:dateUtc="2025-05-25T12:36:00Z">
            <w:rPr>
              <w:i/>
              <w:iCs/>
            </w:rPr>
          </w:rPrChange>
        </w:rPr>
        <w:pPrChange w:id="1194" w:author="Teoh Xuan Xuan" w:date="2025-05-25T20:36:00Z" w16du:dateUtc="2025-05-25T12:36:00Z">
          <w:pPr>
            <w:jc w:val="center"/>
          </w:pPr>
        </w:pPrChange>
      </w:pPr>
    </w:p>
    <w:p w14:paraId="3F6E522A" w14:textId="2AB3E077" w:rsidR="0001234F" w:rsidRDefault="0001234F" w:rsidP="006433BF">
      <w:pPr>
        <w:jc w:val="center"/>
        <w:pPrChange w:id="1195" w:author="Teoh Xuan Xuan" w:date="2025-05-25T20:36:00Z" w16du:dateUtc="2025-05-25T12:36:00Z">
          <w:pPr/>
        </w:pPrChange>
      </w:pPr>
      <w:r>
        <w:rPr>
          <w:noProof/>
        </w:rPr>
        <w:drawing>
          <wp:inline distT="0" distB="0" distL="0" distR="0" wp14:anchorId="1E6D26E9" wp14:editId="0658D338">
            <wp:extent cx="4695065" cy="3246960"/>
            <wp:effectExtent l="0" t="0" r="0" b="0"/>
            <wp:docPr id="18108596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8535" cy="3256276"/>
                    </a:xfrm>
                    <a:prstGeom prst="rect">
                      <a:avLst/>
                    </a:prstGeom>
                    <a:noFill/>
                  </pic:spPr>
                </pic:pic>
              </a:graphicData>
            </a:graphic>
          </wp:inline>
        </w:drawing>
      </w:r>
    </w:p>
    <w:p w14:paraId="23E14C95" w14:textId="6FA68957" w:rsidR="0001234F" w:rsidRPr="003C64E0" w:rsidRDefault="0001234F" w:rsidP="006433BF">
      <w:pPr>
        <w:pStyle w:val="Quote"/>
        <w:pPrChange w:id="1196" w:author="Teoh Xuan Xuan" w:date="2025-05-25T20:36:00Z" w16du:dateUtc="2025-05-25T12:36:00Z">
          <w:pPr>
            <w:jc w:val="center"/>
          </w:pPr>
        </w:pPrChange>
      </w:pPr>
      <w:r w:rsidRPr="003C64E0">
        <w:t>Figure 3.10.2.9: Questionnaire Response 9</w:t>
      </w:r>
    </w:p>
    <w:p w14:paraId="23BB5A16" w14:textId="1F1CA8F9" w:rsidR="0001234F" w:rsidRDefault="0001234F" w:rsidP="006433BF">
      <w:pPr>
        <w:jc w:val="center"/>
        <w:pPrChange w:id="1197" w:author="Teoh Xuan Xuan" w:date="2025-05-25T20:36:00Z" w16du:dateUtc="2025-05-25T12:36:00Z">
          <w:pPr/>
        </w:pPrChange>
      </w:pPr>
      <w:r>
        <w:rPr>
          <w:noProof/>
        </w:rPr>
        <w:lastRenderedPageBreak/>
        <w:drawing>
          <wp:inline distT="0" distB="0" distL="0" distR="0" wp14:anchorId="54E0C424" wp14:editId="1404653E">
            <wp:extent cx="3723703" cy="2499690"/>
            <wp:effectExtent l="0" t="0" r="0" b="0"/>
            <wp:docPr id="2070884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39928" cy="2510581"/>
                    </a:xfrm>
                    <a:prstGeom prst="rect">
                      <a:avLst/>
                    </a:prstGeom>
                    <a:noFill/>
                  </pic:spPr>
                </pic:pic>
              </a:graphicData>
            </a:graphic>
          </wp:inline>
        </w:drawing>
      </w:r>
    </w:p>
    <w:p w14:paraId="567C2CF2" w14:textId="3736A389" w:rsidR="0001234F" w:rsidRDefault="0001234F" w:rsidP="006433BF">
      <w:pPr>
        <w:pStyle w:val="Quote"/>
        <w:rPr>
          <w:ins w:id="1198" w:author="Teoh Xuan Xuan" w:date="2025-05-25T20:36:00Z" w16du:dateUtc="2025-05-25T12:36:00Z"/>
        </w:rPr>
      </w:pPr>
      <w:r w:rsidRPr="003C64E0">
        <w:t>Figure</w:t>
      </w:r>
      <w:r w:rsidR="00A21D21" w:rsidRPr="003C64E0">
        <w:t xml:space="preserve"> </w:t>
      </w:r>
      <w:r w:rsidRPr="003C64E0">
        <w:t>3.10.2.10: Questionnaire Response 10</w:t>
      </w:r>
    </w:p>
    <w:p w14:paraId="1FBDE2B7" w14:textId="77777777" w:rsidR="006433BF" w:rsidRPr="006433BF" w:rsidRDefault="006433BF" w:rsidP="006433BF">
      <w:pPr>
        <w:rPr>
          <w:rPrChange w:id="1199" w:author="Teoh Xuan Xuan" w:date="2025-05-25T20:36:00Z" w16du:dateUtc="2025-05-25T12:36:00Z">
            <w:rPr>
              <w:i/>
              <w:iCs/>
            </w:rPr>
          </w:rPrChange>
        </w:rPr>
        <w:pPrChange w:id="1200" w:author="Teoh Xuan Xuan" w:date="2025-05-25T20:36:00Z" w16du:dateUtc="2025-05-25T12:36:00Z">
          <w:pPr>
            <w:jc w:val="center"/>
          </w:pPr>
        </w:pPrChange>
      </w:pPr>
    </w:p>
    <w:p w14:paraId="4031B375" w14:textId="0590B2AE" w:rsidR="0001234F" w:rsidRDefault="0001234F" w:rsidP="006433BF">
      <w:pPr>
        <w:jc w:val="center"/>
        <w:pPrChange w:id="1201" w:author="Teoh Xuan Xuan" w:date="2025-05-25T20:36:00Z" w16du:dateUtc="2025-05-25T12:36:00Z">
          <w:pPr/>
        </w:pPrChange>
      </w:pPr>
      <w:r>
        <w:rPr>
          <w:noProof/>
        </w:rPr>
        <w:drawing>
          <wp:inline distT="0" distB="0" distL="0" distR="0" wp14:anchorId="1C077037" wp14:editId="609D4D77">
            <wp:extent cx="4343400" cy="1894582"/>
            <wp:effectExtent l="0" t="0" r="0" b="0"/>
            <wp:docPr id="17237550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66949" cy="1904854"/>
                    </a:xfrm>
                    <a:prstGeom prst="rect">
                      <a:avLst/>
                    </a:prstGeom>
                    <a:noFill/>
                  </pic:spPr>
                </pic:pic>
              </a:graphicData>
            </a:graphic>
          </wp:inline>
        </w:drawing>
      </w:r>
    </w:p>
    <w:p w14:paraId="2DD9B7D5" w14:textId="59904051" w:rsidR="0001234F" w:rsidRDefault="0001234F" w:rsidP="006433BF">
      <w:pPr>
        <w:pStyle w:val="Quote"/>
        <w:rPr>
          <w:ins w:id="1202" w:author="Teoh Xuan Xuan" w:date="2025-05-25T20:36:00Z" w16du:dateUtc="2025-05-25T12:36:00Z"/>
        </w:rPr>
      </w:pPr>
      <w:r w:rsidRPr="003C64E0">
        <w:t xml:space="preserve">Figure </w:t>
      </w:r>
      <w:r w:rsidR="00A21D21" w:rsidRPr="003C64E0">
        <w:t>3.10.2.11: Questionnaire Response 11</w:t>
      </w:r>
    </w:p>
    <w:p w14:paraId="5AEE2195" w14:textId="77777777" w:rsidR="006433BF" w:rsidRPr="006433BF" w:rsidRDefault="006433BF" w:rsidP="006433BF">
      <w:pPr>
        <w:rPr>
          <w:rPrChange w:id="1203" w:author="Teoh Xuan Xuan" w:date="2025-05-25T20:36:00Z" w16du:dateUtc="2025-05-25T12:36:00Z">
            <w:rPr>
              <w:i/>
              <w:iCs/>
            </w:rPr>
          </w:rPrChange>
        </w:rPr>
        <w:pPrChange w:id="1204" w:author="Teoh Xuan Xuan" w:date="2025-05-25T20:36:00Z" w16du:dateUtc="2025-05-25T12:36:00Z">
          <w:pPr>
            <w:jc w:val="center"/>
          </w:pPr>
        </w:pPrChange>
      </w:pPr>
    </w:p>
    <w:p w14:paraId="7492004F" w14:textId="5DFC427C" w:rsidR="00A21D21" w:rsidRDefault="00A21D21" w:rsidP="006433BF">
      <w:pPr>
        <w:jc w:val="center"/>
        <w:pPrChange w:id="1205" w:author="Teoh Xuan Xuan" w:date="2025-05-25T20:36:00Z" w16du:dateUtc="2025-05-25T12:36:00Z">
          <w:pPr/>
        </w:pPrChange>
      </w:pPr>
      <w:r>
        <w:rPr>
          <w:noProof/>
        </w:rPr>
        <w:drawing>
          <wp:inline distT="0" distB="0" distL="0" distR="0" wp14:anchorId="253324A1" wp14:editId="2F13572F">
            <wp:extent cx="3705225" cy="2530978"/>
            <wp:effectExtent l="0" t="0" r="0" b="3175"/>
            <wp:docPr id="7354820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19356" cy="2540631"/>
                    </a:xfrm>
                    <a:prstGeom prst="rect">
                      <a:avLst/>
                    </a:prstGeom>
                    <a:noFill/>
                  </pic:spPr>
                </pic:pic>
              </a:graphicData>
            </a:graphic>
          </wp:inline>
        </w:drawing>
      </w:r>
    </w:p>
    <w:p w14:paraId="5FEB2C55" w14:textId="76AA9A27" w:rsidR="0001234F" w:rsidRPr="003C64E0" w:rsidRDefault="00A21D21" w:rsidP="006433BF">
      <w:pPr>
        <w:pStyle w:val="Quote"/>
        <w:pPrChange w:id="1206" w:author="Teoh Xuan Xuan" w:date="2025-05-25T20:36:00Z" w16du:dateUtc="2025-05-25T12:36:00Z">
          <w:pPr>
            <w:jc w:val="center"/>
          </w:pPr>
        </w:pPrChange>
      </w:pPr>
      <w:r w:rsidRPr="003C64E0">
        <w:t>Figure 3.10.2.12: Questionnaire Response 12</w:t>
      </w:r>
    </w:p>
    <w:p w14:paraId="41553F85" w14:textId="1C430775" w:rsidR="00A21D21" w:rsidRDefault="00A21D21" w:rsidP="006433BF">
      <w:pPr>
        <w:jc w:val="center"/>
        <w:pPrChange w:id="1207" w:author="Teoh Xuan Xuan" w:date="2025-05-25T20:36:00Z" w16du:dateUtc="2025-05-25T12:36:00Z">
          <w:pPr/>
        </w:pPrChange>
      </w:pPr>
      <w:r>
        <w:rPr>
          <w:noProof/>
        </w:rPr>
        <w:lastRenderedPageBreak/>
        <w:drawing>
          <wp:inline distT="0" distB="0" distL="0" distR="0" wp14:anchorId="0F39D96C" wp14:editId="6EFC79BC">
            <wp:extent cx="3994523" cy="2650212"/>
            <wp:effectExtent l="0" t="0" r="6350" b="0"/>
            <wp:docPr id="4870172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07323" cy="2658704"/>
                    </a:xfrm>
                    <a:prstGeom prst="rect">
                      <a:avLst/>
                    </a:prstGeom>
                    <a:noFill/>
                  </pic:spPr>
                </pic:pic>
              </a:graphicData>
            </a:graphic>
          </wp:inline>
        </w:drawing>
      </w:r>
    </w:p>
    <w:p w14:paraId="0374A789" w14:textId="281D6C07" w:rsidR="0001234F" w:rsidRDefault="00A21D21" w:rsidP="006433BF">
      <w:pPr>
        <w:pStyle w:val="Quote"/>
        <w:rPr>
          <w:ins w:id="1208" w:author="Teoh Xuan Xuan" w:date="2025-05-25T20:36:00Z" w16du:dateUtc="2025-05-25T12:36:00Z"/>
        </w:rPr>
      </w:pPr>
      <w:r w:rsidRPr="003C64E0">
        <w:t>Figure 3.10.2.13: Questionnaire Response 13</w:t>
      </w:r>
    </w:p>
    <w:p w14:paraId="7EE16501" w14:textId="77777777" w:rsidR="006433BF" w:rsidRPr="006433BF" w:rsidRDefault="006433BF" w:rsidP="006433BF">
      <w:pPr>
        <w:rPr>
          <w:rPrChange w:id="1209" w:author="Teoh Xuan Xuan" w:date="2025-05-25T20:36:00Z" w16du:dateUtc="2025-05-25T12:36:00Z">
            <w:rPr>
              <w:i/>
              <w:iCs/>
            </w:rPr>
          </w:rPrChange>
        </w:rPr>
        <w:pPrChange w:id="1210" w:author="Teoh Xuan Xuan" w:date="2025-05-25T20:36:00Z" w16du:dateUtc="2025-05-25T12:36:00Z">
          <w:pPr>
            <w:jc w:val="center"/>
          </w:pPr>
        </w:pPrChange>
      </w:pPr>
    </w:p>
    <w:p w14:paraId="46C68D74" w14:textId="3551685A" w:rsidR="00A21D21" w:rsidRDefault="00A21D21" w:rsidP="006433BF">
      <w:pPr>
        <w:jc w:val="center"/>
        <w:pPrChange w:id="1211" w:author="Teoh Xuan Xuan" w:date="2025-05-25T20:36:00Z" w16du:dateUtc="2025-05-25T12:36:00Z">
          <w:pPr/>
        </w:pPrChange>
      </w:pPr>
      <w:r>
        <w:rPr>
          <w:noProof/>
        </w:rPr>
        <w:drawing>
          <wp:inline distT="0" distB="0" distL="0" distR="0" wp14:anchorId="56CC72A4" wp14:editId="1CB4A894">
            <wp:extent cx="4414153" cy="2092864"/>
            <wp:effectExtent l="0" t="0" r="5715" b="3175"/>
            <wp:docPr id="18756558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33286" cy="2101935"/>
                    </a:xfrm>
                    <a:prstGeom prst="rect">
                      <a:avLst/>
                    </a:prstGeom>
                    <a:noFill/>
                  </pic:spPr>
                </pic:pic>
              </a:graphicData>
            </a:graphic>
          </wp:inline>
        </w:drawing>
      </w:r>
    </w:p>
    <w:p w14:paraId="5FBA198A" w14:textId="7639FFEC" w:rsidR="0001234F" w:rsidRPr="003C64E0" w:rsidRDefault="00A21D21" w:rsidP="006433BF">
      <w:pPr>
        <w:pStyle w:val="Quote"/>
        <w:pPrChange w:id="1212" w:author="Teoh Xuan Xuan" w:date="2025-05-25T20:36:00Z" w16du:dateUtc="2025-05-25T12:36:00Z">
          <w:pPr>
            <w:jc w:val="center"/>
          </w:pPr>
        </w:pPrChange>
      </w:pPr>
      <w:r w:rsidRPr="003C64E0">
        <w:t>Figure 3.10.2.14: Questionnaire Response 14</w:t>
      </w:r>
    </w:p>
    <w:p w14:paraId="25D4646E" w14:textId="14E60129" w:rsidR="0001234F" w:rsidRDefault="00A21D21" w:rsidP="006433BF">
      <w:pPr>
        <w:jc w:val="center"/>
        <w:pPrChange w:id="1213" w:author="Teoh Xuan Xuan" w:date="2025-05-25T20:36:00Z" w16du:dateUtc="2025-05-25T12:36:00Z">
          <w:pPr/>
        </w:pPrChange>
      </w:pPr>
      <w:r>
        <w:rPr>
          <w:noProof/>
        </w:rPr>
        <w:drawing>
          <wp:inline distT="0" distB="0" distL="0" distR="0" wp14:anchorId="32E079A3" wp14:editId="4E3C73BD">
            <wp:extent cx="3181350" cy="2550645"/>
            <wp:effectExtent l="0" t="0" r="0" b="2540"/>
            <wp:docPr id="13384086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5529" cy="2553996"/>
                    </a:xfrm>
                    <a:prstGeom prst="rect">
                      <a:avLst/>
                    </a:prstGeom>
                    <a:noFill/>
                  </pic:spPr>
                </pic:pic>
              </a:graphicData>
            </a:graphic>
          </wp:inline>
        </w:drawing>
      </w:r>
    </w:p>
    <w:p w14:paraId="416BBCFA" w14:textId="77777777" w:rsidR="00A21D21" w:rsidRPr="003C64E0" w:rsidRDefault="00A21D21" w:rsidP="006433BF">
      <w:pPr>
        <w:pStyle w:val="Quote"/>
        <w:pPrChange w:id="1214" w:author="Teoh Xuan Xuan" w:date="2025-05-25T20:36:00Z" w16du:dateUtc="2025-05-25T12:36:00Z">
          <w:pPr>
            <w:jc w:val="center"/>
          </w:pPr>
        </w:pPrChange>
      </w:pPr>
      <w:r w:rsidRPr="003C64E0">
        <w:t>Figure 3.10.2.15: Questionnaire Response 15</w:t>
      </w:r>
    </w:p>
    <w:p w14:paraId="1C76D62F" w14:textId="01F69EF0" w:rsidR="00A21D21" w:rsidRDefault="00A21D21" w:rsidP="006433BF">
      <w:pPr>
        <w:jc w:val="center"/>
        <w:pPrChange w:id="1215" w:author="Teoh Xuan Xuan" w:date="2025-05-25T20:36:00Z" w16du:dateUtc="2025-05-25T12:36:00Z">
          <w:pPr/>
        </w:pPrChange>
      </w:pPr>
      <w:r>
        <w:rPr>
          <w:noProof/>
        </w:rPr>
        <w:lastRenderedPageBreak/>
        <w:drawing>
          <wp:inline distT="0" distB="0" distL="0" distR="0" wp14:anchorId="71D0EEC0" wp14:editId="56D39095">
            <wp:extent cx="3714750" cy="1820668"/>
            <wp:effectExtent l="0" t="0" r="0" b="8255"/>
            <wp:docPr id="2506936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27389" cy="1826862"/>
                    </a:xfrm>
                    <a:prstGeom prst="rect">
                      <a:avLst/>
                    </a:prstGeom>
                    <a:noFill/>
                  </pic:spPr>
                </pic:pic>
              </a:graphicData>
            </a:graphic>
          </wp:inline>
        </w:drawing>
      </w:r>
    </w:p>
    <w:p w14:paraId="238268B6" w14:textId="6024DDF0" w:rsidR="00A21D21" w:rsidRDefault="00A21D21" w:rsidP="006433BF">
      <w:pPr>
        <w:pStyle w:val="Quote"/>
        <w:rPr>
          <w:ins w:id="1216" w:author="Teoh Xuan Xuan" w:date="2025-05-25T20:37:00Z" w16du:dateUtc="2025-05-25T12:37:00Z"/>
        </w:rPr>
      </w:pPr>
      <w:r w:rsidRPr="003C64E0">
        <w:t>Figure 3.10.2.16: Questionnaire Response 16</w:t>
      </w:r>
    </w:p>
    <w:p w14:paraId="5E19B164" w14:textId="77777777" w:rsidR="006433BF" w:rsidRPr="006433BF" w:rsidRDefault="006433BF" w:rsidP="006433BF">
      <w:pPr>
        <w:rPr>
          <w:rPrChange w:id="1217" w:author="Teoh Xuan Xuan" w:date="2025-05-25T20:37:00Z" w16du:dateUtc="2025-05-25T12:37:00Z">
            <w:rPr>
              <w:i/>
              <w:iCs/>
            </w:rPr>
          </w:rPrChange>
        </w:rPr>
        <w:pPrChange w:id="1218" w:author="Teoh Xuan Xuan" w:date="2025-05-25T20:37:00Z" w16du:dateUtc="2025-05-25T12:37:00Z">
          <w:pPr>
            <w:jc w:val="center"/>
          </w:pPr>
        </w:pPrChange>
      </w:pPr>
    </w:p>
    <w:p w14:paraId="51A3E36C" w14:textId="1B733B6C" w:rsidR="00A21D21" w:rsidRDefault="00A21D21" w:rsidP="006433BF">
      <w:pPr>
        <w:jc w:val="center"/>
        <w:pPrChange w:id="1219" w:author="Teoh Xuan Xuan" w:date="2025-05-25T20:37:00Z" w16du:dateUtc="2025-05-25T12:37:00Z">
          <w:pPr/>
        </w:pPrChange>
      </w:pPr>
      <w:r>
        <w:rPr>
          <w:noProof/>
        </w:rPr>
        <w:drawing>
          <wp:inline distT="0" distB="0" distL="0" distR="0" wp14:anchorId="378CC92E" wp14:editId="159BE51F">
            <wp:extent cx="5138737" cy="2311334"/>
            <wp:effectExtent l="0" t="0" r="5080" b="0"/>
            <wp:docPr id="8075306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58525" cy="2320234"/>
                    </a:xfrm>
                    <a:prstGeom prst="rect">
                      <a:avLst/>
                    </a:prstGeom>
                    <a:noFill/>
                  </pic:spPr>
                </pic:pic>
              </a:graphicData>
            </a:graphic>
          </wp:inline>
        </w:drawing>
      </w:r>
    </w:p>
    <w:p w14:paraId="27AB1751" w14:textId="03624155" w:rsidR="00A21D21" w:rsidRDefault="00A21D21" w:rsidP="006433BF">
      <w:pPr>
        <w:pStyle w:val="Quote"/>
        <w:rPr>
          <w:ins w:id="1220" w:author="Teoh Xuan Xuan" w:date="2025-05-25T20:37:00Z" w16du:dateUtc="2025-05-25T12:37:00Z"/>
        </w:rPr>
      </w:pPr>
      <w:r w:rsidRPr="003C64E0">
        <w:t>Figure 3.10.2.17: Questionnaire Response 17</w:t>
      </w:r>
    </w:p>
    <w:p w14:paraId="7C961981" w14:textId="77777777" w:rsidR="006433BF" w:rsidRPr="006433BF" w:rsidRDefault="006433BF" w:rsidP="006433BF">
      <w:pPr>
        <w:rPr>
          <w:rPrChange w:id="1221" w:author="Teoh Xuan Xuan" w:date="2025-05-25T20:37:00Z" w16du:dateUtc="2025-05-25T12:37:00Z">
            <w:rPr>
              <w:i/>
              <w:iCs/>
            </w:rPr>
          </w:rPrChange>
        </w:rPr>
        <w:pPrChange w:id="1222" w:author="Teoh Xuan Xuan" w:date="2025-05-25T20:37:00Z" w16du:dateUtc="2025-05-25T12:37:00Z">
          <w:pPr>
            <w:jc w:val="center"/>
          </w:pPr>
        </w:pPrChange>
      </w:pPr>
    </w:p>
    <w:p w14:paraId="6C703E57" w14:textId="232DE895" w:rsidR="00A21D21" w:rsidRDefault="00A21D21" w:rsidP="006433BF">
      <w:pPr>
        <w:jc w:val="center"/>
        <w:pPrChange w:id="1223" w:author="Teoh Xuan Xuan" w:date="2025-05-25T20:37:00Z" w16du:dateUtc="2025-05-25T12:37:00Z">
          <w:pPr/>
        </w:pPrChange>
      </w:pPr>
      <w:r>
        <w:rPr>
          <w:noProof/>
        </w:rPr>
        <w:drawing>
          <wp:inline distT="0" distB="0" distL="0" distR="0" wp14:anchorId="330184A7" wp14:editId="3E2835C6">
            <wp:extent cx="5143500" cy="2402519"/>
            <wp:effectExtent l="0" t="0" r="0" b="0"/>
            <wp:docPr id="13413619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48044" cy="2404641"/>
                    </a:xfrm>
                    <a:prstGeom prst="rect">
                      <a:avLst/>
                    </a:prstGeom>
                    <a:noFill/>
                  </pic:spPr>
                </pic:pic>
              </a:graphicData>
            </a:graphic>
          </wp:inline>
        </w:drawing>
      </w:r>
    </w:p>
    <w:p w14:paraId="42435157" w14:textId="433F260F" w:rsidR="00A21D21" w:rsidRPr="003C64E0" w:rsidRDefault="00A21D21" w:rsidP="006433BF">
      <w:pPr>
        <w:pStyle w:val="Quote"/>
        <w:pPrChange w:id="1224" w:author="Teoh Xuan Xuan" w:date="2025-05-25T20:37:00Z" w16du:dateUtc="2025-05-25T12:37:00Z">
          <w:pPr>
            <w:jc w:val="center"/>
          </w:pPr>
        </w:pPrChange>
      </w:pPr>
      <w:r w:rsidRPr="003C64E0">
        <w:t>Figure 3.10.2.18: Questionnaire Response 18</w:t>
      </w:r>
    </w:p>
    <w:p w14:paraId="73DB68D1" w14:textId="7FF63BE4" w:rsidR="00A21D21" w:rsidRDefault="00A21D21" w:rsidP="006433BF">
      <w:pPr>
        <w:jc w:val="center"/>
        <w:pPrChange w:id="1225" w:author="Teoh Xuan Xuan" w:date="2025-05-25T20:37:00Z" w16du:dateUtc="2025-05-25T12:37:00Z">
          <w:pPr/>
        </w:pPrChange>
      </w:pPr>
      <w:r>
        <w:rPr>
          <w:noProof/>
        </w:rPr>
        <w:lastRenderedPageBreak/>
        <w:drawing>
          <wp:inline distT="0" distB="0" distL="0" distR="0" wp14:anchorId="196B7F45" wp14:editId="16D3339B">
            <wp:extent cx="4286250" cy="2174684"/>
            <wp:effectExtent l="0" t="0" r="0" b="0"/>
            <wp:docPr id="16453418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8782" cy="2181042"/>
                    </a:xfrm>
                    <a:prstGeom prst="rect">
                      <a:avLst/>
                    </a:prstGeom>
                    <a:noFill/>
                  </pic:spPr>
                </pic:pic>
              </a:graphicData>
            </a:graphic>
          </wp:inline>
        </w:drawing>
      </w:r>
    </w:p>
    <w:p w14:paraId="19CE90E1" w14:textId="3444E455" w:rsidR="00A21D21" w:rsidRDefault="00A21D21" w:rsidP="006433BF">
      <w:pPr>
        <w:pStyle w:val="Quote"/>
        <w:rPr>
          <w:ins w:id="1226" w:author="Teoh Xuan Xuan" w:date="2025-05-25T20:37:00Z" w16du:dateUtc="2025-05-25T12:37:00Z"/>
        </w:rPr>
      </w:pPr>
      <w:r w:rsidRPr="003C64E0">
        <w:t>Figure 3.10.2.19: Questionnaire Response 19</w:t>
      </w:r>
    </w:p>
    <w:p w14:paraId="295B65AB" w14:textId="77777777" w:rsidR="006433BF" w:rsidRPr="006433BF" w:rsidRDefault="006433BF" w:rsidP="006433BF">
      <w:pPr>
        <w:rPr>
          <w:rPrChange w:id="1227" w:author="Teoh Xuan Xuan" w:date="2025-05-25T20:37:00Z" w16du:dateUtc="2025-05-25T12:37:00Z">
            <w:rPr>
              <w:i/>
              <w:iCs/>
            </w:rPr>
          </w:rPrChange>
        </w:rPr>
        <w:pPrChange w:id="1228" w:author="Teoh Xuan Xuan" w:date="2025-05-25T20:37:00Z" w16du:dateUtc="2025-05-25T12:37:00Z">
          <w:pPr>
            <w:jc w:val="center"/>
          </w:pPr>
        </w:pPrChange>
      </w:pPr>
    </w:p>
    <w:p w14:paraId="12671DC0" w14:textId="4D34522B" w:rsidR="00A21D21" w:rsidRDefault="00A21D21" w:rsidP="006433BF">
      <w:pPr>
        <w:jc w:val="center"/>
        <w:pPrChange w:id="1229" w:author="Teoh Xuan Xuan" w:date="2025-05-25T20:37:00Z" w16du:dateUtc="2025-05-25T12:37:00Z">
          <w:pPr/>
        </w:pPrChange>
      </w:pPr>
      <w:r>
        <w:rPr>
          <w:noProof/>
        </w:rPr>
        <w:drawing>
          <wp:inline distT="0" distB="0" distL="0" distR="0" wp14:anchorId="32B1EB40" wp14:editId="56994C69">
            <wp:extent cx="4552950" cy="1922466"/>
            <wp:effectExtent l="0" t="0" r="0" b="1905"/>
            <wp:docPr id="16627805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3209" cy="1931020"/>
                    </a:xfrm>
                    <a:prstGeom prst="rect">
                      <a:avLst/>
                    </a:prstGeom>
                    <a:noFill/>
                  </pic:spPr>
                </pic:pic>
              </a:graphicData>
            </a:graphic>
          </wp:inline>
        </w:drawing>
      </w:r>
    </w:p>
    <w:p w14:paraId="3D9B384E" w14:textId="77777777" w:rsidR="00A21D21" w:rsidRDefault="00A21D21" w:rsidP="006433BF">
      <w:pPr>
        <w:pStyle w:val="Quote"/>
        <w:rPr>
          <w:ins w:id="1230" w:author="Teoh Xuan Xuan" w:date="2025-05-25T20:37:00Z" w16du:dateUtc="2025-05-25T12:37:00Z"/>
        </w:rPr>
      </w:pPr>
      <w:r w:rsidRPr="003C64E0">
        <w:t>Figure 3.10.2.20: Questionnaire Response 20</w:t>
      </w:r>
    </w:p>
    <w:p w14:paraId="1E32FEAE" w14:textId="77777777" w:rsidR="006433BF" w:rsidRPr="006433BF" w:rsidRDefault="006433BF" w:rsidP="006433BF">
      <w:pPr>
        <w:rPr>
          <w:rPrChange w:id="1231" w:author="Teoh Xuan Xuan" w:date="2025-05-25T20:37:00Z" w16du:dateUtc="2025-05-25T12:37:00Z">
            <w:rPr>
              <w:i/>
              <w:iCs/>
            </w:rPr>
          </w:rPrChange>
        </w:rPr>
        <w:pPrChange w:id="1232" w:author="Teoh Xuan Xuan" w:date="2025-05-25T20:37:00Z" w16du:dateUtc="2025-05-25T12:37:00Z">
          <w:pPr>
            <w:jc w:val="center"/>
          </w:pPr>
        </w:pPrChange>
      </w:pPr>
    </w:p>
    <w:p w14:paraId="5AE2E013" w14:textId="66F69475" w:rsidR="00A21D21" w:rsidRDefault="00A21D21" w:rsidP="006433BF">
      <w:pPr>
        <w:jc w:val="center"/>
        <w:pPrChange w:id="1233" w:author="Teoh Xuan Xuan" w:date="2025-05-25T20:37:00Z" w16du:dateUtc="2025-05-25T12:37:00Z">
          <w:pPr/>
        </w:pPrChange>
      </w:pPr>
      <w:r>
        <w:rPr>
          <w:noProof/>
        </w:rPr>
        <w:drawing>
          <wp:inline distT="0" distB="0" distL="0" distR="0" wp14:anchorId="38856F8B" wp14:editId="094B76A5">
            <wp:extent cx="3633009" cy="2382111"/>
            <wp:effectExtent l="0" t="0" r="5715" b="0"/>
            <wp:docPr id="11632740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36709" cy="2384537"/>
                    </a:xfrm>
                    <a:prstGeom prst="rect">
                      <a:avLst/>
                    </a:prstGeom>
                    <a:noFill/>
                  </pic:spPr>
                </pic:pic>
              </a:graphicData>
            </a:graphic>
          </wp:inline>
        </w:drawing>
      </w:r>
    </w:p>
    <w:p w14:paraId="44570052" w14:textId="600A6181" w:rsidR="00A21D21" w:rsidRPr="003C64E0" w:rsidRDefault="00A21D21" w:rsidP="006433BF">
      <w:pPr>
        <w:pStyle w:val="Quote"/>
        <w:pPrChange w:id="1234" w:author="Teoh Xuan Xuan" w:date="2025-05-25T20:37:00Z" w16du:dateUtc="2025-05-25T12:37:00Z">
          <w:pPr>
            <w:jc w:val="center"/>
          </w:pPr>
        </w:pPrChange>
      </w:pPr>
      <w:r w:rsidRPr="003C64E0">
        <w:t>Figure 3.10.2.21: Questionnaire Response 21</w:t>
      </w:r>
    </w:p>
    <w:p w14:paraId="62E6BBC9" w14:textId="182F09E0" w:rsidR="00A87BAA" w:rsidRDefault="00A87BAA" w:rsidP="006433BF">
      <w:pPr>
        <w:jc w:val="center"/>
        <w:pPrChange w:id="1235" w:author="Teoh Xuan Xuan" w:date="2025-05-25T20:37:00Z" w16du:dateUtc="2025-05-25T12:37:00Z">
          <w:pPr/>
        </w:pPrChange>
      </w:pPr>
      <w:r>
        <w:rPr>
          <w:noProof/>
        </w:rPr>
        <w:lastRenderedPageBreak/>
        <w:drawing>
          <wp:inline distT="0" distB="0" distL="0" distR="0" wp14:anchorId="603064D0" wp14:editId="004E439F">
            <wp:extent cx="4900613" cy="3322804"/>
            <wp:effectExtent l="0" t="0" r="0" b="0"/>
            <wp:docPr id="2608190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15905" cy="3333173"/>
                    </a:xfrm>
                    <a:prstGeom prst="rect">
                      <a:avLst/>
                    </a:prstGeom>
                    <a:noFill/>
                  </pic:spPr>
                </pic:pic>
              </a:graphicData>
            </a:graphic>
          </wp:inline>
        </w:drawing>
      </w:r>
    </w:p>
    <w:p w14:paraId="0ECDEB6F" w14:textId="5394AD66" w:rsidR="00A21D21" w:rsidRDefault="00A87BAA" w:rsidP="006433BF">
      <w:pPr>
        <w:pStyle w:val="Quote"/>
        <w:rPr>
          <w:ins w:id="1236" w:author="Teoh Xuan Xuan" w:date="2025-05-25T20:37:00Z" w16du:dateUtc="2025-05-25T12:37:00Z"/>
        </w:rPr>
      </w:pPr>
      <w:r w:rsidRPr="003C64E0">
        <w:t>Figure 3.10.2.22: Questionnaire Response 22</w:t>
      </w:r>
    </w:p>
    <w:p w14:paraId="56FD90C7" w14:textId="77777777" w:rsidR="006433BF" w:rsidRPr="006433BF" w:rsidRDefault="006433BF" w:rsidP="006433BF">
      <w:pPr>
        <w:rPr>
          <w:rPrChange w:id="1237" w:author="Teoh Xuan Xuan" w:date="2025-05-25T20:37:00Z" w16du:dateUtc="2025-05-25T12:37:00Z">
            <w:rPr>
              <w:i/>
              <w:iCs/>
            </w:rPr>
          </w:rPrChange>
        </w:rPr>
        <w:pPrChange w:id="1238" w:author="Teoh Xuan Xuan" w:date="2025-05-25T20:37:00Z" w16du:dateUtc="2025-05-25T12:37:00Z">
          <w:pPr>
            <w:jc w:val="center"/>
          </w:pPr>
        </w:pPrChange>
      </w:pPr>
    </w:p>
    <w:p w14:paraId="4C3A192F" w14:textId="600D44DA" w:rsidR="00A87BAA" w:rsidRDefault="00A87BAA" w:rsidP="006433BF">
      <w:pPr>
        <w:jc w:val="center"/>
        <w:pPrChange w:id="1239" w:author="Teoh Xuan Xuan" w:date="2025-05-25T20:38:00Z" w16du:dateUtc="2025-05-25T12:38:00Z">
          <w:pPr/>
        </w:pPrChange>
      </w:pPr>
      <w:r>
        <w:rPr>
          <w:noProof/>
        </w:rPr>
        <w:drawing>
          <wp:inline distT="0" distB="0" distL="0" distR="0" wp14:anchorId="4C42C16F" wp14:editId="61DE7A00">
            <wp:extent cx="5043487" cy="3477153"/>
            <wp:effectExtent l="0" t="0" r="5080" b="9525"/>
            <wp:docPr id="16780284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5701" cy="3478679"/>
                    </a:xfrm>
                    <a:prstGeom prst="rect">
                      <a:avLst/>
                    </a:prstGeom>
                    <a:noFill/>
                  </pic:spPr>
                </pic:pic>
              </a:graphicData>
            </a:graphic>
          </wp:inline>
        </w:drawing>
      </w:r>
    </w:p>
    <w:p w14:paraId="16C5FEEE" w14:textId="195FA7C5" w:rsidR="00A87BAA" w:rsidRPr="003C64E0" w:rsidRDefault="00A87BAA" w:rsidP="006433BF">
      <w:pPr>
        <w:pStyle w:val="Quote"/>
        <w:pPrChange w:id="1240" w:author="Teoh Xuan Xuan" w:date="2025-05-25T20:38:00Z" w16du:dateUtc="2025-05-25T12:38:00Z">
          <w:pPr>
            <w:jc w:val="center"/>
          </w:pPr>
        </w:pPrChange>
      </w:pPr>
      <w:r w:rsidRPr="003C64E0">
        <w:t>Figure 3.10.2.23: Questionnaire Response 23</w:t>
      </w:r>
    </w:p>
    <w:p w14:paraId="611AED59" w14:textId="3914D203" w:rsidR="00A87BAA" w:rsidRDefault="00A87BAA" w:rsidP="006433BF">
      <w:pPr>
        <w:jc w:val="center"/>
        <w:pPrChange w:id="1241" w:author="Teoh Xuan Xuan" w:date="2025-05-25T20:38:00Z" w16du:dateUtc="2025-05-25T12:38:00Z">
          <w:pPr/>
        </w:pPrChange>
      </w:pPr>
      <w:r>
        <w:rPr>
          <w:noProof/>
        </w:rPr>
        <w:lastRenderedPageBreak/>
        <w:drawing>
          <wp:inline distT="0" distB="0" distL="0" distR="0" wp14:anchorId="3BEAD3DE" wp14:editId="10CBF2BB">
            <wp:extent cx="4404465" cy="3060890"/>
            <wp:effectExtent l="0" t="0" r="0" b="6350"/>
            <wp:docPr id="2743608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15406" cy="3068493"/>
                    </a:xfrm>
                    <a:prstGeom prst="rect">
                      <a:avLst/>
                    </a:prstGeom>
                    <a:noFill/>
                  </pic:spPr>
                </pic:pic>
              </a:graphicData>
            </a:graphic>
          </wp:inline>
        </w:drawing>
      </w:r>
    </w:p>
    <w:p w14:paraId="4B0A352E" w14:textId="0A82B9F6" w:rsidR="00A87BAA" w:rsidRDefault="00A87BAA" w:rsidP="006433BF">
      <w:pPr>
        <w:pStyle w:val="Quote"/>
        <w:rPr>
          <w:ins w:id="1242" w:author="Teoh Xuan Xuan" w:date="2025-05-25T20:38:00Z" w16du:dateUtc="2025-05-25T12:38:00Z"/>
        </w:rPr>
      </w:pPr>
      <w:r w:rsidRPr="003C64E0">
        <w:t>Figure 3.10.2.24: Questionnaire Response 24</w:t>
      </w:r>
    </w:p>
    <w:p w14:paraId="5C08AC35" w14:textId="77777777" w:rsidR="006433BF" w:rsidRPr="006433BF" w:rsidRDefault="006433BF" w:rsidP="006433BF">
      <w:pPr>
        <w:rPr>
          <w:rPrChange w:id="1243" w:author="Teoh Xuan Xuan" w:date="2025-05-25T20:38:00Z" w16du:dateUtc="2025-05-25T12:38:00Z">
            <w:rPr>
              <w:i/>
              <w:iCs/>
            </w:rPr>
          </w:rPrChange>
        </w:rPr>
        <w:pPrChange w:id="1244" w:author="Teoh Xuan Xuan" w:date="2025-05-25T20:38:00Z" w16du:dateUtc="2025-05-25T12:38:00Z">
          <w:pPr>
            <w:jc w:val="center"/>
          </w:pPr>
        </w:pPrChange>
      </w:pPr>
    </w:p>
    <w:p w14:paraId="20203427" w14:textId="34A950CA" w:rsidR="00A87BAA" w:rsidRPr="00A87BAA" w:rsidRDefault="00CB0753" w:rsidP="006433BF">
      <w:pPr>
        <w:jc w:val="center"/>
        <w:rPr>
          <w:lang w:val="en-GB"/>
        </w:rPr>
        <w:pPrChange w:id="1245" w:author="Teoh Xuan Xuan" w:date="2025-05-25T20:38:00Z" w16du:dateUtc="2025-05-25T12:38:00Z">
          <w:pPr/>
        </w:pPrChange>
      </w:pPr>
      <w:r>
        <w:rPr>
          <w:noProof/>
          <w:lang w:val="en-GB"/>
        </w:rPr>
        <w:drawing>
          <wp:inline distT="0" distB="0" distL="0" distR="0" wp14:anchorId="3CC38CBF" wp14:editId="31018FCB">
            <wp:extent cx="4766168" cy="2068434"/>
            <wp:effectExtent l="0" t="0" r="0" b="8255"/>
            <wp:docPr id="627910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5097" cy="2076649"/>
                    </a:xfrm>
                    <a:prstGeom prst="rect">
                      <a:avLst/>
                    </a:prstGeom>
                    <a:noFill/>
                  </pic:spPr>
                </pic:pic>
              </a:graphicData>
            </a:graphic>
          </wp:inline>
        </w:drawing>
      </w:r>
    </w:p>
    <w:p w14:paraId="5DA6C167" w14:textId="023FE1E8" w:rsidR="00A87BAA" w:rsidRDefault="00CB0753" w:rsidP="006433BF">
      <w:pPr>
        <w:pStyle w:val="Quote"/>
        <w:rPr>
          <w:ins w:id="1246" w:author="Teoh Xuan Xuan" w:date="2025-05-25T20:38:00Z" w16du:dateUtc="2025-05-25T12:38:00Z"/>
        </w:rPr>
      </w:pPr>
      <w:r w:rsidRPr="003C64E0">
        <w:t>Figure 3.10.2.25: Questionnaire Response 25</w:t>
      </w:r>
    </w:p>
    <w:p w14:paraId="48B00673" w14:textId="77777777" w:rsidR="006433BF" w:rsidRPr="006433BF" w:rsidRDefault="006433BF" w:rsidP="006433BF">
      <w:pPr>
        <w:rPr>
          <w:rPrChange w:id="1247" w:author="Teoh Xuan Xuan" w:date="2025-05-25T20:38:00Z" w16du:dateUtc="2025-05-25T12:38:00Z">
            <w:rPr>
              <w:i/>
              <w:iCs/>
            </w:rPr>
          </w:rPrChange>
        </w:rPr>
        <w:pPrChange w:id="1248" w:author="Teoh Xuan Xuan" w:date="2025-05-25T20:38:00Z" w16du:dateUtc="2025-05-25T12:38:00Z">
          <w:pPr>
            <w:jc w:val="center"/>
          </w:pPr>
        </w:pPrChange>
      </w:pPr>
    </w:p>
    <w:p w14:paraId="6F35C4CA" w14:textId="44B0266D" w:rsidR="00CB0753" w:rsidRDefault="00CB0753" w:rsidP="006433BF">
      <w:pPr>
        <w:jc w:val="center"/>
        <w:pPrChange w:id="1249" w:author="Teoh Xuan Xuan" w:date="2025-05-25T20:38:00Z" w16du:dateUtc="2025-05-25T12:38:00Z">
          <w:pPr/>
        </w:pPrChange>
      </w:pPr>
      <w:r>
        <w:rPr>
          <w:noProof/>
        </w:rPr>
        <w:lastRenderedPageBreak/>
        <w:drawing>
          <wp:inline distT="0" distB="0" distL="0" distR="0" wp14:anchorId="258E3B09" wp14:editId="34354420">
            <wp:extent cx="3586693" cy="2386013"/>
            <wp:effectExtent l="0" t="0" r="0" b="0"/>
            <wp:docPr id="990695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93514" cy="2390551"/>
                    </a:xfrm>
                    <a:prstGeom prst="rect">
                      <a:avLst/>
                    </a:prstGeom>
                    <a:noFill/>
                  </pic:spPr>
                </pic:pic>
              </a:graphicData>
            </a:graphic>
          </wp:inline>
        </w:drawing>
      </w:r>
    </w:p>
    <w:p w14:paraId="4DC57F4F" w14:textId="26F14F4B" w:rsidR="00A87BAA" w:rsidRDefault="00CB0753" w:rsidP="006433BF">
      <w:pPr>
        <w:pStyle w:val="Quote"/>
        <w:rPr>
          <w:ins w:id="1250" w:author="Teoh Xuan Xuan" w:date="2025-05-25T20:38:00Z" w16du:dateUtc="2025-05-25T12:38:00Z"/>
        </w:rPr>
      </w:pPr>
      <w:r w:rsidRPr="003C64E0">
        <w:t>Figure 3.10.2.26: Questionnaire Response 26</w:t>
      </w:r>
    </w:p>
    <w:p w14:paraId="36232A2E" w14:textId="77777777" w:rsidR="006433BF" w:rsidRPr="006433BF" w:rsidRDefault="006433BF" w:rsidP="006433BF">
      <w:pPr>
        <w:rPr>
          <w:rPrChange w:id="1251" w:author="Teoh Xuan Xuan" w:date="2025-05-25T20:38:00Z" w16du:dateUtc="2025-05-25T12:38:00Z">
            <w:rPr>
              <w:i/>
              <w:iCs/>
            </w:rPr>
          </w:rPrChange>
        </w:rPr>
        <w:pPrChange w:id="1252" w:author="Teoh Xuan Xuan" w:date="2025-05-25T20:38:00Z" w16du:dateUtc="2025-05-25T12:38:00Z">
          <w:pPr>
            <w:jc w:val="center"/>
          </w:pPr>
        </w:pPrChange>
      </w:pPr>
    </w:p>
    <w:p w14:paraId="2D4D35FB" w14:textId="2BC5B8D2" w:rsidR="00CB0753" w:rsidRDefault="00CB0753" w:rsidP="006433BF">
      <w:pPr>
        <w:jc w:val="center"/>
        <w:pPrChange w:id="1253" w:author="Teoh Xuan Xuan" w:date="2025-05-25T20:38:00Z" w16du:dateUtc="2025-05-25T12:38:00Z">
          <w:pPr/>
        </w:pPrChange>
      </w:pPr>
      <w:r>
        <w:rPr>
          <w:noProof/>
        </w:rPr>
        <w:drawing>
          <wp:inline distT="0" distB="0" distL="0" distR="0" wp14:anchorId="1767C8DF" wp14:editId="6E1249EC">
            <wp:extent cx="4772025" cy="2659141"/>
            <wp:effectExtent l="0" t="0" r="0" b="8255"/>
            <wp:docPr id="6268199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1487" cy="2664414"/>
                    </a:xfrm>
                    <a:prstGeom prst="rect">
                      <a:avLst/>
                    </a:prstGeom>
                    <a:noFill/>
                  </pic:spPr>
                </pic:pic>
              </a:graphicData>
            </a:graphic>
          </wp:inline>
        </w:drawing>
      </w:r>
    </w:p>
    <w:p w14:paraId="4D3BB003" w14:textId="5F160EE3" w:rsidR="00A21D21" w:rsidRPr="003C64E0" w:rsidRDefault="00CB0753" w:rsidP="006433BF">
      <w:pPr>
        <w:pStyle w:val="Quote"/>
        <w:pPrChange w:id="1254" w:author="Teoh Xuan Xuan" w:date="2025-05-25T20:38:00Z" w16du:dateUtc="2025-05-25T12:38:00Z">
          <w:pPr>
            <w:jc w:val="center"/>
          </w:pPr>
        </w:pPrChange>
      </w:pPr>
      <w:r w:rsidRPr="003C64E0">
        <w:t>Figure 3.10.2.27: Questionnaire Response 27</w:t>
      </w:r>
    </w:p>
    <w:p w14:paraId="6CDDEAD9" w14:textId="350549BB" w:rsidR="00A21D21" w:rsidRDefault="00CB0753" w:rsidP="006433BF">
      <w:pPr>
        <w:jc w:val="center"/>
        <w:pPrChange w:id="1255" w:author="Teoh Xuan Xuan" w:date="2025-05-25T20:38:00Z" w16du:dateUtc="2025-05-25T12:38:00Z">
          <w:pPr/>
        </w:pPrChange>
      </w:pPr>
      <w:r>
        <w:rPr>
          <w:noProof/>
        </w:rPr>
        <w:drawing>
          <wp:inline distT="0" distB="0" distL="0" distR="0" wp14:anchorId="098988B3" wp14:editId="2933588C">
            <wp:extent cx="5514975" cy="2365259"/>
            <wp:effectExtent l="0" t="0" r="0" b="0"/>
            <wp:docPr id="15594088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30689" cy="2371998"/>
                    </a:xfrm>
                    <a:prstGeom prst="rect">
                      <a:avLst/>
                    </a:prstGeom>
                    <a:noFill/>
                  </pic:spPr>
                </pic:pic>
              </a:graphicData>
            </a:graphic>
          </wp:inline>
        </w:drawing>
      </w:r>
    </w:p>
    <w:p w14:paraId="1DFBC7FE" w14:textId="7C2E760C" w:rsidR="00A21D21" w:rsidRPr="003C64E0" w:rsidRDefault="00CB0753" w:rsidP="006433BF">
      <w:pPr>
        <w:pStyle w:val="Quote"/>
        <w:pPrChange w:id="1256" w:author="Teoh Xuan Xuan" w:date="2025-05-25T20:38:00Z" w16du:dateUtc="2025-05-25T12:38:00Z">
          <w:pPr>
            <w:jc w:val="center"/>
          </w:pPr>
        </w:pPrChange>
      </w:pPr>
      <w:r w:rsidRPr="003C64E0">
        <w:t>Figure 3.10.2.28: Questionnaire Response 28</w:t>
      </w:r>
    </w:p>
    <w:p w14:paraId="600A5C0F" w14:textId="6FE22BB9" w:rsidR="00CB0753" w:rsidRDefault="00CB0753" w:rsidP="006433BF">
      <w:pPr>
        <w:jc w:val="center"/>
        <w:pPrChange w:id="1257" w:author="Teoh Xuan Xuan" w:date="2025-05-25T20:38:00Z" w16du:dateUtc="2025-05-25T12:38:00Z">
          <w:pPr/>
        </w:pPrChange>
      </w:pPr>
      <w:r>
        <w:rPr>
          <w:noProof/>
        </w:rPr>
        <w:lastRenderedPageBreak/>
        <w:drawing>
          <wp:inline distT="0" distB="0" distL="0" distR="0" wp14:anchorId="64197A3D" wp14:editId="69C64962">
            <wp:extent cx="4929188" cy="2373572"/>
            <wp:effectExtent l="0" t="0" r="5080" b="8255"/>
            <wp:docPr id="1726105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54183" cy="2385608"/>
                    </a:xfrm>
                    <a:prstGeom prst="rect">
                      <a:avLst/>
                    </a:prstGeom>
                    <a:noFill/>
                  </pic:spPr>
                </pic:pic>
              </a:graphicData>
            </a:graphic>
          </wp:inline>
        </w:drawing>
      </w:r>
    </w:p>
    <w:p w14:paraId="6E5FA84E" w14:textId="1D8DF3B7" w:rsidR="00A21D21" w:rsidRDefault="00CB0753" w:rsidP="006433BF">
      <w:pPr>
        <w:pStyle w:val="Quote"/>
        <w:rPr>
          <w:ins w:id="1258" w:author="Teoh Xuan Xuan" w:date="2025-05-25T20:38:00Z" w16du:dateUtc="2025-05-25T12:38:00Z"/>
        </w:rPr>
      </w:pPr>
      <w:r w:rsidRPr="003C64E0">
        <w:t>Figure 3.10.2.29: Questionnaire Response 29</w:t>
      </w:r>
    </w:p>
    <w:p w14:paraId="082FD574" w14:textId="77777777" w:rsidR="006433BF" w:rsidRPr="006433BF" w:rsidRDefault="006433BF" w:rsidP="006433BF">
      <w:pPr>
        <w:rPr>
          <w:rPrChange w:id="1259" w:author="Teoh Xuan Xuan" w:date="2025-05-25T20:38:00Z" w16du:dateUtc="2025-05-25T12:38:00Z">
            <w:rPr>
              <w:i/>
              <w:iCs/>
            </w:rPr>
          </w:rPrChange>
        </w:rPr>
        <w:pPrChange w:id="1260" w:author="Teoh Xuan Xuan" w:date="2025-05-25T20:38:00Z" w16du:dateUtc="2025-05-25T12:38:00Z">
          <w:pPr>
            <w:jc w:val="center"/>
          </w:pPr>
        </w:pPrChange>
      </w:pPr>
    </w:p>
    <w:p w14:paraId="40051675" w14:textId="63644651" w:rsidR="00CB0753" w:rsidRDefault="00CB0753" w:rsidP="006433BF">
      <w:pPr>
        <w:jc w:val="center"/>
        <w:pPrChange w:id="1261" w:author="Teoh Xuan Xuan" w:date="2025-05-25T20:38:00Z" w16du:dateUtc="2025-05-25T12:38:00Z">
          <w:pPr/>
        </w:pPrChange>
      </w:pPr>
      <w:r>
        <w:rPr>
          <w:noProof/>
        </w:rPr>
        <w:drawing>
          <wp:inline distT="0" distB="0" distL="0" distR="0" wp14:anchorId="663F6966" wp14:editId="01322445">
            <wp:extent cx="4719637" cy="3159799"/>
            <wp:effectExtent l="0" t="0" r="5080" b="2540"/>
            <wp:docPr id="348272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29142" cy="3166162"/>
                    </a:xfrm>
                    <a:prstGeom prst="rect">
                      <a:avLst/>
                    </a:prstGeom>
                    <a:noFill/>
                  </pic:spPr>
                </pic:pic>
              </a:graphicData>
            </a:graphic>
          </wp:inline>
        </w:drawing>
      </w:r>
    </w:p>
    <w:p w14:paraId="2FDD2170" w14:textId="77777777" w:rsidR="00CB0753" w:rsidRPr="003C64E0" w:rsidRDefault="00CB0753" w:rsidP="006433BF">
      <w:pPr>
        <w:pStyle w:val="Quote"/>
        <w:pPrChange w:id="1262" w:author="Teoh Xuan Xuan" w:date="2025-05-25T20:38:00Z" w16du:dateUtc="2025-05-25T12:38:00Z">
          <w:pPr>
            <w:jc w:val="center"/>
          </w:pPr>
        </w:pPrChange>
      </w:pPr>
      <w:r w:rsidRPr="003C64E0">
        <w:t>Figure 3.10.2.30: Questionnaire Response 30</w:t>
      </w:r>
    </w:p>
    <w:p w14:paraId="4C54F919" w14:textId="26F66446" w:rsidR="00CB0753" w:rsidRDefault="00CB0753" w:rsidP="006433BF">
      <w:pPr>
        <w:jc w:val="center"/>
        <w:pPrChange w:id="1263" w:author="Teoh Xuan Xuan" w:date="2025-05-25T20:38:00Z" w16du:dateUtc="2025-05-25T12:38:00Z">
          <w:pPr/>
        </w:pPrChange>
      </w:pPr>
      <w:r>
        <w:rPr>
          <w:noProof/>
        </w:rPr>
        <w:lastRenderedPageBreak/>
        <w:drawing>
          <wp:inline distT="0" distB="0" distL="0" distR="0" wp14:anchorId="433678F2" wp14:editId="65BBF6EF">
            <wp:extent cx="4957445" cy="3380556"/>
            <wp:effectExtent l="0" t="0" r="0" b="0"/>
            <wp:docPr id="3776520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61861" cy="3383567"/>
                    </a:xfrm>
                    <a:prstGeom prst="rect">
                      <a:avLst/>
                    </a:prstGeom>
                    <a:noFill/>
                  </pic:spPr>
                </pic:pic>
              </a:graphicData>
            </a:graphic>
          </wp:inline>
        </w:drawing>
      </w:r>
    </w:p>
    <w:p w14:paraId="5A6A905A" w14:textId="00B8DE6F" w:rsidR="00CB0753" w:rsidRDefault="00CB0753" w:rsidP="006433BF">
      <w:pPr>
        <w:pStyle w:val="Quote"/>
        <w:rPr>
          <w:ins w:id="1264" w:author="Teoh Xuan Xuan" w:date="2025-05-25T20:38:00Z" w16du:dateUtc="2025-05-25T12:38:00Z"/>
        </w:rPr>
      </w:pPr>
      <w:r w:rsidRPr="003C64E0">
        <w:t>Figure 3.10.2.31: Questionnaire Response 31</w:t>
      </w:r>
    </w:p>
    <w:p w14:paraId="54ABA8FD" w14:textId="77777777" w:rsidR="006433BF" w:rsidRPr="006433BF" w:rsidRDefault="006433BF" w:rsidP="006433BF">
      <w:pPr>
        <w:rPr>
          <w:rPrChange w:id="1265" w:author="Teoh Xuan Xuan" w:date="2025-05-25T20:38:00Z" w16du:dateUtc="2025-05-25T12:38:00Z">
            <w:rPr>
              <w:i/>
              <w:iCs/>
            </w:rPr>
          </w:rPrChange>
        </w:rPr>
        <w:pPrChange w:id="1266" w:author="Teoh Xuan Xuan" w:date="2025-05-25T20:38:00Z" w16du:dateUtc="2025-05-25T12:38:00Z">
          <w:pPr>
            <w:jc w:val="center"/>
          </w:pPr>
        </w:pPrChange>
      </w:pPr>
    </w:p>
    <w:p w14:paraId="7CA64E5A" w14:textId="56FC2FB9" w:rsidR="00CB0753" w:rsidRDefault="00CB0753" w:rsidP="006433BF">
      <w:pPr>
        <w:jc w:val="center"/>
        <w:pPrChange w:id="1267" w:author="Teoh Xuan Xuan" w:date="2025-05-25T20:38:00Z" w16du:dateUtc="2025-05-25T12:38:00Z">
          <w:pPr/>
        </w:pPrChange>
      </w:pPr>
      <w:r>
        <w:rPr>
          <w:noProof/>
        </w:rPr>
        <w:drawing>
          <wp:inline distT="0" distB="0" distL="0" distR="0" wp14:anchorId="047F8749" wp14:editId="5D7DD785">
            <wp:extent cx="4143375" cy="2097423"/>
            <wp:effectExtent l="0" t="0" r="0" b="0"/>
            <wp:docPr id="2051729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48883" cy="2100211"/>
                    </a:xfrm>
                    <a:prstGeom prst="rect">
                      <a:avLst/>
                    </a:prstGeom>
                    <a:noFill/>
                  </pic:spPr>
                </pic:pic>
              </a:graphicData>
            </a:graphic>
          </wp:inline>
        </w:drawing>
      </w:r>
    </w:p>
    <w:p w14:paraId="39D2B9B7" w14:textId="1BAD630C" w:rsidR="00CB0753" w:rsidRPr="003C64E0" w:rsidRDefault="00CB0753" w:rsidP="006433BF">
      <w:pPr>
        <w:pStyle w:val="Quote"/>
        <w:pPrChange w:id="1268" w:author="Teoh Xuan Xuan" w:date="2025-05-25T20:38:00Z" w16du:dateUtc="2025-05-25T12:38:00Z">
          <w:pPr>
            <w:jc w:val="center"/>
          </w:pPr>
        </w:pPrChange>
      </w:pPr>
      <w:r w:rsidRPr="003C64E0">
        <w:t>Figure 3.10.2.32: Questionnaire Response 32</w:t>
      </w:r>
    </w:p>
    <w:p w14:paraId="363AFC42" w14:textId="77777777" w:rsidR="00CB0753" w:rsidRDefault="00CB0753"/>
    <w:p w14:paraId="7537DB59" w14:textId="77777777" w:rsidR="00CB0753" w:rsidRDefault="00CB0753"/>
    <w:p w14:paraId="258BA12A" w14:textId="72E51BDB" w:rsidR="00BD6316" w:rsidRPr="00A21D21" w:rsidRDefault="00BD6316">
      <w:r>
        <w:br w:type="page"/>
      </w:r>
    </w:p>
    <w:p w14:paraId="1811CC9D" w14:textId="0B34DE62" w:rsidR="00DF6A52" w:rsidRDefault="00DF6A52" w:rsidP="004672A7">
      <w:pPr>
        <w:pStyle w:val="Heading3"/>
      </w:pPr>
      <w:del w:id="1269" w:author="Teoh Xuan Xuan" w:date="2025-05-25T20:38:00Z" w16du:dateUtc="2025-05-25T12:38:00Z">
        <w:r w:rsidRPr="00DF6A52" w:rsidDel="006433BF">
          <w:lastRenderedPageBreak/>
          <w:delText> </w:delText>
        </w:r>
        <w:r w:rsidRPr="00DF6A52" w:rsidDel="006433BF">
          <w:delText> </w:delText>
        </w:r>
      </w:del>
      <w:r w:rsidRPr="00DF6A52">
        <w:t>3.</w:t>
      </w:r>
      <w:r w:rsidR="00FF256A">
        <w:rPr>
          <w:rFonts w:hint="eastAsia"/>
        </w:rPr>
        <w:t>10</w:t>
      </w:r>
      <w:r w:rsidRPr="00DF6A52">
        <w:t xml:space="preserve">.3 </w:t>
      </w:r>
      <w:bookmarkEnd w:id="1184"/>
      <w:r w:rsidR="00E5322F">
        <w:t>Interview</w:t>
      </w:r>
    </w:p>
    <w:p w14:paraId="3B39672A" w14:textId="77777777" w:rsidR="00E5322F" w:rsidRDefault="00E5322F" w:rsidP="006433BF">
      <w:pPr>
        <w:spacing w:line="276" w:lineRule="auto"/>
        <w:jc w:val="both"/>
        <w:pPrChange w:id="1270" w:author="Teoh Xuan Xuan" w:date="2025-05-25T20:39:00Z" w16du:dateUtc="2025-05-25T12:39:00Z">
          <w:pPr/>
        </w:pPrChange>
      </w:pPr>
      <w:r>
        <w:t>To collect in-depth qualitative feedback, a brief one-on-one interview was held with a student stakeholder. The purpose was to explore everyday interactions with the current university portal, identify functional challenges, and assess interest in potential new features using a Kano-style inquiry.</w:t>
      </w:r>
    </w:p>
    <w:p w14:paraId="24379831" w14:textId="77777777" w:rsidR="00E5322F" w:rsidRDefault="00E5322F" w:rsidP="006433BF">
      <w:pPr>
        <w:spacing w:line="276" w:lineRule="auto"/>
        <w:jc w:val="both"/>
        <w:pPrChange w:id="1271" w:author="Teoh Xuan Xuan" w:date="2025-05-25T20:39:00Z" w16du:dateUtc="2025-05-25T12:39:00Z">
          <w:pPr/>
        </w:pPrChange>
      </w:pPr>
    </w:p>
    <w:p w14:paraId="5032D1B2" w14:textId="3B19BEFF" w:rsidR="00E5322F" w:rsidRDefault="00E5322F" w:rsidP="006433BF">
      <w:pPr>
        <w:spacing w:line="276" w:lineRule="auto"/>
        <w:jc w:val="both"/>
        <w:pPrChange w:id="1272" w:author="Teoh Xuan Xuan" w:date="2025-05-25T20:39:00Z" w16du:dateUtc="2025-05-25T12:39:00Z">
          <w:pPr/>
        </w:pPrChange>
      </w:pPr>
      <w:r>
        <w:t>Interview Details:</w:t>
      </w:r>
    </w:p>
    <w:p w14:paraId="4025DDF6" w14:textId="65C10A43" w:rsidR="00E5322F" w:rsidRDefault="00E5322F" w:rsidP="006433BF">
      <w:pPr>
        <w:pStyle w:val="ListParagraph"/>
        <w:numPr>
          <w:ilvl w:val="0"/>
          <w:numId w:val="20"/>
        </w:numPr>
        <w:spacing w:line="276" w:lineRule="auto"/>
        <w:jc w:val="both"/>
        <w:pPrChange w:id="1273" w:author="Teoh Xuan Xuan" w:date="2025-05-25T20:39:00Z" w16du:dateUtc="2025-05-25T12:39:00Z">
          <w:pPr>
            <w:pStyle w:val="ListParagraph"/>
            <w:numPr>
              <w:numId w:val="20"/>
            </w:numPr>
            <w:ind w:hanging="360"/>
          </w:pPr>
        </w:pPrChange>
      </w:pPr>
      <w:r>
        <w:t>Participant: 1 student (Participant 01)</w:t>
      </w:r>
    </w:p>
    <w:p w14:paraId="10127B5F" w14:textId="39B38D13" w:rsidR="00E5322F" w:rsidRDefault="00E5322F" w:rsidP="006433BF">
      <w:pPr>
        <w:pStyle w:val="ListParagraph"/>
        <w:numPr>
          <w:ilvl w:val="0"/>
          <w:numId w:val="20"/>
        </w:numPr>
        <w:spacing w:line="276" w:lineRule="auto"/>
        <w:jc w:val="both"/>
        <w:pPrChange w:id="1274" w:author="Teoh Xuan Xuan" w:date="2025-05-25T20:39:00Z" w16du:dateUtc="2025-05-25T12:39:00Z">
          <w:pPr>
            <w:pStyle w:val="ListParagraph"/>
            <w:numPr>
              <w:numId w:val="20"/>
            </w:numPr>
            <w:ind w:hanging="360"/>
          </w:pPr>
        </w:pPrChange>
      </w:pPr>
      <w:r>
        <w:t>Role: Regular portal user</w:t>
      </w:r>
    </w:p>
    <w:p w14:paraId="7D736E4F" w14:textId="3837D87C" w:rsidR="00E5322F" w:rsidRDefault="00E5322F" w:rsidP="006433BF">
      <w:pPr>
        <w:pStyle w:val="ListParagraph"/>
        <w:numPr>
          <w:ilvl w:val="0"/>
          <w:numId w:val="20"/>
        </w:numPr>
        <w:spacing w:line="276" w:lineRule="auto"/>
        <w:jc w:val="both"/>
        <w:pPrChange w:id="1275" w:author="Teoh Xuan Xuan" w:date="2025-05-25T20:39:00Z" w16du:dateUtc="2025-05-25T12:39:00Z">
          <w:pPr>
            <w:pStyle w:val="ListParagraph"/>
            <w:numPr>
              <w:numId w:val="20"/>
            </w:numPr>
            <w:ind w:hanging="360"/>
          </w:pPr>
        </w:pPrChange>
      </w:pPr>
      <w:r>
        <w:t>Duration: Approximately 5 minutes</w:t>
      </w:r>
    </w:p>
    <w:p w14:paraId="505BCC3A" w14:textId="77777777" w:rsidR="00E5322F" w:rsidRDefault="00E5322F" w:rsidP="006433BF">
      <w:pPr>
        <w:pStyle w:val="ListParagraph"/>
        <w:numPr>
          <w:ilvl w:val="0"/>
          <w:numId w:val="20"/>
        </w:numPr>
        <w:spacing w:line="276" w:lineRule="auto"/>
        <w:jc w:val="both"/>
        <w:pPrChange w:id="1276" w:author="Teoh Xuan Xuan" w:date="2025-05-25T20:39:00Z" w16du:dateUtc="2025-05-25T12:39:00Z">
          <w:pPr>
            <w:pStyle w:val="ListParagraph"/>
            <w:numPr>
              <w:numId w:val="20"/>
            </w:numPr>
            <w:ind w:hanging="360"/>
          </w:pPr>
        </w:pPrChange>
      </w:pPr>
      <w:r>
        <w:t>Method: Audio recording (camera declined for privacy)</w:t>
      </w:r>
    </w:p>
    <w:p w14:paraId="6CB6ACE7" w14:textId="77777777" w:rsidR="00E5322F" w:rsidRDefault="00E5322F" w:rsidP="006433BF">
      <w:pPr>
        <w:spacing w:line="276" w:lineRule="auto"/>
        <w:jc w:val="both"/>
        <w:pPrChange w:id="1277" w:author="Teoh Xuan Xuan" w:date="2025-05-25T20:39:00Z" w16du:dateUtc="2025-05-25T12:39:00Z">
          <w:pPr/>
        </w:pPrChange>
      </w:pPr>
    </w:p>
    <w:p w14:paraId="154FB639" w14:textId="5178EAEE" w:rsidR="00E5322F" w:rsidRDefault="00E5322F" w:rsidP="006433BF">
      <w:pPr>
        <w:spacing w:line="276" w:lineRule="auto"/>
        <w:jc w:val="both"/>
        <w:pPrChange w:id="1278" w:author="Teoh Xuan Xuan" w:date="2025-05-25T20:39:00Z" w16du:dateUtc="2025-05-25T12:39:00Z">
          <w:pPr/>
        </w:pPrChange>
      </w:pPr>
      <w:r>
        <w:t>Key Insights:</w:t>
      </w:r>
    </w:p>
    <w:p w14:paraId="770A7338" w14:textId="26D99D28" w:rsidR="00E5322F" w:rsidRDefault="00E5322F" w:rsidP="006433BF">
      <w:pPr>
        <w:pStyle w:val="ListParagraph"/>
        <w:numPr>
          <w:ilvl w:val="0"/>
          <w:numId w:val="21"/>
        </w:numPr>
        <w:spacing w:line="276" w:lineRule="auto"/>
        <w:jc w:val="both"/>
        <w:pPrChange w:id="1279" w:author="Teoh Xuan Xuan" w:date="2025-05-25T20:39:00Z" w16du:dateUtc="2025-05-25T12:39:00Z">
          <w:pPr>
            <w:pStyle w:val="ListParagraph"/>
            <w:numPr>
              <w:numId w:val="21"/>
            </w:numPr>
            <w:ind w:hanging="360"/>
          </w:pPr>
        </w:pPrChange>
      </w:pPr>
      <w:r>
        <w:t>The student primarily uses the portal for accessing billing information, academic records, timetables, and university announcements.</w:t>
      </w:r>
    </w:p>
    <w:p w14:paraId="66F31FA1" w14:textId="77777777" w:rsidR="00E5322F" w:rsidRDefault="00E5322F" w:rsidP="006433BF">
      <w:pPr>
        <w:pStyle w:val="ListParagraph"/>
        <w:numPr>
          <w:ilvl w:val="0"/>
          <w:numId w:val="21"/>
        </w:numPr>
        <w:spacing w:line="276" w:lineRule="auto"/>
        <w:jc w:val="both"/>
        <w:pPrChange w:id="1280" w:author="Teoh Xuan Xuan" w:date="2025-05-25T20:39:00Z" w16du:dateUtc="2025-05-25T12:39:00Z">
          <w:pPr>
            <w:pStyle w:val="ListParagraph"/>
            <w:numPr>
              <w:numId w:val="21"/>
            </w:numPr>
            <w:ind w:hanging="360"/>
          </w:pPr>
        </w:pPrChange>
      </w:pPr>
      <w:r>
        <w:t>Common frustrations include the repetitive OTP verification process and slow system responsiveness during login.</w:t>
      </w:r>
    </w:p>
    <w:p w14:paraId="18116019" w14:textId="77777777" w:rsidR="00E5322F" w:rsidRDefault="00E5322F" w:rsidP="006433BF">
      <w:pPr>
        <w:spacing w:line="276" w:lineRule="auto"/>
        <w:jc w:val="both"/>
        <w:pPrChange w:id="1281" w:author="Teoh Xuan Xuan" w:date="2025-05-25T20:39:00Z" w16du:dateUtc="2025-05-25T12:39:00Z">
          <w:pPr/>
        </w:pPrChange>
      </w:pPr>
    </w:p>
    <w:p w14:paraId="3AF0A518" w14:textId="056EC234" w:rsidR="00E5322F" w:rsidRDefault="00E5322F" w:rsidP="006433BF">
      <w:pPr>
        <w:spacing w:line="276" w:lineRule="auto"/>
        <w:jc w:val="both"/>
        <w:pPrChange w:id="1282" w:author="Teoh Xuan Xuan" w:date="2025-05-25T20:39:00Z" w16du:dateUtc="2025-05-25T12:39:00Z">
          <w:pPr/>
        </w:pPrChange>
      </w:pPr>
      <w:r>
        <w:t>Suggested Improvements:</w:t>
      </w:r>
    </w:p>
    <w:p w14:paraId="6E1D675C" w14:textId="051D00FD" w:rsidR="00E5322F" w:rsidRDefault="00E5322F" w:rsidP="006433BF">
      <w:pPr>
        <w:pStyle w:val="ListParagraph"/>
        <w:numPr>
          <w:ilvl w:val="0"/>
          <w:numId w:val="22"/>
        </w:numPr>
        <w:spacing w:line="276" w:lineRule="auto"/>
        <w:jc w:val="both"/>
        <w:pPrChange w:id="1283" w:author="Teoh Xuan Xuan" w:date="2025-05-25T20:39:00Z" w16du:dateUtc="2025-05-25T12:39:00Z">
          <w:pPr>
            <w:pStyle w:val="ListParagraph"/>
            <w:numPr>
              <w:numId w:val="22"/>
            </w:numPr>
            <w:ind w:hanging="360"/>
          </w:pPr>
        </w:pPrChange>
      </w:pPr>
      <w:r>
        <w:t>Include a "Remember Me" option to streamline the login experience.</w:t>
      </w:r>
    </w:p>
    <w:p w14:paraId="79131A3F" w14:textId="77777777" w:rsidR="00E5322F" w:rsidRDefault="00E5322F" w:rsidP="006433BF">
      <w:pPr>
        <w:pStyle w:val="ListParagraph"/>
        <w:numPr>
          <w:ilvl w:val="0"/>
          <w:numId w:val="22"/>
        </w:numPr>
        <w:spacing w:line="276" w:lineRule="auto"/>
        <w:jc w:val="both"/>
        <w:pPrChange w:id="1284" w:author="Teoh Xuan Xuan" w:date="2025-05-25T20:39:00Z" w16du:dateUtc="2025-05-25T12:39:00Z">
          <w:pPr>
            <w:pStyle w:val="ListParagraph"/>
            <w:numPr>
              <w:numId w:val="22"/>
            </w:numPr>
            <w:ind w:hanging="360"/>
          </w:pPr>
        </w:pPrChange>
      </w:pPr>
      <w:r>
        <w:t>Provide confirmation emails upon successful tuition or fee payments.</w:t>
      </w:r>
    </w:p>
    <w:p w14:paraId="6CE2DD64" w14:textId="77777777" w:rsidR="00E5322F" w:rsidRDefault="00E5322F" w:rsidP="006433BF">
      <w:pPr>
        <w:spacing w:line="276" w:lineRule="auto"/>
        <w:jc w:val="both"/>
        <w:pPrChange w:id="1285" w:author="Teoh Xuan Xuan" w:date="2025-05-25T20:39:00Z" w16du:dateUtc="2025-05-25T12:39:00Z">
          <w:pPr/>
        </w:pPrChange>
      </w:pPr>
    </w:p>
    <w:p w14:paraId="79E5452F" w14:textId="44BB90F3" w:rsidR="00E5322F" w:rsidRDefault="00E5322F" w:rsidP="006433BF">
      <w:pPr>
        <w:spacing w:line="276" w:lineRule="auto"/>
        <w:jc w:val="both"/>
        <w:pPrChange w:id="1286" w:author="Teoh Xuan Xuan" w:date="2025-05-25T20:39:00Z" w16du:dateUtc="2025-05-25T12:39:00Z">
          <w:pPr/>
        </w:pPrChange>
      </w:pPr>
      <w:r>
        <w:t>Features the Student Appreciated Most:</w:t>
      </w:r>
    </w:p>
    <w:p w14:paraId="5F20BFAC" w14:textId="6AB4861A" w:rsidR="00E5322F" w:rsidRDefault="00E5322F" w:rsidP="006433BF">
      <w:pPr>
        <w:pStyle w:val="ListParagraph"/>
        <w:numPr>
          <w:ilvl w:val="0"/>
          <w:numId w:val="23"/>
        </w:numPr>
        <w:spacing w:line="276" w:lineRule="auto"/>
        <w:jc w:val="both"/>
        <w:pPrChange w:id="1287" w:author="Teoh Xuan Xuan" w:date="2025-05-25T20:39:00Z" w16du:dateUtc="2025-05-25T12:39:00Z">
          <w:pPr>
            <w:pStyle w:val="ListParagraph"/>
            <w:numPr>
              <w:numId w:val="23"/>
            </w:numPr>
            <w:ind w:hanging="360"/>
          </w:pPr>
        </w:pPrChange>
      </w:pPr>
      <w:r>
        <w:t>A centralized dashboard combining attendance, grades, and billing in one place.</w:t>
      </w:r>
    </w:p>
    <w:p w14:paraId="16DEA7AF" w14:textId="2A898CC1" w:rsidR="00E5322F" w:rsidRDefault="00E5322F" w:rsidP="006433BF">
      <w:pPr>
        <w:pStyle w:val="ListParagraph"/>
        <w:numPr>
          <w:ilvl w:val="0"/>
          <w:numId w:val="23"/>
        </w:numPr>
        <w:spacing w:line="276" w:lineRule="auto"/>
        <w:jc w:val="both"/>
        <w:pPrChange w:id="1288" w:author="Teoh Xuan Xuan" w:date="2025-05-25T20:39:00Z" w16du:dateUtc="2025-05-25T12:39:00Z">
          <w:pPr>
            <w:pStyle w:val="ListParagraph"/>
            <w:numPr>
              <w:numId w:val="23"/>
            </w:numPr>
            <w:ind w:hanging="360"/>
          </w:pPr>
        </w:pPrChange>
      </w:pPr>
      <w:r>
        <w:t>SMS notifications for important updates such as approaching deadlines or released results.</w:t>
      </w:r>
    </w:p>
    <w:p w14:paraId="76D39E7E" w14:textId="77777777" w:rsidR="00E5322F" w:rsidRDefault="00E5322F" w:rsidP="006433BF">
      <w:pPr>
        <w:pStyle w:val="ListParagraph"/>
        <w:numPr>
          <w:ilvl w:val="0"/>
          <w:numId w:val="23"/>
        </w:numPr>
        <w:spacing w:line="276" w:lineRule="auto"/>
        <w:jc w:val="both"/>
        <w:pPrChange w:id="1289" w:author="Teoh Xuan Xuan" w:date="2025-05-25T20:39:00Z" w16du:dateUtc="2025-05-25T12:39:00Z">
          <w:pPr>
            <w:pStyle w:val="ListParagraph"/>
            <w:numPr>
              <w:numId w:val="23"/>
            </w:numPr>
            <w:ind w:hanging="360"/>
          </w:pPr>
        </w:pPrChange>
      </w:pPr>
      <w:r>
        <w:t>A clear and well-organized timetable interface for classes and exams.</w:t>
      </w:r>
    </w:p>
    <w:p w14:paraId="2F743146" w14:textId="77777777" w:rsidR="00E5322F" w:rsidRDefault="00E5322F" w:rsidP="006433BF">
      <w:pPr>
        <w:spacing w:line="276" w:lineRule="auto"/>
        <w:jc w:val="both"/>
        <w:pPrChange w:id="1290" w:author="Teoh Xuan Xuan" w:date="2025-05-25T20:39:00Z" w16du:dateUtc="2025-05-25T12:39:00Z">
          <w:pPr/>
        </w:pPrChange>
      </w:pPr>
    </w:p>
    <w:p w14:paraId="01734D4C" w14:textId="79E9A4DF" w:rsidR="00E5322F" w:rsidRDefault="00E5322F" w:rsidP="006433BF">
      <w:pPr>
        <w:spacing w:line="276" w:lineRule="auto"/>
        <w:jc w:val="both"/>
        <w:pPrChange w:id="1291" w:author="Teoh Xuan Xuan" w:date="2025-05-25T20:39:00Z" w16du:dateUtc="2025-05-25T12:39:00Z">
          <w:pPr/>
        </w:pPrChange>
      </w:pPr>
      <w:r>
        <w:t>Unexpected but Welcomed Idea (Delighter):</w:t>
      </w:r>
    </w:p>
    <w:p w14:paraId="775A2909" w14:textId="3F69060C" w:rsidR="00E5322F" w:rsidRDefault="00E5322F" w:rsidP="006433BF">
      <w:pPr>
        <w:pStyle w:val="ListParagraph"/>
        <w:numPr>
          <w:ilvl w:val="0"/>
          <w:numId w:val="24"/>
        </w:numPr>
        <w:spacing w:line="276" w:lineRule="auto"/>
        <w:jc w:val="both"/>
        <w:pPrChange w:id="1292" w:author="Teoh Xuan Xuan" w:date="2025-05-25T20:39:00Z" w16du:dateUtc="2025-05-25T12:39:00Z">
          <w:pPr>
            <w:pStyle w:val="ListParagraph"/>
            <w:numPr>
              <w:numId w:val="24"/>
            </w:numPr>
            <w:ind w:hanging="360"/>
          </w:pPr>
        </w:pPrChange>
      </w:pPr>
      <w:r>
        <w:t>Introducing the option to purchase MMU parking stickers online to avoid physically queuing at university offices.</w:t>
      </w:r>
    </w:p>
    <w:p w14:paraId="102A5AF6" w14:textId="77777777" w:rsidR="00E5322F" w:rsidRDefault="00E5322F" w:rsidP="006433BF">
      <w:pPr>
        <w:spacing w:line="276" w:lineRule="auto"/>
        <w:jc w:val="both"/>
        <w:pPrChange w:id="1293" w:author="Teoh Xuan Xuan" w:date="2025-05-25T20:39:00Z" w16du:dateUtc="2025-05-25T12:39:00Z">
          <w:pPr/>
        </w:pPrChange>
      </w:pPr>
      <w:r>
        <w:t>Link to the interview:</w:t>
      </w:r>
    </w:p>
    <w:p w14:paraId="6DF0B5D2" w14:textId="087E3C4C" w:rsidR="00E5322F" w:rsidRDefault="00E5322F" w:rsidP="006433BF">
      <w:pPr>
        <w:spacing w:line="276" w:lineRule="auto"/>
        <w:jc w:val="both"/>
        <w:pPrChange w:id="1294" w:author="Teoh Xuan Xuan" w:date="2025-05-25T20:39:00Z" w16du:dateUtc="2025-05-25T12:39:00Z">
          <w:pPr/>
        </w:pPrChange>
      </w:pPr>
      <w:r>
        <w:fldChar w:fldCharType="begin"/>
      </w:r>
      <w:r>
        <w:instrText>HYPERLINK "https://drive.google.com/file/d/11id5Mvk2kyyic8F7EqLziCZ_IXjenjQ3/view?usp=sharing"</w:instrText>
      </w:r>
      <w:r>
        <w:fldChar w:fldCharType="separate"/>
      </w:r>
      <w:r w:rsidRPr="00537987">
        <w:rPr>
          <w:rStyle w:val="Hyperlink"/>
        </w:rPr>
        <w:t>https://drive.google.com/file/d/11id5Mvk2kyyic8F7EqLziCZ_IXjenjQ3/view?usp=sharing</w:t>
      </w:r>
      <w:r>
        <w:fldChar w:fldCharType="end"/>
      </w:r>
    </w:p>
    <w:p w14:paraId="492F7279" w14:textId="77777777" w:rsidR="00E5322F" w:rsidDel="00220A91" w:rsidRDefault="00E5322F" w:rsidP="00E5322F">
      <w:pPr>
        <w:rPr>
          <w:del w:id="1295" w:author="Teoh Xuan Xuan" w:date="2025-05-25T20:39:00Z" w16du:dateUtc="2025-05-25T12:39:00Z"/>
        </w:rPr>
      </w:pPr>
    </w:p>
    <w:p w14:paraId="2668CBF0" w14:textId="77777777" w:rsidR="00E5322F" w:rsidRDefault="00E5322F" w:rsidP="00E5322F"/>
    <w:p w14:paraId="32AA399A" w14:textId="0ECB146E" w:rsidR="00E5322F" w:rsidRDefault="00E5322F" w:rsidP="004672A7">
      <w:pPr>
        <w:pStyle w:val="Heading3"/>
      </w:pPr>
      <w:del w:id="1296" w:author="Teoh Xuan Xuan" w:date="2025-05-25T20:39:00Z" w16du:dateUtc="2025-05-25T12:39:00Z">
        <w:r w:rsidRPr="00DF6A52" w:rsidDel="00220A91">
          <w:lastRenderedPageBreak/>
          <w:delText> </w:delText>
        </w:r>
        <w:r w:rsidRPr="00DF6A52" w:rsidDel="00220A91">
          <w:delText> </w:delText>
        </w:r>
      </w:del>
      <w:r w:rsidRPr="00DF6A52">
        <w:t>3.</w:t>
      </w:r>
      <w:r>
        <w:rPr>
          <w:rFonts w:hint="eastAsia"/>
        </w:rPr>
        <w:t>10</w:t>
      </w:r>
      <w:r w:rsidRPr="00DF6A52">
        <w:t>.</w:t>
      </w:r>
      <w:r>
        <w:t>4</w:t>
      </w:r>
      <w:r w:rsidRPr="00DF6A52">
        <w:t xml:space="preserve"> P</w:t>
      </w:r>
      <w:r>
        <w:t>rototyping</w:t>
      </w:r>
    </w:p>
    <w:p w14:paraId="38A174DB" w14:textId="77777777" w:rsidR="006D1E7F" w:rsidRDefault="006D1E7F" w:rsidP="00220A91">
      <w:pPr>
        <w:spacing w:line="276" w:lineRule="auto"/>
        <w:jc w:val="both"/>
        <w:pPrChange w:id="1297" w:author="Teoh Xuan Xuan" w:date="2025-05-25T20:39:00Z" w16du:dateUtc="2025-05-25T12:39:00Z">
          <w:pPr/>
        </w:pPrChange>
      </w:pPr>
      <w:r>
        <w:t>To validate the usability and layout of the University Communication and Services Portal, a set of low-fidelity prototypes was created targeting the student user role. The goal was to visualize key interfaces, test navigation flow, and gather preliminary feedback on feature accessibility and clarity before development.</w:t>
      </w:r>
    </w:p>
    <w:p w14:paraId="250CD04C" w14:textId="77777777" w:rsidR="006D1E7F" w:rsidRDefault="006D1E7F" w:rsidP="00220A91">
      <w:pPr>
        <w:spacing w:line="276" w:lineRule="auto"/>
        <w:jc w:val="both"/>
        <w:pPrChange w:id="1298" w:author="Teoh Xuan Xuan" w:date="2025-05-25T20:39:00Z" w16du:dateUtc="2025-05-25T12:39:00Z">
          <w:pPr/>
        </w:pPrChange>
      </w:pPr>
    </w:p>
    <w:p w14:paraId="779FCC2C" w14:textId="77777777" w:rsidR="006D1E7F" w:rsidRDefault="006D1E7F" w:rsidP="00220A91">
      <w:pPr>
        <w:spacing w:line="276" w:lineRule="auto"/>
        <w:jc w:val="both"/>
        <w:pPrChange w:id="1299" w:author="Teoh Xuan Xuan" w:date="2025-05-25T20:39:00Z" w16du:dateUtc="2025-05-25T12:39:00Z">
          <w:pPr/>
        </w:pPrChange>
      </w:pPr>
      <w:r>
        <w:t>The prototypes were designed using Figma and focused on core pages that reflect the main use cases for students.</w:t>
      </w:r>
    </w:p>
    <w:p w14:paraId="4868A8A6" w14:textId="77777777" w:rsidR="006D1E7F" w:rsidRDefault="006D1E7F" w:rsidP="00220A91">
      <w:pPr>
        <w:spacing w:line="276" w:lineRule="auto"/>
        <w:jc w:val="both"/>
        <w:pPrChange w:id="1300" w:author="Teoh Xuan Xuan" w:date="2025-05-25T20:39:00Z" w16du:dateUtc="2025-05-25T12:39:00Z">
          <w:pPr/>
        </w:pPrChange>
      </w:pPr>
    </w:p>
    <w:p w14:paraId="721ABB19" w14:textId="77777777" w:rsidR="006D1E7F" w:rsidRDefault="006D1E7F" w:rsidP="00220A91">
      <w:pPr>
        <w:spacing w:line="276" w:lineRule="auto"/>
        <w:jc w:val="both"/>
        <w:pPrChange w:id="1301" w:author="Teoh Xuan Xuan" w:date="2025-05-25T20:39:00Z" w16du:dateUtc="2025-05-25T12:39:00Z">
          <w:pPr/>
        </w:pPrChange>
      </w:pPr>
      <w:r>
        <w:t>Pages Developed:</w:t>
      </w:r>
    </w:p>
    <w:p w14:paraId="0688A346" w14:textId="77777777" w:rsidR="006D1E7F" w:rsidRDefault="006D1E7F" w:rsidP="00220A91">
      <w:pPr>
        <w:pStyle w:val="ListParagraph"/>
        <w:numPr>
          <w:ilvl w:val="0"/>
          <w:numId w:val="25"/>
        </w:numPr>
        <w:spacing w:line="276" w:lineRule="auto"/>
        <w:jc w:val="both"/>
        <w:pPrChange w:id="1302" w:author="Teoh Xuan Xuan" w:date="2025-05-25T20:39:00Z" w16du:dateUtc="2025-05-25T12:39:00Z">
          <w:pPr>
            <w:pStyle w:val="ListParagraph"/>
            <w:numPr>
              <w:numId w:val="25"/>
            </w:numPr>
            <w:ind w:hanging="360"/>
          </w:pPr>
        </w:pPrChange>
      </w:pPr>
      <w:r>
        <w:t>Login Page – Secure sign-in interface with fields for MMU credentials</w:t>
      </w:r>
    </w:p>
    <w:p w14:paraId="42EC6B34" w14:textId="77777777" w:rsidR="006D1E7F" w:rsidRDefault="006D1E7F" w:rsidP="00220A91">
      <w:pPr>
        <w:pStyle w:val="ListParagraph"/>
        <w:numPr>
          <w:ilvl w:val="0"/>
          <w:numId w:val="25"/>
        </w:numPr>
        <w:spacing w:line="276" w:lineRule="auto"/>
        <w:jc w:val="both"/>
        <w:pPrChange w:id="1303" w:author="Teoh Xuan Xuan" w:date="2025-05-25T20:39:00Z" w16du:dateUtc="2025-05-25T12:39:00Z">
          <w:pPr>
            <w:pStyle w:val="ListParagraph"/>
            <w:numPr>
              <w:numId w:val="25"/>
            </w:numPr>
            <w:ind w:hanging="360"/>
          </w:pPr>
        </w:pPrChange>
      </w:pPr>
      <w:r>
        <w:t>Dashboard Page – Centralized summary of announcements, grades, timetable, and quick links</w:t>
      </w:r>
    </w:p>
    <w:p w14:paraId="02D97B44" w14:textId="77777777" w:rsidR="006D1E7F" w:rsidRDefault="006D1E7F" w:rsidP="00220A91">
      <w:pPr>
        <w:pStyle w:val="ListParagraph"/>
        <w:numPr>
          <w:ilvl w:val="0"/>
          <w:numId w:val="25"/>
        </w:numPr>
        <w:spacing w:line="276" w:lineRule="auto"/>
        <w:jc w:val="both"/>
        <w:pPrChange w:id="1304" w:author="Teoh Xuan Xuan" w:date="2025-05-25T20:39:00Z" w16du:dateUtc="2025-05-25T12:39:00Z">
          <w:pPr>
            <w:pStyle w:val="ListParagraph"/>
            <w:numPr>
              <w:numId w:val="25"/>
            </w:numPr>
            <w:ind w:hanging="360"/>
          </w:pPr>
        </w:pPrChange>
      </w:pPr>
      <w:r>
        <w:t>View Grades Page – Tabular format of course results with GPA summary</w:t>
      </w:r>
    </w:p>
    <w:p w14:paraId="6C5A9D38" w14:textId="77777777" w:rsidR="006D1E7F" w:rsidRDefault="006D1E7F" w:rsidP="00220A91">
      <w:pPr>
        <w:pStyle w:val="ListParagraph"/>
        <w:numPr>
          <w:ilvl w:val="0"/>
          <w:numId w:val="25"/>
        </w:numPr>
        <w:spacing w:line="276" w:lineRule="auto"/>
        <w:jc w:val="both"/>
        <w:pPrChange w:id="1305" w:author="Teoh Xuan Xuan" w:date="2025-05-25T20:39:00Z" w16du:dateUtc="2025-05-25T12:39:00Z">
          <w:pPr>
            <w:pStyle w:val="ListParagraph"/>
            <w:numPr>
              <w:numId w:val="25"/>
            </w:numPr>
            <w:ind w:hanging="360"/>
          </w:pPr>
        </w:pPrChange>
      </w:pPr>
      <w:r>
        <w:t>View Attendance Page – Attendance breakdown by course with absence alerts</w:t>
      </w:r>
    </w:p>
    <w:p w14:paraId="6B4E4C0E" w14:textId="77777777" w:rsidR="006D1E7F" w:rsidRDefault="006D1E7F" w:rsidP="00220A91">
      <w:pPr>
        <w:pStyle w:val="ListParagraph"/>
        <w:numPr>
          <w:ilvl w:val="0"/>
          <w:numId w:val="25"/>
        </w:numPr>
        <w:spacing w:line="276" w:lineRule="auto"/>
        <w:jc w:val="both"/>
        <w:pPrChange w:id="1306" w:author="Teoh Xuan Xuan" w:date="2025-05-25T20:39:00Z" w16du:dateUtc="2025-05-25T12:39:00Z">
          <w:pPr>
            <w:pStyle w:val="ListParagraph"/>
            <w:numPr>
              <w:numId w:val="25"/>
            </w:numPr>
            <w:ind w:hanging="360"/>
          </w:pPr>
        </w:pPrChange>
      </w:pPr>
      <w:r>
        <w:t>View Timetable Page – Weekly calendar view with filters for class and exam schedules</w:t>
      </w:r>
    </w:p>
    <w:p w14:paraId="35C8966B" w14:textId="77777777" w:rsidR="006D1E7F" w:rsidRDefault="006D1E7F" w:rsidP="00220A91">
      <w:pPr>
        <w:pStyle w:val="ListParagraph"/>
        <w:numPr>
          <w:ilvl w:val="0"/>
          <w:numId w:val="25"/>
        </w:numPr>
        <w:spacing w:line="276" w:lineRule="auto"/>
        <w:jc w:val="both"/>
        <w:pPrChange w:id="1307" w:author="Teoh Xuan Xuan" w:date="2025-05-25T20:39:00Z" w16du:dateUtc="2025-05-25T12:39:00Z">
          <w:pPr>
            <w:pStyle w:val="ListParagraph"/>
            <w:numPr>
              <w:numId w:val="25"/>
            </w:numPr>
            <w:ind w:hanging="360"/>
          </w:pPr>
        </w:pPrChange>
      </w:pPr>
      <w:r>
        <w:t>View Billing Info Page – Overview of payment history, upcoming dues, and receipt downloads</w:t>
      </w:r>
    </w:p>
    <w:p w14:paraId="6B3F5EE9" w14:textId="77777777" w:rsidR="006D1E7F" w:rsidRDefault="006D1E7F" w:rsidP="00220A91">
      <w:pPr>
        <w:pStyle w:val="ListParagraph"/>
        <w:numPr>
          <w:ilvl w:val="0"/>
          <w:numId w:val="25"/>
        </w:numPr>
        <w:spacing w:line="276" w:lineRule="auto"/>
        <w:jc w:val="both"/>
        <w:pPrChange w:id="1308" w:author="Teoh Xuan Xuan" w:date="2025-05-25T20:39:00Z" w16du:dateUtc="2025-05-25T12:39:00Z">
          <w:pPr>
            <w:pStyle w:val="ListParagraph"/>
            <w:numPr>
              <w:numId w:val="25"/>
            </w:numPr>
            <w:ind w:hanging="360"/>
          </w:pPr>
        </w:pPrChange>
      </w:pPr>
      <w:r>
        <w:t>Book Classroom Page – Booking form with date/time picker and facility options</w:t>
      </w:r>
    </w:p>
    <w:p w14:paraId="7928FAE4" w14:textId="77777777" w:rsidR="006D1E7F" w:rsidRDefault="006D1E7F" w:rsidP="00220A91">
      <w:pPr>
        <w:pStyle w:val="ListParagraph"/>
        <w:numPr>
          <w:ilvl w:val="0"/>
          <w:numId w:val="25"/>
        </w:numPr>
        <w:spacing w:line="276" w:lineRule="auto"/>
        <w:jc w:val="both"/>
        <w:pPrChange w:id="1309" w:author="Teoh Xuan Xuan" w:date="2025-05-25T20:39:00Z" w16du:dateUtc="2025-05-25T12:39:00Z">
          <w:pPr>
            <w:pStyle w:val="ListParagraph"/>
            <w:numPr>
              <w:numId w:val="25"/>
            </w:numPr>
            <w:ind w:hanging="360"/>
          </w:pPr>
        </w:pPrChange>
      </w:pPr>
      <w:r>
        <w:t>View Announcements Page – Feed of campus-wide notices and academic updates</w:t>
      </w:r>
    </w:p>
    <w:p w14:paraId="342DEC8C" w14:textId="77777777" w:rsidR="006D1E7F" w:rsidRDefault="006D1E7F" w:rsidP="00220A91">
      <w:pPr>
        <w:spacing w:line="276" w:lineRule="auto"/>
        <w:jc w:val="both"/>
        <w:pPrChange w:id="1310" w:author="Teoh Xuan Xuan" w:date="2025-05-25T20:39:00Z" w16du:dateUtc="2025-05-25T12:39:00Z">
          <w:pPr/>
        </w:pPrChange>
      </w:pPr>
    </w:p>
    <w:p w14:paraId="60D88A1A" w14:textId="77777777" w:rsidR="006D1E7F" w:rsidRDefault="006D1E7F" w:rsidP="00220A91">
      <w:pPr>
        <w:spacing w:line="276" w:lineRule="auto"/>
        <w:jc w:val="both"/>
        <w:pPrChange w:id="1311" w:author="Teoh Xuan Xuan" w:date="2025-05-25T20:39:00Z" w16du:dateUtc="2025-05-25T12:39:00Z">
          <w:pPr/>
        </w:pPrChange>
      </w:pPr>
      <w:r>
        <w:t>Activity details:</w:t>
      </w:r>
    </w:p>
    <w:p w14:paraId="6E370014" w14:textId="77777777" w:rsidR="006D1E7F" w:rsidRDefault="006D1E7F" w:rsidP="00220A91">
      <w:pPr>
        <w:pStyle w:val="ListParagraph"/>
        <w:numPr>
          <w:ilvl w:val="0"/>
          <w:numId w:val="26"/>
        </w:numPr>
        <w:spacing w:line="276" w:lineRule="auto"/>
        <w:jc w:val="both"/>
        <w:pPrChange w:id="1312" w:author="Teoh Xuan Xuan" w:date="2025-05-25T20:39:00Z" w16du:dateUtc="2025-05-25T12:39:00Z">
          <w:pPr>
            <w:pStyle w:val="ListParagraph"/>
            <w:numPr>
              <w:numId w:val="26"/>
            </w:numPr>
            <w:ind w:hanging="360"/>
          </w:pPr>
        </w:pPrChange>
      </w:pPr>
      <w:r>
        <w:t>Platform: Figma</w:t>
      </w:r>
    </w:p>
    <w:p w14:paraId="4F0AEA0A" w14:textId="77777777" w:rsidR="006D1E7F" w:rsidRDefault="006D1E7F" w:rsidP="00220A91">
      <w:pPr>
        <w:pStyle w:val="ListParagraph"/>
        <w:numPr>
          <w:ilvl w:val="0"/>
          <w:numId w:val="26"/>
        </w:numPr>
        <w:spacing w:line="276" w:lineRule="auto"/>
        <w:jc w:val="both"/>
        <w:pPrChange w:id="1313" w:author="Teoh Xuan Xuan" w:date="2025-05-25T20:39:00Z" w16du:dateUtc="2025-05-25T12:39:00Z">
          <w:pPr>
            <w:pStyle w:val="ListParagraph"/>
            <w:numPr>
              <w:numId w:val="26"/>
            </w:numPr>
            <w:ind w:hanging="360"/>
          </w:pPr>
        </w:pPrChange>
      </w:pPr>
      <w:r>
        <w:t>Duration: 3 days of design iterations</w:t>
      </w:r>
    </w:p>
    <w:p w14:paraId="70C15553" w14:textId="77777777" w:rsidR="006D1E7F" w:rsidRDefault="006D1E7F" w:rsidP="00220A91">
      <w:pPr>
        <w:pStyle w:val="ListParagraph"/>
        <w:numPr>
          <w:ilvl w:val="0"/>
          <w:numId w:val="26"/>
        </w:numPr>
        <w:spacing w:line="276" w:lineRule="auto"/>
        <w:jc w:val="both"/>
        <w:pPrChange w:id="1314" w:author="Teoh Xuan Xuan" w:date="2025-05-25T20:39:00Z" w16du:dateUtc="2025-05-25T12:39:00Z">
          <w:pPr>
            <w:pStyle w:val="ListParagraph"/>
            <w:numPr>
              <w:numId w:val="26"/>
            </w:numPr>
            <w:ind w:hanging="360"/>
          </w:pPr>
        </w:pPrChange>
      </w:pPr>
      <w:r>
        <w:t>Reviewers: Internal project team and two student testers</w:t>
      </w:r>
    </w:p>
    <w:p w14:paraId="43F34D3C" w14:textId="77777777" w:rsidR="006D1E7F" w:rsidRDefault="006D1E7F" w:rsidP="00220A91">
      <w:pPr>
        <w:pStyle w:val="ListParagraph"/>
        <w:numPr>
          <w:ilvl w:val="0"/>
          <w:numId w:val="26"/>
        </w:numPr>
        <w:spacing w:line="276" w:lineRule="auto"/>
        <w:jc w:val="both"/>
        <w:pPrChange w:id="1315" w:author="Teoh Xuan Xuan" w:date="2025-05-25T20:39:00Z" w16du:dateUtc="2025-05-25T12:39:00Z">
          <w:pPr>
            <w:pStyle w:val="ListParagraph"/>
            <w:numPr>
              <w:numId w:val="26"/>
            </w:numPr>
            <w:ind w:hanging="360"/>
          </w:pPr>
        </w:pPrChange>
      </w:pPr>
      <w:r>
        <w:t>Feedback method: Verbal walkthrough and comment pins in Figma</w:t>
      </w:r>
    </w:p>
    <w:p w14:paraId="67E6C8D7" w14:textId="77777777" w:rsidR="006D1E7F" w:rsidRDefault="006D1E7F" w:rsidP="00220A91">
      <w:pPr>
        <w:spacing w:line="276" w:lineRule="auto"/>
        <w:jc w:val="both"/>
        <w:pPrChange w:id="1316" w:author="Teoh Xuan Xuan" w:date="2025-05-25T20:39:00Z" w16du:dateUtc="2025-05-25T12:39:00Z">
          <w:pPr/>
        </w:pPrChange>
      </w:pPr>
    </w:p>
    <w:p w14:paraId="1BB3DC57" w14:textId="77777777" w:rsidR="006D1E7F" w:rsidRDefault="006D1E7F" w:rsidP="00220A91">
      <w:pPr>
        <w:spacing w:line="276" w:lineRule="auto"/>
        <w:jc w:val="both"/>
        <w:pPrChange w:id="1317" w:author="Teoh Xuan Xuan" w:date="2025-05-25T20:39:00Z" w16du:dateUtc="2025-05-25T12:39:00Z">
          <w:pPr/>
        </w:pPrChange>
      </w:pPr>
      <w:r>
        <w:t>Key Feedback Highlights:</w:t>
      </w:r>
    </w:p>
    <w:p w14:paraId="5E18AF39" w14:textId="77777777" w:rsidR="006D1E7F" w:rsidRDefault="006D1E7F" w:rsidP="00220A91">
      <w:pPr>
        <w:pStyle w:val="ListParagraph"/>
        <w:numPr>
          <w:ilvl w:val="0"/>
          <w:numId w:val="27"/>
        </w:numPr>
        <w:spacing w:line="276" w:lineRule="auto"/>
        <w:jc w:val="both"/>
        <w:pPrChange w:id="1318" w:author="Teoh Xuan Xuan" w:date="2025-05-25T20:39:00Z" w16du:dateUtc="2025-05-25T12:39:00Z">
          <w:pPr>
            <w:pStyle w:val="ListParagraph"/>
            <w:numPr>
              <w:numId w:val="27"/>
            </w:numPr>
            <w:ind w:hanging="360"/>
          </w:pPr>
        </w:pPrChange>
      </w:pPr>
      <w:r>
        <w:t>Navigation was intuitive; testers liked the clean layout and role-based flow</w:t>
      </w:r>
    </w:p>
    <w:p w14:paraId="740711B1" w14:textId="77777777" w:rsidR="006D1E7F" w:rsidRDefault="006D1E7F" w:rsidP="00220A91">
      <w:pPr>
        <w:pStyle w:val="ListParagraph"/>
        <w:numPr>
          <w:ilvl w:val="0"/>
          <w:numId w:val="27"/>
        </w:numPr>
        <w:spacing w:line="276" w:lineRule="auto"/>
        <w:jc w:val="both"/>
        <w:pPrChange w:id="1319" w:author="Teoh Xuan Xuan" w:date="2025-05-25T20:39:00Z" w16du:dateUtc="2025-05-25T12:39:00Z">
          <w:pPr>
            <w:pStyle w:val="ListParagraph"/>
            <w:numPr>
              <w:numId w:val="27"/>
            </w:numPr>
            <w:ind w:hanging="360"/>
          </w:pPr>
        </w:pPrChange>
      </w:pPr>
      <w:r>
        <w:t>Suggested adding filters for announcements (e.g., urgent, academic, billing)</w:t>
      </w:r>
    </w:p>
    <w:p w14:paraId="4E3EBA65" w14:textId="77777777" w:rsidR="006D1E7F" w:rsidRDefault="006D1E7F" w:rsidP="00220A91">
      <w:pPr>
        <w:pStyle w:val="ListParagraph"/>
        <w:numPr>
          <w:ilvl w:val="0"/>
          <w:numId w:val="27"/>
        </w:numPr>
        <w:spacing w:line="276" w:lineRule="auto"/>
        <w:jc w:val="both"/>
        <w:pPrChange w:id="1320" w:author="Teoh Xuan Xuan" w:date="2025-05-25T20:39:00Z" w16du:dateUtc="2025-05-25T12:39:00Z">
          <w:pPr>
            <w:pStyle w:val="ListParagraph"/>
            <w:numPr>
              <w:numId w:val="27"/>
            </w:numPr>
            <w:ind w:hanging="360"/>
          </w:pPr>
        </w:pPrChange>
      </w:pPr>
      <w:r>
        <w:t>Recommended that booking confirmation appears immediately after submission</w:t>
      </w:r>
    </w:p>
    <w:p w14:paraId="5781A1B6" w14:textId="77777777" w:rsidR="006D1E7F" w:rsidRDefault="006D1E7F" w:rsidP="00220A91">
      <w:pPr>
        <w:pStyle w:val="ListParagraph"/>
        <w:numPr>
          <w:ilvl w:val="0"/>
          <w:numId w:val="27"/>
        </w:numPr>
        <w:spacing w:line="276" w:lineRule="auto"/>
        <w:jc w:val="both"/>
        <w:pPrChange w:id="1321" w:author="Teoh Xuan Xuan" w:date="2025-05-25T20:39:00Z" w16du:dateUtc="2025-05-25T12:39:00Z">
          <w:pPr>
            <w:pStyle w:val="ListParagraph"/>
            <w:numPr>
              <w:numId w:val="27"/>
            </w:numPr>
            <w:ind w:hanging="360"/>
          </w:pPr>
        </w:pPrChange>
      </w:pPr>
      <w:r>
        <w:t>Interest in a color-coded timetable to separate lectures and assessments</w:t>
      </w:r>
    </w:p>
    <w:p w14:paraId="2325A7F9" w14:textId="77777777" w:rsidR="006D1E7F" w:rsidRDefault="006D1E7F" w:rsidP="00220A91">
      <w:pPr>
        <w:spacing w:line="276" w:lineRule="auto"/>
        <w:jc w:val="both"/>
        <w:pPrChange w:id="1322" w:author="Teoh Xuan Xuan" w:date="2025-05-25T20:39:00Z" w16du:dateUtc="2025-05-25T12:39:00Z">
          <w:pPr/>
        </w:pPrChange>
      </w:pPr>
    </w:p>
    <w:p w14:paraId="6977782A" w14:textId="77777777" w:rsidR="006D1E7F" w:rsidRDefault="006D1E7F" w:rsidP="00220A91">
      <w:pPr>
        <w:spacing w:line="276" w:lineRule="auto"/>
        <w:jc w:val="both"/>
        <w:rPr>
          <w:lang w:val="en-GB"/>
        </w:rPr>
        <w:pPrChange w:id="1323" w:author="Teoh Xuan Xuan" w:date="2025-05-25T20:39:00Z" w16du:dateUtc="2025-05-25T12:39:00Z">
          <w:pPr/>
        </w:pPrChange>
      </w:pPr>
      <w:r>
        <w:rPr>
          <w:lang w:val="en-GB"/>
        </w:rPr>
        <w:t>Below are the screenshots of all Figma pages.</w:t>
      </w:r>
    </w:p>
    <w:p w14:paraId="2749C232" w14:textId="77777777" w:rsidR="006D1E7F" w:rsidRDefault="006D1E7F" w:rsidP="00220A91">
      <w:pPr>
        <w:jc w:val="center"/>
        <w:rPr>
          <w:lang w:val="en-GB"/>
        </w:rPr>
        <w:pPrChange w:id="1324" w:author="Teoh Xuan Xuan" w:date="2025-05-25T20:39:00Z" w16du:dateUtc="2025-05-25T12:39:00Z">
          <w:pPr/>
        </w:pPrChange>
      </w:pPr>
      <w:r>
        <w:rPr>
          <w:noProof/>
          <w:lang w:val="en-GB"/>
        </w:rPr>
        <w:lastRenderedPageBreak/>
        <w:drawing>
          <wp:inline distT="0" distB="0" distL="0" distR="0" wp14:anchorId="615BC17C" wp14:editId="181A9B53">
            <wp:extent cx="4924425" cy="3496341"/>
            <wp:effectExtent l="0" t="0" r="0" b="8890"/>
            <wp:docPr id="12661664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44889" cy="3510870"/>
                    </a:xfrm>
                    <a:prstGeom prst="rect">
                      <a:avLst/>
                    </a:prstGeom>
                    <a:noFill/>
                  </pic:spPr>
                </pic:pic>
              </a:graphicData>
            </a:graphic>
          </wp:inline>
        </w:drawing>
      </w:r>
    </w:p>
    <w:p w14:paraId="53ABB0F5" w14:textId="43C8E39F" w:rsidR="006D1E7F" w:rsidRDefault="006D1E7F" w:rsidP="00220A91">
      <w:pPr>
        <w:pStyle w:val="Quote"/>
        <w:rPr>
          <w:ins w:id="1325" w:author="Teoh Xuan Xuan" w:date="2025-05-25T20:39:00Z" w16du:dateUtc="2025-05-25T12:39:00Z"/>
          <w:lang w:val="en-GB"/>
        </w:rPr>
      </w:pPr>
      <w:r w:rsidRPr="00F758FE">
        <w:rPr>
          <w:lang w:val="en-GB"/>
        </w:rPr>
        <w:t xml:space="preserve">Figure </w:t>
      </w:r>
      <w:r w:rsidRPr="006D1E7F">
        <w:rPr>
          <w:lang w:val="en-GB"/>
        </w:rPr>
        <w:t>3.10.4</w:t>
      </w:r>
      <w:r>
        <w:rPr>
          <w:lang w:val="en-GB"/>
        </w:rPr>
        <w:t>.1</w:t>
      </w:r>
      <w:r w:rsidRPr="00F758FE">
        <w:rPr>
          <w:lang w:val="en-GB"/>
        </w:rPr>
        <w:t xml:space="preserve">: User Log </w:t>
      </w:r>
      <w:proofErr w:type="gramStart"/>
      <w:r w:rsidRPr="00F758FE">
        <w:rPr>
          <w:lang w:val="en-GB"/>
        </w:rPr>
        <w:t>In</w:t>
      </w:r>
      <w:proofErr w:type="gramEnd"/>
      <w:r w:rsidRPr="00F758FE">
        <w:rPr>
          <w:lang w:val="en-GB"/>
        </w:rPr>
        <w:t xml:space="preserve"> Page</w:t>
      </w:r>
    </w:p>
    <w:p w14:paraId="2B398028" w14:textId="77777777" w:rsidR="00220A91" w:rsidRPr="00220A91" w:rsidRDefault="00220A91" w:rsidP="00220A91">
      <w:pPr>
        <w:rPr>
          <w:lang w:val="en-GB"/>
          <w:rPrChange w:id="1326" w:author="Teoh Xuan Xuan" w:date="2025-05-25T20:39:00Z" w16du:dateUtc="2025-05-25T12:39:00Z">
            <w:rPr>
              <w:i/>
              <w:iCs/>
              <w:lang w:val="en-GB"/>
            </w:rPr>
          </w:rPrChange>
        </w:rPr>
        <w:pPrChange w:id="1327" w:author="Teoh Xuan Xuan" w:date="2025-05-25T20:39:00Z" w16du:dateUtc="2025-05-25T12:39:00Z">
          <w:pPr>
            <w:jc w:val="center"/>
          </w:pPr>
        </w:pPrChange>
      </w:pPr>
    </w:p>
    <w:p w14:paraId="7CB09B10" w14:textId="77777777" w:rsidR="006D1E7F" w:rsidRDefault="006D1E7F" w:rsidP="00220A91">
      <w:pPr>
        <w:jc w:val="center"/>
        <w:rPr>
          <w:lang w:val="en-GB"/>
        </w:rPr>
        <w:pPrChange w:id="1328" w:author="Teoh Xuan Xuan" w:date="2025-05-25T20:39:00Z" w16du:dateUtc="2025-05-25T12:39:00Z">
          <w:pPr/>
        </w:pPrChange>
      </w:pPr>
      <w:r>
        <w:rPr>
          <w:noProof/>
          <w:lang w:val="en-GB"/>
        </w:rPr>
        <w:drawing>
          <wp:inline distT="0" distB="0" distL="0" distR="0" wp14:anchorId="4FC57A7F" wp14:editId="65F92E94">
            <wp:extent cx="4962525" cy="3528906"/>
            <wp:effectExtent l="0" t="0" r="0" b="0"/>
            <wp:docPr id="296404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4913" cy="3537716"/>
                    </a:xfrm>
                    <a:prstGeom prst="rect">
                      <a:avLst/>
                    </a:prstGeom>
                    <a:noFill/>
                  </pic:spPr>
                </pic:pic>
              </a:graphicData>
            </a:graphic>
          </wp:inline>
        </w:drawing>
      </w:r>
    </w:p>
    <w:p w14:paraId="1E39C2E1" w14:textId="1572F9B2" w:rsidR="006D1E7F" w:rsidRPr="00F758FE" w:rsidRDefault="006D1E7F" w:rsidP="00220A91">
      <w:pPr>
        <w:pStyle w:val="Quote"/>
        <w:rPr>
          <w:lang w:val="en-GB"/>
        </w:rPr>
        <w:pPrChange w:id="1329" w:author="Teoh Xuan Xuan" w:date="2025-05-25T20:39:00Z" w16du:dateUtc="2025-05-25T12:39:00Z">
          <w:pPr>
            <w:jc w:val="center"/>
          </w:pPr>
        </w:pPrChange>
      </w:pPr>
      <w:r w:rsidRPr="00F758FE">
        <w:rPr>
          <w:lang w:val="en-GB"/>
        </w:rPr>
        <w:t xml:space="preserve">Figure </w:t>
      </w:r>
      <w:r w:rsidRPr="006D1E7F">
        <w:rPr>
          <w:lang w:val="en-GB"/>
        </w:rPr>
        <w:t>3.10.4</w:t>
      </w:r>
      <w:r>
        <w:rPr>
          <w:lang w:val="en-GB"/>
        </w:rPr>
        <w:t>.2</w:t>
      </w:r>
      <w:r w:rsidRPr="00F758FE">
        <w:rPr>
          <w:lang w:val="en-GB"/>
        </w:rPr>
        <w:t xml:space="preserve">: User Log </w:t>
      </w:r>
      <w:proofErr w:type="gramStart"/>
      <w:r w:rsidRPr="00F758FE">
        <w:rPr>
          <w:lang w:val="en-GB"/>
        </w:rPr>
        <w:t>In</w:t>
      </w:r>
      <w:proofErr w:type="gramEnd"/>
      <w:r w:rsidRPr="00F758FE">
        <w:rPr>
          <w:lang w:val="en-GB"/>
        </w:rPr>
        <w:t xml:space="preserve"> Page with Error Message</w:t>
      </w:r>
    </w:p>
    <w:p w14:paraId="28F5F434" w14:textId="77777777" w:rsidR="006D1E7F" w:rsidRDefault="006D1E7F" w:rsidP="00220A91">
      <w:pPr>
        <w:jc w:val="center"/>
        <w:rPr>
          <w:lang w:val="en-GB"/>
        </w:rPr>
        <w:pPrChange w:id="1330" w:author="Teoh Xuan Xuan" w:date="2025-05-25T20:39:00Z" w16du:dateUtc="2025-05-25T12:39:00Z">
          <w:pPr/>
        </w:pPrChange>
      </w:pPr>
      <w:r>
        <w:rPr>
          <w:noProof/>
          <w:lang w:val="en-GB"/>
        </w:rPr>
        <w:lastRenderedPageBreak/>
        <w:drawing>
          <wp:inline distT="0" distB="0" distL="0" distR="0" wp14:anchorId="237CD8CE" wp14:editId="0796260A">
            <wp:extent cx="5171480" cy="3677497"/>
            <wp:effectExtent l="0" t="0" r="0" b="0"/>
            <wp:docPr id="20613900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87446" cy="3688851"/>
                    </a:xfrm>
                    <a:prstGeom prst="rect">
                      <a:avLst/>
                    </a:prstGeom>
                    <a:noFill/>
                  </pic:spPr>
                </pic:pic>
              </a:graphicData>
            </a:graphic>
          </wp:inline>
        </w:drawing>
      </w:r>
    </w:p>
    <w:p w14:paraId="7EA626C9" w14:textId="234A0704" w:rsidR="006D1E7F" w:rsidRDefault="006D1E7F" w:rsidP="00220A91">
      <w:pPr>
        <w:pStyle w:val="Quote"/>
        <w:rPr>
          <w:ins w:id="1331" w:author="Teoh Xuan Xuan" w:date="2025-05-25T20:39:00Z" w16du:dateUtc="2025-05-25T12:39:00Z"/>
          <w:lang w:val="en-GB"/>
        </w:rPr>
      </w:pPr>
      <w:r w:rsidRPr="00F758FE">
        <w:rPr>
          <w:lang w:val="en-GB"/>
        </w:rPr>
        <w:t xml:space="preserve">Figure </w:t>
      </w:r>
      <w:r w:rsidRPr="006D1E7F">
        <w:rPr>
          <w:lang w:val="en-GB"/>
        </w:rPr>
        <w:t>3.10.4</w:t>
      </w:r>
      <w:r>
        <w:rPr>
          <w:lang w:val="en-GB"/>
        </w:rPr>
        <w:t>.</w:t>
      </w:r>
      <w:r w:rsidRPr="00F758FE">
        <w:rPr>
          <w:lang w:val="en-GB"/>
        </w:rPr>
        <w:t>3: Student Dashboard Page</w:t>
      </w:r>
    </w:p>
    <w:p w14:paraId="0DD75216" w14:textId="77777777" w:rsidR="00220A91" w:rsidRPr="00220A91" w:rsidRDefault="00220A91" w:rsidP="00220A91">
      <w:pPr>
        <w:rPr>
          <w:lang w:val="en-GB"/>
          <w:rPrChange w:id="1332" w:author="Teoh Xuan Xuan" w:date="2025-05-25T20:39:00Z" w16du:dateUtc="2025-05-25T12:39:00Z">
            <w:rPr>
              <w:i/>
              <w:iCs/>
              <w:lang w:val="en-GB"/>
            </w:rPr>
          </w:rPrChange>
        </w:rPr>
        <w:pPrChange w:id="1333" w:author="Teoh Xuan Xuan" w:date="2025-05-25T20:39:00Z" w16du:dateUtc="2025-05-25T12:39:00Z">
          <w:pPr>
            <w:jc w:val="center"/>
          </w:pPr>
        </w:pPrChange>
      </w:pPr>
    </w:p>
    <w:p w14:paraId="472ADA31" w14:textId="77777777" w:rsidR="006D1E7F" w:rsidRDefault="006D1E7F" w:rsidP="00220A91">
      <w:pPr>
        <w:jc w:val="center"/>
        <w:rPr>
          <w:lang w:val="en-GB"/>
        </w:rPr>
        <w:pPrChange w:id="1334" w:author="Teoh Xuan Xuan" w:date="2025-05-25T20:39:00Z" w16du:dateUtc="2025-05-25T12:39:00Z">
          <w:pPr/>
        </w:pPrChange>
      </w:pPr>
      <w:r>
        <w:rPr>
          <w:noProof/>
          <w:lang w:val="en-GB"/>
        </w:rPr>
        <w:drawing>
          <wp:inline distT="0" distB="0" distL="0" distR="0" wp14:anchorId="263E00E3" wp14:editId="33B4C13C">
            <wp:extent cx="5214342" cy="3707976"/>
            <wp:effectExtent l="0" t="0" r="5715" b="6985"/>
            <wp:docPr id="27241715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24110" cy="3714922"/>
                    </a:xfrm>
                    <a:prstGeom prst="rect">
                      <a:avLst/>
                    </a:prstGeom>
                    <a:noFill/>
                  </pic:spPr>
                </pic:pic>
              </a:graphicData>
            </a:graphic>
          </wp:inline>
        </w:drawing>
      </w:r>
    </w:p>
    <w:p w14:paraId="5201564D" w14:textId="0EA9E0AB" w:rsidR="006D1E7F" w:rsidRPr="00F758FE" w:rsidRDefault="006D1E7F" w:rsidP="00220A91">
      <w:pPr>
        <w:pStyle w:val="Quote"/>
        <w:rPr>
          <w:lang w:val="en-GB"/>
        </w:rPr>
        <w:pPrChange w:id="1335" w:author="Teoh Xuan Xuan" w:date="2025-05-25T20:40:00Z" w16du:dateUtc="2025-05-25T12:40:00Z">
          <w:pPr>
            <w:jc w:val="center"/>
          </w:pPr>
        </w:pPrChange>
      </w:pPr>
      <w:r w:rsidRPr="00F758FE">
        <w:rPr>
          <w:lang w:val="en-GB"/>
        </w:rPr>
        <w:t xml:space="preserve">Figure </w:t>
      </w:r>
      <w:r w:rsidRPr="006D1E7F">
        <w:rPr>
          <w:lang w:val="en-GB"/>
        </w:rPr>
        <w:t>3.10.4</w:t>
      </w:r>
      <w:r>
        <w:rPr>
          <w:lang w:val="en-GB"/>
        </w:rPr>
        <w:t>.</w:t>
      </w:r>
      <w:r w:rsidRPr="00F758FE">
        <w:rPr>
          <w:lang w:val="en-GB"/>
        </w:rPr>
        <w:t>4: Student View Academic Records Page</w:t>
      </w:r>
    </w:p>
    <w:p w14:paraId="1858B346" w14:textId="77777777" w:rsidR="006D1E7F" w:rsidRDefault="006D1E7F" w:rsidP="00220A91">
      <w:pPr>
        <w:jc w:val="center"/>
        <w:rPr>
          <w:lang w:val="en-GB"/>
        </w:rPr>
        <w:pPrChange w:id="1336" w:author="Teoh Xuan Xuan" w:date="2025-05-25T20:40:00Z" w16du:dateUtc="2025-05-25T12:40:00Z">
          <w:pPr/>
        </w:pPrChange>
      </w:pPr>
      <w:r>
        <w:rPr>
          <w:noProof/>
          <w:lang w:val="en-GB"/>
        </w:rPr>
        <w:lastRenderedPageBreak/>
        <w:drawing>
          <wp:inline distT="0" distB="0" distL="0" distR="0" wp14:anchorId="3865DA30" wp14:editId="3670308A">
            <wp:extent cx="5150198" cy="3662363"/>
            <wp:effectExtent l="0" t="0" r="0" b="0"/>
            <wp:docPr id="4529056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62739" cy="3671281"/>
                    </a:xfrm>
                    <a:prstGeom prst="rect">
                      <a:avLst/>
                    </a:prstGeom>
                    <a:noFill/>
                  </pic:spPr>
                </pic:pic>
              </a:graphicData>
            </a:graphic>
          </wp:inline>
        </w:drawing>
      </w:r>
    </w:p>
    <w:p w14:paraId="1DE23C1B" w14:textId="6D171EBA" w:rsidR="006D1E7F" w:rsidRDefault="006D1E7F" w:rsidP="00220A91">
      <w:pPr>
        <w:pStyle w:val="Quote"/>
        <w:rPr>
          <w:ins w:id="1337" w:author="Teoh Xuan Xuan" w:date="2025-05-25T20:40:00Z" w16du:dateUtc="2025-05-25T12:40:00Z"/>
          <w:lang w:val="en-GB"/>
        </w:rPr>
      </w:pPr>
      <w:r w:rsidRPr="00F758FE">
        <w:rPr>
          <w:lang w:val="en-GB"/>
        </w:rPr>
        <w:t xml:space="preserve">Figure </w:t>
      </w:r>
      <w:r w:rsidRPr="006D1E7F">
        <w:rPr>
          <w:lang w:val="en-GB"/>
        </w:rPr>
        <w:t>3.10.4</w:t>
      </w:r>
      <w:r>
        <w:rPr>
          <w:lang w:val="en-GB"/>
        </w:rPr>
        <w:t>.5</w:t>
      </w:r>
      <w:r w:rsidRPr="00F758FE">
        <w:rPr>
          <w:lang w:val="en-GB"/>
        </w:rPr>
        <w:t>: Student View Grades Page</w:t>
      </w:r>
    </w:p>
    <w:p w14:paraId="499B079E" w14:textId="77777777" w:rsidR="00220A91" w:rsidRPr="00220A91" w:rsidRDefault="00220A91" w:rsidP="00220A91">
      <w:pPr>
        <w:rPr>
          <w:lang w:val="en-GB"/>
          <w:rPrChange w:id="1338" w:author="Teoh Xuan Xuan" w:date="2025-05-25T20:40:00Z" w16du:dateUtc="2025-05-25T12:40:00Z">
            <w:rPr>
              <w:i/>
              <w:iCs/>
              <w:lang w:val="en-GB"/>
            </w:rPr>
          </w:rPrChange>
        </w:rPr>
        <w:pPrChange w:id="1339" w:author="Teoh Xuan Xuan" w:date="2025-05-25T20:40:00Z" w16du:dateUtc="2025-05-25T12:40:00Z">
          <w:pPr>
            <w:jc w:val="center"/>
          </w:pPr>
        </w:pPrChange>
      </w:pPr>
    </w:p>
    <w:p w14:paraId="0B2889B7" w14:textId="77777777" w:rsidR="006D1E7F" w:rsidRDefault="006D1E7F" w:rsidP="00220A91">
      <w:pPr>
        <w:jc w:val="center"/>
        <w:rPr>
          <w:lang w:val="en-GB"/>
        </w:rPr>
        <w:pPrChange w:id="1340" w:author="Teoh Xuan Xuan" w:date="2025-05-25T20:40:00Z" w16du:dateUtc="2025-05-25T12:40:00Z">
          <w:pPr/>
        </w:pPrChange>
      </w:pPr>
      <w:r>
        <w:rPr>
          <w:noProof/>
          <w:lang w:val="en-GB"/>
        </w:rPr>
        <w:drawing>
          <wp:inline distT="0" distB="0" distL="0" distR="0" wp14:anchorId="0902F474" wp14:editId="5168C335">
            <wp:extent cx="5033664" cy="3579495"/>
            <wp:effectExtent l="0" t="0" r="0" b="1905"/>
            <wp:docPr id="12121482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3936" cy="3586800"/>
                    </a:xfrm>
                    <a:prstGeom prst="rect">
                      <a:avLst/>
                    </a:prstGeom>
                    <a:noFill/>
                  </pic:spPr>
                </pic:pic>
              </a:graphicData>
            </a:graphic>
          </wp:inline>
        </w:drawing>
      </w:r>
    </w:p>
    <w:p w14:paraId="2D37E3E9" w14:textId="5B90B530" w:rsidR="006D1E7F" w:rsidRPr="00F758FE" w:rsidRDefault="006D1E7F" w:rsidP="00220A91">
      <w:pPr>
        <w:pStyle w:val="Quote"/>
        <w:rPr>
          <w:lang w:val="en-GB"/>
        </w:rPr>
        <w:pPrChange w:id="1341" w:author="Teoh Xuan Xuan" w:date="2025-05-25T20:40:00Z" w16du:dateUtc="2025-05-25T12:40:00Z">
          <w:pPr>
            <w:jc w:val="center"/>
          </w:pPr>
        </w:pPrChange>
      </w:pPr>
      <w:r w:rsidRPr="00F758FE">
        <w:rPr>
          <w:lang w:val="en-GB"/>
        </w:rPr>
        <w:t xml:space="preserve">Figure </w:t>
      </w:r>
      <w:r w:rsidRPr="006D1E7F">
        <w:rPr>
          <w:lang w:val="en-GB"/>
        </w:rPr>
        <w:t>3.10.4</w:t>
      </w:r>
      <w:r>
        <w:rPr>
          <w:lang w:val="en-GB"/>
        </w:rPr>
        <w:t>.6</w:t>
      </w:r>
      <w:r w:rsidRPr="00F758FE">
        <w:rPr>
          <w:lang w:val="en-GB"/>
        </w:rPr>
        <w:t>: Student View Attendance Page</w:t>
      </w:r>
    </w:p>
    <w:p w14:paraId="542F1E7C" w14:textId="77777777" w:rsidR="006D1E7F" w:rsidRDefault="006D1E7F" w:rsidP="00220A91">
      <w:pPr>
        <w:jc w:val="center"/>
        <w:rPr>
          <w:lang w:val="en-GB"/>
        </w:rPr>
        <w:pPrChange w:id="1342" w:author="Teoh Xuan Xuan" w:date="2025-05-25T20:40:00Z" w16du:dateUtc="2025-05-25T12:40:00Z">
          <w:pPr/>
        </w:pPrChange>
      </w:pPr>
      <w:r>
        <w:rPr>
          <w:noProof/>
          <w:lang w:val="en-GB"/>
        </w:rPr>
        <w:lastRenderedPageBreak/>
        <w:drawing>
          <wp:inline distT="0" distB="0" distL="0" distR="0" wp14:anchorId="3B15A384" wp14:editId="482EE1EF">
            <wp:extent cx="4995267" cy="3552190"/>
            <wp:effectExtent l="0" t="0" r="0" b="0"/>
            <wp:docPr id="10377968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05717" cy="3559621"/>
                    </a:xfrm>
                    <a:prstGeom prst="rect">
                      <a:avLst/>
                    </a:prstGeom>
                    <a:noFill/>
                  </pic:spPr>
                </pic:pic>
              </a:graphicData>
            </a:graphic>
          </wp:inline>
        </w:drawing>
      </w:r>
    </w:p>
    <w:p w14:paraId="2EB167C5" w14:textId="48575114" w:rsidR="006D1E7F" w:rsidRDefault="006D1E7F" w:rsidP="00220A91">
      <w:pPr>
        <w:pStyle w:val="Quote"/>
        <w:rPr>
          <w:ins w:id="1343" w:author="Teoh Xuan Xuan" w:date="2025-05-25T20:40:00Z" w16du:dateUtc="2025-05-25T12:40:00Z"/>
          <w:lang w:val="en-GB"/>
        </w:rPr>
      </w:pPr>
      <w:r w:rsidRPr="00F758FE">
        <w:rPr>
          <w:lang w:val="en-GB"/>
        </w:rPr>
        <w:t xml:space="preserve">Figure </w:t>
      </w:r>
      <w:r w:rsidRPr="006D1E7F">
        <w:rPr>
          <w:lang w:val="en-GB"/>
        </w:rPr>
        <w:t>3.10.4</w:t>
      </w:r>
      <w:r>
        <w:rPr>
          <w:lang w:val="en-GB"/>
        </w:rPr>
        <w:t>.7</w:t>
      </w:r>
      <w:r w:rsidRPr="00F758FE">
        <w:rPr>
          <w:lang w:val="en-GB"/>
        </w:rPr>
        <w:t>: Student View Attendance Page</w:t>
      </w:r>
    </w:p>
    <w:p w14:paraId="4035BB9F" w14:textId="77777777" w:rsidR="00220A91" w:rsidRPr="00220A91" w:rsidRDefault="00220A91" w:rsidP="00220A91">
      <w:pPr>
        <w:rPr>
          <w:lang w:val="en-GB"/>
          <w:rPrChange w:id="1344" w:author="Teoh Xuan Xuan" w:date="2025-05-25T20:40:00Z" w16du:dateUtc="2025-05-25T12:40:00Z">
            <w:rPr>
              <w:i/>
              <w:iCs/>
              <w:lang w:val="en-GB"/>
            </w:rPr>
          </w:rPrChange>
        </w:rPr>
        <w:pPrChange w:id="1345" w:author="Teoh Xuan Xuan" w:date="2025-05-25T20:40:00Z" w16du:dateUtc="2025-05-25T12:40:00Z">
          <w:pPr>
            <w:jc w:val="center"/>
          </w:pPr>
        </w:pPrChange>
      </w:pPr>
    </w:p>
    <w:p w14:paraId="66E6B98B" w14:textId="77777777" w:rsidR="006D1E7F" w:rsidRDefault="006D1E7F" w:rsidP="00220A91">
      <w:pPr>
        <w:jc w:val="center"/>
        <w:rPr>
          <w:lang w:val="en-GB"/>
        </w:rPr>
        <w:pPrChange w:id="1346" w:author="Teoh Xuan Xuan" w:date="2025-05-25T20:40:00Z" w16du:dateUtc="2025-05-25T12:40:00Z">
          <w:pPr/>
        </w:pPrChange>
      </w:pPr>
      <w:r>
        <w:rPr>
          <w:noProof/>
          <w:lang w:val="en-GB"/>
        </w:rPr>
        <w:drawing>
          <wp:inline distT="0" distB="0" distL="0" distR="0" wp14:anchorId="499E65A4" wp14:editId="5CAE19EC">
            <wp:extent cx="4895701" cy="3481388"/>
            <wp:effectExtent l="0" t="0" r="635" b="5080"/>
            <wp:docPr id="2017745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06743" cy="3489240"/>
                    </a:xfrm>
                    <a:prstGeom prst="rect">
                      <a:avLst/>
                    </a:prstGeom>
                    <a:noFill/>
                  </pic:spPr>
                </pic:pic>
              </a:graphicData>
            </a:graphic>
          </wp:inline>
        </w:drawing>
      </w:r>
    </w:p>
    <w:p w14:paraId="3C69068D" w14:textId="73ADF5CA" w:rsidR="006D1E7F" w:rsidRPr="00F758FE" w:rsidRDefault="006D1E7F" w:rsidP="00220A91">
      <w:pPr>
        <w:pStyle w:val="Quote"/>
        <w:rPr>
          <w:lang w:val="en-GB"/>
        </w:rPr>
        <w:pPrChange w:id="1347" w:author="Teoh Xuan Xuan" w:date="2025-05-25T20:40:00Z" w16du:dateUtc="2025-05-25T12:40:00Z">
          <w:pPr>
            <w:jc w:val="center"/>
          </w:pPr>
        </w:pPrChange>
      </w:pPr>
      <w:r w:rsidRPr="00F758FE">
        <w:rPr>
          <w:lang w:val="en-GB"/>
        </w:rPr>
        <w:t xml:space="preserve">Figure </w:t>
      </w:r>
      <w:r w:rsidRPr="006D1E7F">
        <w:rPr>
          <w:lang w:val="en-GB"/>
        </w:rPr>
        <w:t>3.10.4</w:t>
      </w:r>
      <w:r>
        <w:rPr>
          <w:lang w:val="en-GB"/>
        </w:rPr>
        <w:t>.8</w:t>
      </w:r>
      <w:r w:rsidRPr="00F758FE">
        <w:rPr>
          <w:lang w:val="en-GB"/>
        </w:rPr>
        <w:t>: Student View Billing Page 1</w:t>
      </w:r>
    </w:p>
    <w:p w14:paraId="242D2F22" w14:textId="77777777" w:rsidR="006D1E7F" w:rsidRDefault="006D1E7F" w:rsidP="00220A91">
      <w:pPr>
        <w:jc w:val="center"/>
        <w:rPr>
          <w:lang w:val="en-GB"/>
        </w:rPr>
        <w:pPrChange w:id="1348" w:author="Teoh Xuan Xuan" w:date="2025-05-25T20:40:00Z" w16du:dateUtc="2025-05-25T12:40:00Z">
          <w:pPr/>
        </w:pPrChange>
      </w:pPr>
      <w:r>
        <w:rPr>
          <w:noProof/>
          <w:lang w:val="en-GB"/>
        </w:rPr>
        <w:lastRenderedPageBreak/>
        <w:drawing>
          <wp:inline distT="0" distB="0" distL="0" distR="0" wp14:anchorId="1E25484E" wp14:editId="17539C73">
            <wp:extent cx="4933356" cy="3508164"/>
            <wp:effectExtent l="0" t="0" r="635" b="0"/>
            <wp:docPr id="6211971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45901" cy="3517085"/>
                    </a:xfrm>
                    <a:prstGeom prst="rect">
                      <a:avLst/>
                    </a:prstGeom>
                    <a:noFill/>
                  </pic:spPr>
                </pic:pic>
              </a:graphicData>
            </a:graphic>
          </wp:inline>
        </w:drawing>
      </w:r>
    </w:p>
    <w:p w14:paraId="7475F202" w14:textId="0D1FC628" w:rsidR="006D1E7F" w:rsidRDefault="006D1E7F" w:rsidP="00220A91">
      <w:pPr>
        <w:pStyle w:val="Quote"/>
        <w:rPr>
          <w:ins w:id="1349" w:author="Teoh Xuan Xuan" w:date="2025-05-25T20:40:00Z" w16du:dateUtc="2025-05-25T12:40:00Z"/>
          <w:lang w:val="en-GB"/>
        </w:rPr>
      </w:pPr>
      <w:r w:rsidRPr="00F758FE">
        <w:rPr>
          <w:lang w:val="en-GB"/>
        </w:rPr>
        <w:t xml:space="preserve">Figure </w:t>
      </w:r>
      <w:r w:rsidRPr="006D1E7F">
        <w:rPr>
          <w:lang w:val="en-GB"/>
        </w:rPr>
        <w:t>3.10.4</w:t>
      </w:r>
      <w:r>
        <w:rPr>
          <w:lang w:val="en-GB"/>
        </w:rPr>
        <w:t>.9</w:t>
      </w:r>
      <w:r w:rsidRPr="00F758FE">
        <w:rPr>
          <w:lang w:val="en-GB"/>
        </w:rPr>
        <w:t>: Student View Billing Page 2</w:t>
      </w:r>
    </w:p>
    <w:p w14:paraId="242B5E03" w14:textId="77777777" w:rsidR="00220A91" w:rsidRPr="00220A91" w:rsidRDefault="00220A91" w:rsidP="00220A91">
      <w:pPr>
        <w:rPr>
          <w:lang w:val="en-GB"/>
          <w:rPrChange w:id="1350" w:author="Teoh Xuan Xuan" w:date="2025-05-25T20:40:00Z" w16du:dateUtc="2025-05-25T12:40:00Z">
            <w:rPr>
              <w:i/>
              <w:iCs/>
              <w:lang w:val="en-GB"/>
            </w:rPr>
          </w:rPrChange>
        </w:rPr>
        <w:pPrChange w:id="1351" w:author="Teoh Xuan Xuan" w:date="2025-05-25T20:40:00Z" w16du:dateUtc="2025-05-25T12:40:00Z">
          <w:pPr>
            <w:jc w:val="center"/>
          </w:pPr>
        </w:pPrChange>
      </w:pPr>
    </w:p>
    <w:p w14:paraId="6BD21B94" w14:textId="77777777" w:rsidR="006D1E7F" w:rsidRDefault="006D1E7F" w:rsidP="00220A91">
      <w:pPr>
        <w:jc w:val="center"/>
        <w:rPr>
          <w:lang w:val="en-GB"/>
        </w:rPr>
        <w:pPrChange w:id="1352" w:author="Teoh Xuan Xuan" w:date="2025-05-25T20:40:00Z" w16du:dateUtc="2025-05-25T12:40:00Z">
          <w:pPr/>
        </w:pPrChange>
      </w:pPr>
      <w:r>
        <w:rPr>
          <w:noProof/>
          <w:lang w:val="en-GB"/>
        </w:rPr>
        <w:drawing>
          <wp:inline distT="0" distB="0" distL="0" distR="0" wp14:anchorId="7DA59F85" wp14:editId="55E5B6EA">
            <wp:extent cx="4847927" cy="3447415"/>
            <wp:effectExtent l="0" t="0" r="0" b="635"/>
            <wp:docPr id="20709346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53915" cy="3451673"/>
                    </a:xfrm>
                    <a:prstGeom prst="rect">
                      <a:avLst/>
                    </a:prstGeom>
                    <a:noFill/>
                  </pic:spPr>
                </pic:pic>
              </a:graphicData>
            </a:graphic>
          </wp:inline>
        </w:drawing>
      </w:r>
    </w:p>
    <w:p w14:paraId="7678E97C" w14:textId="5055069B" w:rsidR="006D1E7F" w:rsidRPr="00F758FE" w:rsidRDefault="006D1E7F" w:rsidP="00220A91">
      <w:pPr>
        <w:pStyle w:val="Quote"/>
        <w:rPr>
          <w:lang w:val="en-GB"/>
        </w:rPr>
        <w:pPrChange w:id="1353" w:author="Teoh Xuan Xuan" w:date="2025-05-25T20:40:00Z" w16du:dateUtc="2025-05-25T12:40:00Z">
          <w:pPr>
            <w:jc w:val="center"/>
          </w:pPr>
        </w:pPrChange>
      </w:pPr>
      <w:r w:rsidRPr="00F758FE">
        <w:rPr>
          <w:lang w:val="en-GB"/>
        </w:rPr>
        <w:t xml:space="preserve">Figure </w:t>
      </w:r>
      <w:r w:rsidRPr="006D1E7F">
        <w:rPr>
          <w:lang w:val="en-GB"/>
        </w:rPr>
        <w:t>3.10.4</w:t>
      </w:r>
      <w:r>
        <w:rPr>
          <w:lang w:val="en-GB"/>
        </w:rPr>
        <w:t>.10</w:t>
      </w:r>
      <w:r w:rsidRPr="00F758FE">
        <w:rPr>
          <w:lang w:val="en-GB"/>
        </w:rPr>
        <w:t>: Student Book Class Page</w:t>
      </w:r>
    </w:p>
    <w:p w14:paraId="17A22978" w14:textId="77777777" w:rsidR="006D1E7F" w:rsidRDefault="006D1E7F" w:rsidP="00220A91">
      <w:pPr>
        <w:jc w:val="center"/>
        <w:rPr>
          <w:lang w:val="en-GB"/>
        </w:rPr>
        <w:pPrChange w:id="1354" w:author="Teoh Xuan Xuan" w:date="2025-05-25T20:40:00Z" w16du:dateUtc="2025-05-25T12:40:00Z">
          <w:pPr/>
        </w:pPrChange>
      </w:pPr>
      <w:r>
        <w:rPr>
          <w:noProof/>
          <w:lang w:val="en-GB"/>
        </w:rPr>
        <w:lastRenderedPageBreak/>
        <w:drawing>
          <wp:inline distT="0" distB="0" distL="0" distR="0" wp14:anchorId="68A703C0" wp14:editId="6A47C74C">
            <wp:extent cx="4909820" cy="3491428"/>
            <wp:effectExtent l="0" t="0" r="5080" b="0"/>
            <wp:docPr id="5620615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32340" cy="3507442"/>
                    </a:xfrm>
                    <a:prstGeom prst="rect">
                      <a:avLst/>
                    </a:prstGeom>
                    <a:noFill/>
                  </pic:spPr>
                </pic:pic>
              </a:graphicData>
            </a:graphic>
          </wp:inline>
        </w:drawing>
      </w:r>
    </w:p>
    <w:p w14:paraId="431D97F7" w14:textId="4ED88641" w:rsidR="006D1E7F" w:rsidRPr="00F758FE" w:rsidRDefault="006D1E7F" w:rsidP="00220A91">
      <w:pPr>
        <w:pStyle w:val="Quote"/>
        <w:rPr>
          <w:lang w:val="en-GB"/>
        </w:rPr>
        <w:pPrChange w:id="1355" w:author="Teoh Xuan Xuan" w:date="2025-05-25T20:40:00Z" w16du:dateUtc="2025-05-25T12:40:00Z">
          <w:pPr>
            <w:jc w:val="center"/>
          </w:pPr>
        </w:pPrChange>
      </w:pPr>
      <w:r w:rsidRPr="00F758FE">
        <w:rPr>
          <w:lang w:val="en-GB"/>
        </w:rPr>
        <w:t xml:space="preserve">Figure </w:t>
      </w:r>
      <w:r w:rsidRPr="006D1E7F">
        <w:rPr>
          <w:lang w:val="en-GB"/>
        </w:rPr>
        <w:t>3.10.4</w:t>
      </w:r>
      <w:r>
        <w:rPr>
          <w:lang w:val="en-GB"/>
        </w:rPr>
        <w:t>.11</w:t>
      </w:r>
      <w:r w:rsidRPr="00F758FE">
        <w:rPr>
          <w:lang w:val="en-GB"/>
        </w:rPr>
        <w:t>: Student Announcements Page</w:t>
      </w:r>
    </w:p>
    <w:p w14:paraId="18745379" w14:textId="77777777" w:rsidR="00E5322F" w:rsidRDefault="00E5322F" w:rsidP="00E5322F"/>
    <w:p w14:paraId="09DBA7E3" w14:textId="77777777" w:rsidR="00E5322F" w:rsidRDefault="00E5322F" w:rsidP="00E5322F"/>
    <w:p w14:paraId="27D922E9" w14:textId="77777777" w:rsidR="00220A91" w:rsidRDefault="00220A91">
      <w:pPr>
        <w:rPr>
          <w:ins w:id="1356" w:author="Teoh Xuan Xuan" w:date="2025-05-25T20:40:00Z" w16du:dateUtc="2025-05-25T12:40:00Z"/>
          <w:rFonts w:eastAsiaTheme="majorEastAsia" w:cstheme="majorBidi"/>
          <w:b/>
          <w:iCs/>
          <w:sz w:val="26"/>
        </w:rPr>
      </w:pPr>
      <w:ins w:id="1357" w:author="Teoh Xuan Xuan" w:date="2025-05-25T20:40:00Z" w16du:dateUtc="2025-05-25T12:40:00Z">
        <w:r>
          <w:br w:type="page"/>
        </w:r>
      </w:ins>
    </w:p>
    <w:p w14:paraId="6011BCCF" w14:textId="7B4F2F5E" w:rsidR="00E5322F" w:rsidRDefault="00E5322F" w:rsidP="004672A7">
      <w:pPr>
        <w:pStyle w:val="Heading3"/>
      </w:pPr>
      <w:del w:id="1358" w:author="Teoh Xuan Xuan" w:date="2025-05-25T20:40:00Z" w16du:dateUtc="2025-05-25T12:40:00Z">
        <w:r w:rsidRPr="00DF6A52" w:rsidDel="00220A91">
          <w:lastRenderedPageBreak/>
          <w:delText> </w:delText>
        </w:r>
        <w:r w:rsidRPr="00DF6A52" w:rsidDel="00220A91">
          <w:delText> </w:delText>
        </w:r>
      </w:del>
      <w:r w:rsidRPr="00DF6A52">
        <w:t>3.</w:t>
      </w:r>
      <w:r>
        <w:rPr>
          <w:rFonts w:hint="eastAsia"/>
        </w:rPr>
        <w:t>10</w:t>
      </w:r>
      <w:r w:rsidRPr="00DF6A52">
        <w:t>.</w:t>
      </w:r>
      <w:r>
        <w:t>5</w:t>
      </w:r>
      <w:r w:rsidRPr="00DF6A52">
        <w:t xml:space="preserve"> Perspective-Based Reading</w:t>
      </w:r>
    </w:p>
    <w:p w14:paraId="3638F3A6" w14:textId="16C46B46" w:rsidR="006D1E7F" w:rsidRDefault="006D1E7F" w:rsidP="00220A91">
      <w:pPr>
        <w:spacing w:line="276" w:lineRule="auto"/>
        <w:jc w:val="both"/>
        <w:pPrChange w:id="1359" w:author="Teoh Xuan Xuan" w:date="2025-05-25T20:40:00Z" w16du:dateUtc="2025-05-25T12:40:00Z">
          <w:pPr/>
        </w:pPrChange>
      </w:pPr>
      <w:r>
        <w:t xml:space="preserve">The table below outlines the features, feedback, and user-role-specific concerns derived from Perspective-Based Reading (PBR) conducted on early drafts of the </w:t>
      </w:r>
      <w:proofErr w:type="spellStart"/>
      <w:r>
        <w:t>myMMU</w:t>
      </w:r>
      <w:proofErr w:type="spellEnd"/>
      <w:r>
        <w:t xml:space="preserve"> University Communication and Services Portal. This technique involved internal reviewers role-playing as different stakeholder types — students, lecturers, parents, and admins — to evaluate draft requirements, </w:t>
      </w:r>
      <w:proofErr w:type="spellStart"/>
      <w:r>
        <w:t>mockups</w:t>
      </w:r>
      <w:proofErr w:type="spellEnd"/>
      <w:r>
        <w:t>, and scenarios.</w:t>
      </w:r>
    </w:p>
    <w:p w14:paraId="41E7F2D5" w14:textId="77777777" w:rsidR="006D1E7F" w:rsidRDefault="006D1E7F" w:rsidP="00220A91">
      <w:pPr>
        <w:spacing w:line="276" w:lineRule="auto"/>
        <w:jc w:val="both"/>
        <w:pPrChange w:id="1360" w:author="Teoh Xuan Xuan" w:date="2025-05-25T20:40:00Z" w16du:dateUtc="2025-05-25T12:40:00Z">
          <w:pPr/>
        </w:pPrChange>
      </w:pPr>
    </w:p>
    <w:p w14:paraId="6E30C566" w14:textId="7A5BB2D0" w:rsidR="00E5322F" w:rsidRDefault="006D1E7F" w:rsidP="00220A91">
      <w:pPr>
        <w:spacing w:line="276" w:lineRule="auto"/>
        <w:jc w:val="both"/>
        <w:pPrChange w:id="1361" w:author="Teoh Xuan Xuan" w:date="2025-05-25T20:40:00Z" w16du:dateUtc="2025-05-25T12:40:00Z">
          <w:pPr/>
        </w:pPrChange>
      </w:pPr>
      <w:r>
        <w:t>This process ensured that the system’s design aligns with each role’s expectations and highlights overlooked needs or inconsistencies. The findings were derived from multiple sources, including questionnaire results, interview feedback, and prototype reviews.</w:t>
      </w:r>
    </w:p>
    <w:p w14:paraId="569AFCFC" w14:textId="77777777" w:rsidR="00220A91" w:rsidRDefault="00220A91" w:rsidP="003C64E0">
      <w:pPr>
        <w:jc w:val="center"/>
        <w:rPr>
          <w:ins w:id="1362" w:author="Teoh Xuan Xuan" w:date="2025-05-25T20:40:00Z" w16du:dateUtc="2025-05-25T12:40:00Z"/>
          <w:i/>
          <w:iCs/>
        </w:rPr>
      </w:pPr>
    </w:p>
    <w:p w14:paraId="21ABD3F2" w14:textId="72A2476C" w:rsidR="00E5322F" w:rsidRPr="003C64E0" w:rsidRDefault="006D1E7F" w:rsidP="00220A91">
      <w:pPr>
        <w:pStyle w:val="Quote"/>
        <w:pPrChange w:id="1363" w:author="Teoh Xuan Xuan" w:date="2025-05-25T20:40:00Z" w16du:dateUtc="2025-05-25T12:40:00Z">
          <w:pPr>
            <w:jc w:val="center"/>
          </w:pPr>
        </w:pPrChange>
      </w:pPr>
      <w:r w:rsidRPr="003C64E0">
        <w:t>Table 3.10.5: Perspective-Based Reading Table</w:t>
      </w:r>
    </w:p>
    <w:tbl>
      <w:tblPr>
        <w:tblStyle w:val="TableGrid"/>
        <w:tblW w:w="0" w:type="auto"/>
        <w:tblLook w:val="04A0" w:firstRow="1" w:lastRow="0" w:firstColumn="1" w:lastColumn="0" w:noHBand="0" w:noVBand="1"/>
      </w:tblPr>
      <w:tblGrid>
        <w:gridCol w:w="2263"/>
        <w:gridCol w:w="4395"/>
        <w:gridCol w:w="1982"/>
      </w:tblGrid>
      <w:tr w:rsidR="006D1E7F" w:rsidRPr="00561BC3" w14:paraId="315F5590" w14:textId="77777777" w:rsidTr="006D1E7F">
        <w:tc>
          <w:tcPr>
            <w:tcW w:w="2263" w:type="dxa"/>
          </w:tcPr>
          <w:p w14:paraId="7AAF451A" w14:textId="77777777" w:rsidR="006D1E7F" w:rsidRPr="003C64E0" w:rsidRDefault="006D1E7F" w:rsidP="00AF79ED">
            <w:pPr>
              <w:rPr>
                <w:rFonts w:cs="Times New Roman"/>
                <w:b/>
                <w:bCs/>
              </w:rPr>
            </w:pPr>
            <w:r w:rsidRPr="003C64E0">
              <w:rPr>
                <w:rFonts w:cs="Times New Roman"/>
                <w:b/>
                <w:bCs/>
              </w:rPr>
              <w:t>Features / Requests / Opinions</w:t>
            </w:r>
          </w:p>
        </w:tc>
        <w:tc>
          <w:tcPr>
            <w:tcW w:w="4395" w:type="dxa"/>
          </w:tcPr>
          <w:p w14:paraId="30FAF8F9" w14:textId="77777777" w:rsidR="006D1E7F" w:rsidRPr="003C64E0" w:rsidRDefault="006D1E7F" w:rsidP="00AF79ED">
            <w:pPr>
              <w:rPr>
                <w:rFonts w:cs="Times New Roman"/>
                <w:b/>
                <w:bCs/>
              </w:rPr>
            </w:pPr>
            <w:r w:rsidRPr="003C64E0">
              <w:rPr>
                <w:rFonts w:cs="Times New Roman"/>
                <w:b/>
                <w:bCs/>
              </w:rPr>
              <w:t>Description</w:t>
            </w:r>
          </w:p>
        </w:tc>
        <w:tc>
          <w:tcPr>
            <w:tcW w:w="1982" w:type="dxa"/>
          </w:tcPr>
          <w:p w14:paraId="272E2C1E" w14:textId="77777777" w:rsidR="006D1E7F" w:rsidRPr="003C64E0" w:rsidRDefault="006D1E7F" w:rsidP="00AF79ED">
            <w:pPr>
              <w:rPr>
                <w:rFonts w:cs="Times New Roman"/>
                <w:b/>
                <w:bCs/>
              </w:rPr>
            </w:pPr>
            <w:r w:rsidRPr="003C64E0">
              <w:rPr>
                <w:rFonts w:cs="Times New Roman"/>
                <w:b/>
                <w:bCs/>
              </w:rPr>
              <w:t>Requirement ID</w:t>
            </w:r>
          </w:p>
        </w:tc>
      </w:tr>
      <w:tr w:rsidR="006D1E7F" w:rsidRPr="00561BC3" w14:paraId="4149C90F" w14:textId="77777777" w:rsidTr="006D1E7F">
        <w:tc>
          <w:tcPr>
            <w:tcW w:w="2263" w:type="dxa"/>
          </w:tcPr>
          <w:p w14:paraId="316246E9" w14:textId="77777777" w:rsidR="006D1E7F" w:rsidRPr="00561BC3" w:rsidRDefault="006D1E7F" w:rsidP="00AF79ED">
            <w:pPr>
              <w:rPr>
                <w:rFonts w:cs="Times New Roman"/>
              </w:rPr>
            </w:pPr>
            <w:r w:rsidRPr="00561BC3">
              <w:rPr>
                <w:rFonts w:cs="Times New Roman"/>
              </w:rPr>
              <w:t>Extended Sign-In Session</w:t>
            </w:r>
          </w:p>
        </w:tc>
        <w:tc>
          <w:tcPr>
            <w:tcW w:w="4395" w:type="dxa"/>
          </w:tcPr>
          <w:p w14:paraId="22472B11" w14:textId="77777777" w:rsidR="006D1E7F" w:rsidRPr="00561BC3" w:rsidRDefault="006D1E7F" w:rsidP="00AF79ED">
            <w:pPr>
              <w:rPr>
                <w:rFonts w:cs="Times New Roman"/>
              </w:rPr>
            </w:pPr>
            <w:r w:rsidRPr="00561BC3">
              <w:rPr>
                <w:rFonts w:cs="Times New Roman"/>
              </w:rPr>
              <w:t>Students requested longer login durations and a 'Remember Me' feature to reduce frequent re-authentication.</w:t>
            </w:r>
          </w:p>
        </w:tc>
        <w:tc>
          <w:tcPr>
            <w:tcW w:w="1982" w:type="dxa"/>
          </w:tcPr>
          <w:p w14:paraId="1F4BFD86" w14:textId="77777777" w:rsidR="006D1E7F" w:rsidRPr="00561BC3" w:rsidRDefault="006D1E7F" w:rsidP="00AF79ED">
            <w:pPr>
              <w:rPr>
                <w:rFonts w:cs="Times New Roman"/>
              </w:rPr>
            </w:pPr>
            <w:r w:rsidRPr="00561BC3">
              <w:rPr>
                <w:rFonts w:cs="Times New Roman"/>
              </w:rPr>
              <w:t>REQ_UCSP001</w:t>
            </w:r>
          </w:p>
        </w:tc>
      </w:tr>
      <w:tr w:rsidR="006D1E7F" w:rsidRPr="00561BC3" w14:paraId="4F316710" w14:textId="77777777" w:rsidTr="006D1E7F">
        <w:tc>
          <w:tcPr>
            <w:tcW w:w="2263" w:type="dxa"/>
          </w:tcPr>
          <w:p w14:paraId="46B313F3" w14:textId="77777777" w:rsidR="006D1E7F" w:rsidRPr="00561BC3" w:rsidRDefault="006D1E7F" w:rsidP="00AF79ED">
            <w:pPr>
              <w:rPr>
                <w:rFonts w:cs="Times New Roman"/>
              </w:rPr>
            </w:pPr>
            <w:r w:rsidRPr="00561BC3">
              <w:rPr>
                <w:rFonts w:cs="Times New Roman"/>
              </w:rPr>
              <w:t>SMS Notification Settings</w:t>
            </w:r>
          </w:p>
        </w:tc>
        <w:tc>
          <w:tcPr>
            <w:tcW w:w="4395" w:type="dxa"/>
          </w:tcPr>
          <w:p w14:paraId="5F112066" w14:textId="77777777" w:rsidR="006D1E7F" w:rsidRPr="00561BC3" w:rsidRDefault="006D1E7F" w:rsidP="00AF79ED">
            <w:pPr>
              <w:rPr>
                <w:rFonts w:cs="Times New Roman"/>
              </w:rPr>
            </w:pPr>
            <w:r w:rsidRPr="00561BC3">
              <w:rPr>
                <w:rFonts w:cs="Times New Roman"/>
              </w:rPr>
              <w:t>Parents highlighted the need for configurable SMS alert preferences to avoid unwanted messages.</w:t>
            </w:r>
          </w:p>
        </w:tc>
        <w:tc>
          <w:tcPr>
            <w:tcW w:w="1982" w:type="dxa"/>
          </w:tcPr>
          <w:p w14:paraId="2F14E211" w14:textId="77777777" w:rsidR="006D1E7F" w:rsidRPr="00561BC3" w:rsidRDefault="006D1E7F" w:rsidP="00AF79ED">
            <w:pPr>
              <w:rPr>
                <w:rFonts w:cs="Times New Roman"/>
              </w:rPr>
            </w:pPr>
            <w:r w:rsidRPr="00561BC3">
              <w:rPr>
                <w:rFonts w:cs="Times New Roman"/>
              </w:rPr>
              <w:t>REQ_UCSP002</w:t>
            </w:r>
          </w:p>
        </w:tc>
      </w:tr>
      <w:tr w:rsidR="006D1E7F" w:rsidRPr="00561BC3" w14:paraId="75874816" w14:textId="77777777" w:rsidTr="006D1E7F">
        <w:tc>
          <w:tcPr>
            <w:tcW w:w="2263" w:type="dxa"/>
          </w:tcPr>
          <w:p w14:paraId="354BB631" w14:textId="77777777" w:rsidR="006D1E7F" w:rsidRPr="00561BC3" w:rsidRDefault="006D1E7F" w:rsidP="00AF79ED">
            <w:pPr>
              <w:rPr>
                <w:rFonts w:cs="Times New Roman"/>
              </w:rPr>
            </w:pPr>
            <w:r w:rsidRPr="00561BC3">
              <w:rPr>
                <w:rFonts w:cs="Times New Roman"/>
              </w:rPr>
              <w:t>Bulk Grade Upload</w:t>
            </w:r>
          </w:p>
        </w:tc>
        <w:tc>
          <w:tcPr>
            <w:tcW w:w="4395" w:type="dxa"/>
          </w:tcPr>
          <w:p w14:paraId="3499466D" w14:textId="77777777" w:rsidR="006D1E7F" w:rsidRPr="00561BC3" w:rsidRDefault="006D1E7F" w:rsidP="00AF79ED">
            <w:pPr>
              <w:rPr>
                <w:rFonts w:cs="Times New Roman"/>
              </w:rPr>
            </w:pPr>
            <w:r w:rsidRPr="00561BC3">
              <w:rPr>
                <w:rFonts w:cs="Times New Roman"/>
              </w:rPr>
              <w:t>Lecturers suggested having an option to upload student grades in bulk and reuse previous announcement drafts.</w:t>
            </w:r>
          </w:p>
        </w:tc>
        <w:tc>
          <w:tcPr>
            <w:tcW w:w="1982" w:type="dxa"/>
          </w:tcPr>
          <w:p w14:paraId="772F8827" w14:textId="77777777" w:rsidR="006D1E7F" w:rsidRPr="00561BC3" w:rsidRDefault="006D1E7F" w:rsidP="00AF79ED">
            <w:pPr>
              <w:rPr>
                <w:rFonts w:cs="Times New Roman"/>
              </w:rPr>
            </w:pPr>
            <w:r w:rsidRPr="00561BC3">
              <w:rPr>
                <w:rFonts w:cs="Times New Roman"/>
              </w:rPr>
              <w:t>REQ_UCSP003</w:t>
            </w:r>
          </w:p>
        </w:tc>
      </w:tr>
      <w:tr w:rsidR="006D1E7F" w:rsidRPr="00561BC3" w14:paraId="419BC68F" w14:textId="77777777" w:rsidTr="006D1E7F">
        <w:tc>
          <w:tcPr>
            <w:tcW w:w="2263" w:type="dxa"/>
          </w:tcPr>
          <w:p w14:paraId="61E56103" w14:textId="77777777" w:rsidR="006D1E7F" w:rsidRPr="00561BC3" w:rsidRDefault="006D1E7F" w:rsidP="00AF79ED">
            <w:pPr>
              <w:rPr>
                <w:rFonts w:cs="Times New Roman"/>
              </w:rPr>
            </w:pPr>
            <w:r w:rsidRPr="00561BC3">
              <w:rPr>
                <w:rFonts w:cs="Times New Roman"/>
              </w:rPr>
              <w:t>Booking Request Status Visibility</w:t>
            </w:r>
          </w:p>
        </w:tc>
        <w:tc>
          <w:tcPr>
            <w:tcW w:w="4395" w:type="dxa"/>
          </w:tcPr>
          <w:p w14:paraId="37C79505" w14:textId="77777777" w:rsidR="006D1E7F" w:rsidRPr="00561BC3" w:rsidRDefault="006D1E7F" w:rsidP="00AF79ED">
            <w:pPr>
              <w:rPr>
                <w:rFonts w:cs="Times New Roman"/>
              </w:rPr>
            </w:pPr>
            <w:r w:rsidRPr="00561BC3">
              <w:rPr>
                <w:rFonts w:cs="Times New Roman"/>
              </w:rPr>
              <w:t>Admins identified the lack of status indicators for pending classroom bookings and requested a clearer interface for managing them.</w:t>
            </w:r>
          </w:p>
        </w:tc>
        <w:tc>
          <w:tcPr>
            <w:tcW w:w="1982" w:type="dxa"/>
          </w:tcPr>
          <w:p w14:paraId="7EACADFD" w14:textId="77777777" w:rsidR="006D1E7F" w:rsidRPr="00561BC3" w:rsidRDefault="006D1E7F" w:rsidP="00AF79ED">
            <w:pPr>
              <w:rPr>
                <w:rFonts w:cs="Times New Roman"/>
              </w:rPr>
            </w:pPr>
            <w:r w:rsidRPr="00561BC3">
              <w:rPr>
                <w:rFonts w:cs="Times New Roman"/>
              </w:rPr>
              <w:t>REQ_UCSP004</w:t>
            </w:r>
          </w:p>
        </w:tc>
      </w:tr>
      <w:tr w:rsidR="006D1E7F" w:rsidRPr="00561BC3" w14:paraId="3A52478D" w14:textId="77777777" w:rsidTr="006D1E7F">
        <w:tc>
          <w:tcPr>
            <w:tcW w:w="2263" w:type="dxa"/>
          </w:tcPr>
          <w:p w14:paraId="101D3B56" w14:textId="77777777" w:rsidR="006D1E7F" w:rsidRPr="00561BC3" w:rsidRDefault="006D1E7F" w:rsidP="00AF79ED">
            <w:pPr>
              <w:rPr>
                <w:rFonts w:cs="Times New Roman"/>
              </w:rPr>
            </w:pPr>
            <w:r w:rsidRPr="00561BC3">
              <w:rPr>
                <w:rFonts w:cs="Times New Roman"/>
              </w:rPr>
              <w:t>Dashboard Consolidation</w:t>
            </w:r>
          </w:p>
        </w:tc>
        <w:tc>
          <w:tcPr>
            <w:tcW w:w="4395" w:type="dxa"/>
          </w:tcPr>
          <w:p w14:paraId="4C7A0E7C" w14:textId="77777777" w:rsidR="006D1E7F" w:rsidRPr="00561BC3" w:rsidRDefault="006D1E7F" w:rsidP="00AF79ED">
            <w:pPr>
              <w:rPr>
                <w:rFonts w:cs="Times New Roman"/>
              </w:rPr>
            </w:pPr>
            <w:r w:rsidRPr="00561BC3">
              <w:rPr>
                <w:rFonts w:cs="Times New Roman"/>
              </w:rPr>
              <w:t>Students expressed interest in a centralized dashboard combining attendance, grades, announcements, and billing information.</w:t>
            </w:r>
          </w:p>
        </w:tc>
        <w:tc>
          <w:tcPr>
            <w:tcW w:w="1982" w:type="dxa"/>
          </w:tcPr>
          <w:p w14:paraId="018A8663" w14:textId="77777777" w:rsidR="006D1E7F" w:rsidRPr="00561BC3" w:rsidRDefault="006D1E7F" w:rsidP="00AF79ED">
            <w:pPr>
              <w:rPr>
                <w:rFonts w:cs="Times New Roman"/>
              </w:rPr>
            </w:pPr>
            <w:r w:rsidRPr="00561BC3">
              <w:rPr>
                <w:rFonts w:cs="Times New Roman"/>
              </w:rPr>
              <w:t>REQ_UCSP005</w:t>
            </w:r>
          </w:p>
        </w:tc>
      </w:tr>
      <w:tr w:rsidR="006D1E7F" w:rsidRPr="00561BC3" w14:paraId="098C3E0F" w14:textId="77777777" w:rsidTr="006D1E7F">
        <w:tc>
          <w:tcPr>
            <w:tcW w:w="2263" w:type="dxa"/>
          </w:tcPr>
          <w:p w14:paraId="018FBFEC" w14:textId="77777777" w:rsidR="006D1E7F" w:rsidRPr="00561BC3" w:rsidRDefault="006D1E7F" w:rsidP="00AF79ED">
            <w:pPr>
              <w:rPr>
                <w:rFonts w:cs="Times New Roman"/>
              </w:rPr>
            </w:pPr>
            <w:r w:rsidRPr="00561BC3">
              <w:rPr>
                <w:rFonts w:cs="Times New Roman"/>
              </w:rPr>
              <w:t>Assessment Calendar Sync</w:t>
            </w:r>
          </w:p>
        </w:tc>
        <w:tc>
          <w:tcPr>
            <w:tcW w:w="4395" w:type="dxa"/>
          </w:tcPr>
          <w:p w14:paraId="02C27B8F" w14:textId="77777777" w:rsidR="006D1E7F" w:rsidRPr="00561BC3" w:rsidRDefault="006D1E7F" w:rsidP="00AF79ED">
            <w:pPr>
              <w:rPr>
                <w:rFonts w:cs="Times New Roman"/>
              </w:rPr>
            </w:pPr>
            <w:r w:rsidRPr="00561BC3">
              <w:rPr>
                <w:rFonts w:cs="Times New Roman"/>
              </w:rPr>
              <w:t>Lecturers requested syncing assessment schedules with the existing timetable to avoid clashes and improve planning.</w:t>
            </w:r>
          </w:p>
        </w:tc>
        <w:tc>
          <w:tcPr>
            <w:tcW w:w="1982" w:type="dxa"/>
          </w:tcPr>
          <w:p w14:paraId="7A0AC09D" w14:textId="77777777" w:rsidR="006D1E7F" w:rsidRPr="00561BC3" w:rsidRDefault="006D1E7F" w:rsidP="00AF79ED">
            <w:pPr>
              <w:rPr>
                <w:rFonts w:cs="Times New Roman"/>
              </w:rPr>
            </w:pPr>
            <w:r w:rsidRPr="00561BC3">
              <w:rPr>
                <w:rFonts w:cs="Times New Roman"/>
              </w:rPr>
              <w:t>REQ_UCSP006</w:t>
            </w:r>
          </w:p>
        </w:tc>
      </w:tr>
      <w:tr w:rsidR="006D1E7F" w:rsidRPr="00561BC3" w14:paraId="3BCEEDB9" w14:textId="77777777" w:rsidTr="006D1E7F">
        <w:tc>
          <w:tcPr>
            <w:tcW w:w="2263" w:type="dxa"/>
          </w:tcPr>
          <w:p w14:paraId="643589B5" w14:textId="77777777" w:rsidR="006D1E7F" w:rsidRPr="00561BC3" w:rsidRDefault="006D1E7F" w:rsidP="00AF79ED">
            <w:pPr>
              <w:rPr>
                <w:rFonts w:cs="Times New Roman"/>
              </w:rPr>
            </w:pPr>
            <w:r w:rsidRPr="00561BC3">
              <w:rPr>
                <w:rFonts w:cs="Times New Roman"/>
              </w:rPr>
              <w:t>Internal Communication System (Admin)</w:t>
            </w:r>
          </w:p>
        </w:tc>
        <w:tc>
          <w:tcPr>
            <w:tcW w:w="4395" w:type="dxa"/>
          </w:tcPr>
          <w:p w14:paraId="74F0D0CC" w14:textId="77777777" w:rsidR="006D1E7F" w:rsidRPr="00561BC3" w:rsidRDefault="006D1E7F" w:rsidP="00AF79ED">
            <w:pPr>
              <w:rPr>
                <w:rFonts w:cs="Times New Roman"/>
              </w:rPr>
            </w:pPr>
            <w:r w:rsidRPr="00561BC3">
              <w:rPr>
                <w:rFonts w:cs="Times New Roman"/>
              </w:rPr>
              <w:t>Admins proposed a built-in messaging system to respond to student inquiries directly within the portal.</w:t>
            </w:r>
          </w:p>
        </w:tc>
        <w:tc>
          <w:tcPr>
            <w:tcW w:w="1982" w:type="dxa"/>
          </w:tcPr>
          <w:p w14:paraId="55871F77" w14:textId="77777777" w:rsidR="006D1E7F" w:rsidRPr="00561BC3" w:rsidRDefault="006D1E7F" w:rsidP="00AF79ED">
            <w:pPr>
              <w:rPr>
                <w:rFonts w:cs="Times New Roman"/>
              </w:rPr>
            </w:pPr>
            <w:r w:rsidRPr="00561BC3">
              <w:rPr>
                <w:rFonts w:cs="Times New Roman"/>
              </w:rPr>
              <w:t>REQ_UCSP007</w:t>
            </w:r>
          </w:p>
        </w:tc>
      </w:tr>
    </w:tbl>
    <w:p w14:paraId="5C53173C" w14:textId="77777777" w:rsidR="006D1E7F" w:rsidRDefault="006D1E7F" w:rsidP="00E5322F"/>
    <w:p w14:paraId="7D18FC21" w14:textId="77777777" w:rsidR="00E5322F" w:rsidRPr="00E5322F" w:rsidRDefault="00E5322F" w:rsidP="00E5322F"/>
    <w:p w14:paraId="4DD24292" w14:textId="77777777" w:rsidR="00BF4F02" w:rsidRDefault="00BF4F02">
      <w:pPr>
        <w:rPr>
          <w:rFonts w:eastAsiaTheme="majorEastAsia" w:cstheme="majorBidi"/>
          <w:b/>
          <w:sz w:val="32"/>
          <w:szCs w:val="40"/>
        </w:rPr>
      </w:pPr>
      <w:r>
        <w:br w:type="page"/>
      </w:r>
    </w:p>
    <w:p w14:paraId="7DE35289" w14:textId="1FDF1FC3" w:rsidR="00DF6A52" w:rsidRPr="00DF6A52" w:rsidRDefault="00BF4F02" w:rsidP="00DF6A52">
      <w:pPr>
        <w:pStyle w:val="Heading1"/>
      </w:pPr>
      <w:bookmarkStart w:id="1364" w:name="_Toc199027690"/>
      <w:r>
        <w:rPr>
          <w:rFonts w:hint="eastAsia"/>
        </w:rPr>
        <w:lastRenderedPageBreak/>
        <w:t xml:space="preserve">4.0 </w:t>
      </w:r>
      <w:r w:rsidR="00DF6A52" w:rsidRPr="00DF6A52">
        <w:t>Verification</w:t>
      </w:r>
      <w:bookmarkEnd w:id="1364"/>
    </w:p>
    <w:p w14:paraId="14E2581E" w14:textId="77777777" w:rsidR="00DF6A52" w:rsidRDefault="00DF6A52" w:rsidP="008C1A3F">
      <w:pPr>
        <w:pStyle w:val="Heading2"/>
      </w:pPr>
      <w:bookmarkStart w:id="1365" w:name="_Toc199027691"/>
      <w:del w:id="1366" w:author="Teoh Xuan Xuan" w:date="2025-05-25T20:41:00Z" w16du:dateUtc="2025-05-25T12:41:00Z">
        <w:r w:rsidRPr="00DF6A52" w:rsidDel="00220A91">
          <w:delText> </w:delText>
        </w:r>
      </w:del>
      <w:r w:rsidRPr="00DF6A52">
        <w:t>4.1 Verification Approach</w:t>
      </w:r>
      <w:bookmarkEnd w:id="1365"/>
    </w:p>
    <w:p w14:paraId="461D4C0A" w14:textId="77777777" w:rsidR="00952D00" w:rsidRPr="00952D00" w:rsidRDefault="00952D00" w:rsidP="00220A91">
      <w:pPr>
        <w:spacing w:line="276" w:lineRule="auto"/>
        <w:jc w:val="both"/>
        <w:pPrChange w:id="1367" w:author="Teoh Xuan Xuan" w:date="2025-05-25T20:41:00Z" w16du:dateUtc="2025-05-25T12:41:00Z">
          <w:pPr/>
        </w:pPrChange>
      </w:pPr>
      <w:r w:rsidRPr="00952D00">
        <w:t>This section outlines how the system will be verified during development. It describes the testing methods, responsible team members, timeline, and environment used to ensure that the system meets its intended requirements.</w:t>
      </w:r>
    </w:p>
    <w:p w14:paraId="6CFAED87" w14:textId="77777777" w:rsidR="00952D00" w:rsidRPr="00952D00" w:rsidRDefault="00952D00" w:rsidP="00220A91">
      <w:pPr>
        <w:spacing w:line="276" w:lineRule="auto"/>
        <w:jc w:val="both"/>
        <w:pPrChange w:id="1368" w:author="Teoh Xuan Xuan" w:date="2025-05-25T20:41:00Z" w16du:dateUtc="2025-05-25T12:41:00Z">
          <w:pPr/>
        </w:pPrChange>
      </w:pPr>
    </w:p>
    <w:p w14:paraId="71774256" w14:textId="77777777" w:rsidR="00952D00" w:rsidRPr="00952D00" w:rsidRDefault="00952D00" w:rsidP="00220A91">
      <w:pPr>
        <w:pStyle w:val="ListParagraph"/>
        <w:numPr>
          <w:ilvl w:val="0"/>
          <w:numId w:val="31"/>
        </w:numPr>
        <w:spacing w:line="276" w:lineRule="auto"/>
        <w:jc w:val="both"/>
        <w:pPrChange w:id="1369" w:author="Teoh Xuan Xuan" w:date="2025-05-25T20:41:00Z" w16du:dateUtc="2025-05-25T12:41:00Z">
          <w:pPr>
            <w:pStyle w:val="ListParagraph"/>
            <w:numPr>
              <w:numId w:val="31"/>
            </w:numPr>
            <w:ind w:hanging="360"/>
          </w:pPr>
        </w:pPrChange>
      </w:pPr>
      <w:r w:rsidRPr="00952D00">
        <w:t>How:</w:t>
      </w:r>
    </w:p>
    <w:p w14:paraId="0738C579" w14:textId="77777777" w:rsidR="00952D00" w:rsidRPr="00952D00" w:rsidRDefault="00952D00" w:rsidP="00220A91">
      <w:pPr>
        <w:pStyle w:val="ListParagraph"/>
        <w:spacing w:line="276" w:lineRule="auto"/>
        <w:jc w:val="both"/>
        <w:pPrChange w:id="1370" w:author="Teoh Xuan Xuan" w:date="2025-05-25T20:41:00Z" w16du:dateUtc="2025-05-25T12:41:00Z">
          <w:pPr>
            <w:pStyle w:val="ListParagraph"/>
          </w:pPr>
        </w:pPrChange>
      </w:pPr>
      <w:r w:rsidRPr="00952D00">
        <w:t>Functional testing, unit testing, and basic integration testing will be conducted to verify core features such as login, grade viewing, SMS alerts, and booking flows.</w:t>
      </w:r>
    </w:p>
    <w:p w14:paraId="27FC598C" w14:textId="77777777" w:rsidR="00952D00" w:rsidRPr="00952D00" w:rsidRDefault="00952D00" w:rsidP="00220A91">
      <w:pPr>
        <w:spacing w:line="276" w:lineRule="auto"/>
        <w:jc w:val="both"/>
        <w:pPrChange w:id="1371" w:author="Teoh Xuan Xuan" w:date="2025-05-25T20:41:00Z" w16du:dateUtc="2025-05-25T12:41:00Z">
          <w:pPr/>
        </w:pPrChange>
      </w:pPr>
    </w:p>
    <w:p w14:paraId="1704183E" w14:textId="77777777" w:rsidR="00952D00" w:rsidRPr="00952D00" w:rsidRDefault="00952D00" w:rsidP="00220A91">
      <w:pPr>
        <w:pStyle w:val="ListParagraph"/>
        <w:numPr>
          <w:ilvl w:val="0"/>
          <w:numId w:val="31"/>
        </w:numPr>
        <w:spacing w:line="276" w:lineRule="auto"/>
        <w:jc w:val="both"/>
        <w:pPrChange w:id="1372" w:author="Teoh Xuan Xuan" w:date="2025-05-25T20:41:00Z" w16du:dateUtc="2025-05-25T12:41:00Z">
          <w:pPr>
            <w:pStyle w:val="ListParagraph"/>
            <w:numPr>
              <w:numId w:val="31"/>
            </w:numPr>
            <w:ind w:hanging="360"/>
          </w:pPr>
        </w:pPrChange>
      </w:pPr>
      <w:r w:rsidRPr="00952D00">
        <w:t>Who:</w:t>
      </w:r>
    </w:p>
    <w:p w14:paraId="1322C7D6" w14:textId="77777777" w:rsidR="00952D00" w:rsidRPr="00952D00" w:rsidRDefault="00952D00" w:rsidP="00220A91">
      <w:pPr>
        <w:pStyle w:val="ListParagraph"/>
        <w:spacing w:line="276" w:lineRule="auto"/>
        <w:jc w:val="both"/>
        <w:pPrChange w:id="1373" w:author="Teoh Xuan Xuan" w:date="2025-05-25T20:41:00Z" w16du:dateUtc="2025-05-25T12:41:00Z">
          <w:pPr>
            <w:pStyle w:val="ListParagraph"/>
          </w:pPr>
        </w:pPrChange>
      </w:pPr>
      <w:r w:rsidRPr="00952D00">
        <w:t xml:space="preserve">Verification will be carried out by the development team members themselves, using shared checklists and manual testing to validate system </w:t>
      </w:r>
      <w:proofErr w:type="spellStart"/>
      <w:r w:rsidRPr="00952D00">
        <w:t>behavior</w:t>
      </w:r>
      <w:proofErr w:type="spellEnd"/>
      <w:r w:rsidRPr="00952D00">
        <w:t>.</w:t>
      </w:r>
    </w:p>
    <w:p w14:paraId="385910E5" w14:textId="77777777" w:rsidR="00952D00" w:rsidRPr="00952D00" w:rsidRDefault="00952D00" w:rsidP="00220A91">
      <w:pPr>
        <w:spacing w:line="276" w:lineRule="auto"/>
        <w:jc w:val="both"/>
        <w:pPrChange w:id="1374" w:author="Teoh Xuan Xuan" w:date="2025-05-25T20:41:00Z" w16du:dateUtc="2025-05-25T12:41:00Z">
          <w:pPr/>
        </w:pPrChange>
      </w:pPr>
    </w:p>
    <w:p w14:paraId="4BE9E4DA" w14:textId="77777777" w:rsidR="00952D00" w:rsidRPr="00952D00" w:rsidRDefault="00952D00" w:rsidP="00220A91">
      <w:pPr>
        <w:pStyle w:val="ListParagraph"/>
        <w:numPr>
          <w:ilvl w:val="0"/>
          <w:numId w:val="31"/>
        </w:numPr>
        <w:spacing w:line="276" w:lineRule="auto"/>
        <w:jc w:val="both"/>
        <w:pPrChange w:id="1375" w:author="Teoh Xuan Xuan" w:date="2025-05-25T20:41:00Z" w16du:dateUtc="2025-05-25T12:41:00Z">
          <w:pPr>
            <w:pStyle w:val="ListParagraph"/>
            <w:numPr>
              <w:numId w:val="31"/>
            </w:numPr>
            <w:ind w:hanging="360"/>
          </w:pPr>
        </w:pPrChange>
      </w:pPr>
      <w:r w:rsidRPr="00952D00">
        <w:t>When:</w:t>
      </w:r>
    </w:p>
    <w:p w14:paraId="66FD59DB" w14:textId="77777777" w:rsidR="00952D00" w:rsidRPr="00952D00" w:rsidRDefault="00952D00" w:rsidP="00220A91">
      <w:pPr>
        <w:pStyle w:val="ListParagraph"/>
        <w:spacing w:line="276" w:lineRule="auto"/>
        <w:jc w:val="both"/>
        <w:pPrChange w:id="1376" w:author="Teoh Xuan Xuan" w:date="2025-05-25T20:41:00Z" w16du:dateUtc="2025-05-25T12:41:00Z">
          <w:pPr>
            <w:pStyle w:val="ListParagraph"/>
          </w:pPr>
        </w:pPrChange>
      </w:pPr>
      <w:r w:rsidRPr="00952D00">
        <w:t>Testing will occur at the end of each completed module (e.g., after implementing login, attendance, etc.) and during integration week before submission.</w:t>
      </w:r>
    </w:p>
    <w:p w14:paraId="206D1E85" w14:textId="77777777" w:rsidR="00952D00" w:rsidRPr="00952D00" w:rsidRDefault="00952D00" w:rsidP="00220A91">
      <w:pPr>
        <w:spacing w:line="276" w:lineRule="auto"/>
        <w:jc w:val="both"/>
        <w:pPrChange w:id="1377" w:author="Teoh Xuan Xuan" w:date="2025-05-25T20:41:00Z" w16du:dateUtc="2025-05-25T12:41:00Z">
          <w:pPr/>
        </w:pPrChange>
      </w:pPr>
    </w:p>
    <w:p w14:paraId="1538A6BE" w14:textId="77777777" w:rsidR="00952D00" w:rsidRPr="00952D00" w:rsidRDefault="00952D00" w:rsidP="00220A91">
      <w:pPr>
        <w:pStyle w:val="ListParagraph"/>
        <w:numPr>
          <w:ilvl w:val="0"/>
          <w:numId w:val="31"/>
        </w:numPr>
        <w:spacing w:line="276" w:lineRule="auto"/>
        <w:jc w:val="both"/>
        <w:pPrChange w:id="1378" w:author="Teoh Xuan Xuan" w:date="2025-05-25T20:41:00Z" w16du:dateUtc="2025-05-25T12:41:00Z">
          <w:pPr>
            <w:pStyle w:val="ListParagraph"/>
            <w:numPr>
              <w:numId w:val="31"/>
            </w:numPr>
            <w:ind w:hanging="360"/>
          </w:pPr>
        </w:pPrChange>
      </w:pPr>
      <w:r w:rsidRPr="00952D00">
        <w:t>Where:</w:t>
      </w:r>
    </w:p>
    <w:p w14:paraId="39617302" w14:textId="77777777" w:rsidR="00952D00" w:rsidRPr="00952D00" w:rsidRDefault="00952D00" w:rsidP="00220A91">
      <w:pPr>
        <w:pStyle w:val="ListParagraph"/>
        <w:spacing w:line="276" w:lineRule="auto"/>
        <w:jc w:val="both"/>
        <w:pPrChange w:id="1379" w:author="Teoh Xuan Xuan" w:date="2025-05-25T20:41:00Z" w16du:dateUtc="2025-05-25T12:41:00Z">
          <w:pPr>
            <w:pStyle w:val="ListParagraph"/>
          </w:pPr>
        </w:pPrChange>
      </w:pPr>
      <w:r w:rsidRPr="00952D00">
        <w:t>All verification activities will be performed in a local development environment using test data, with simulated API connections where applicable.</w:t>
      </w:r>
    </w:p>
    <w:p w14:paraId="736436F4" w14:textId="77777777" w:rsidR="00320000" w:rsidRPr="00320000" w:rsidRDefault="00320000" w:rsidP="00F801D8"/>
    <w:p w14:paraId="6048526E" w14:textId="77777777" w:rsidR="00220A91" w:rsidRDefault="00DF6A52" w:rsidP="008C1A3F">
      <w:pPr>
        <w:pStyle w:val="Heading2"/>
        <w:rPr>
          <w:ins w:id="1380" w:author="Teoh Xuan Xuan" w:date="2025-05-25T20:41:00Z" w16du:dateUtc="2025-05-25T12:41:00Z"/>
        </w:rPr>
      </w:pPr>
      <w:bookmarkStart w:id="1381" w:name="_Toc199027692"/>
      <w:r w:rsidRPr="00DF6A52">
        <w:t> </w:t>
      </w:r>
    </w:p>
    <w:p w14:paraId="7FDFC94D" w14:textId="77777777" w:rsidR="00220A91" w:rsidRDefault="00220A91">
      <w:pPr>
        <w:rPr>
          <w:ins w:id="1382" w:author="Teoh Xuan Xuan" w:date="2025-05-25T20:41:00Z" w16du:dateUtc="2025-05-25T12:41:00Z"/>
          <w:rFonts w:eastAsiaTheme="majorEastAsia" w:cstheme="majorBidi"/>
          <w:b/>
          <w:sz w:val="28"/>
          <w:szCs w:val="32"/>
        </w:rPr>
      </w:pPr>
      <w:ins w:id="1383" w:author="Teoh Xuan Xuan" w:date="2025-05-25T20:41:00Z" w16du:dateUtc="2025-05-25T12:41:00Z">
        <w:r>
          <w:br w:type="page"/>
        </w:r>
      </w:ins>
    </w:p>
    <w:p w14:paraId="4A5B4499" w14:textId="518F41E5" w:rsidR="00DF6A52" w:rsidRDefault="00DF6A52" w:rsidP="008C1A3F">
      <w:pPr>
        <w:pStyle w:val="Heading2"/>
      </w:pPr>
      <w:r w:rsidRPr="00DF6A52">
        <w:lastRenderedPageBreak/>
        <w:t>4.2 Verification Criteria</w:t>
      </w:r>
      <w:bookmarkEnd w:id="1381"/>
    </w:p>
    <w:p w14:paraId="3128C26E" w14:textId="77777777" w:rsidR="00952D00" w:rsidRPr="00952D00" w:rsidRDefault="00952D00" w:rsidP="00220A91">
      <w:pPr>
        <w:spacing w:line="276" w:lineRule="auto"/>
        <w:jc w:val="both"/>
        <w:pPrChange w:id="1384" w:author="Teoh Xuan Xuan" w:date="2025-05-25T20:41:00Z" w16du:dateUtc="2025-05-25T12:41:00Z">
          <w:pPr/>
        </w:pPrChange>
      </w:pPr>
      <w:r w:rsidRPr="00952D00">
        <w:t>The following criteria define how the software’s compliance with the specified functional and quality requirements will be verified:</w:t>
      </w:r>
    </w:p>
    <w:p w14:paraId="03B7C7B6" w14:textId="77777777" w:rsidR="00952D00" w:rsidRPr="00952D00" w:rsidRDefault="00952D00" w:rsidP="00220A91">
      <w:pPr>
        <w:spacing w:line="276" w:lineRule="auto"/>
        <w:jc w:val="both"/>
        <w:pPrChange w:id="1385" w:author="Teoh Xuan Xuan" w:date="2025-05-25T20:41:00Z" w16du:dateUtc="2025-05-25T12:41:00Z">
          <w:pPr/>
        </w:pPrChange>
      </w:pPr>
    </w:p>
    <w:p w14:paraId="7ACF61A3" w14:textId="33EC3F1A" w:rsidR="00952D00" w:rsidRPr="00952D00" w:rsidRDefault="00952D00" w:rsidP="00220A91">
      <w:pPr>
        <w:pStyle w:val="ListParagraph"/>
        <w:numPr>
          <w:ilvl w:val="0"/>
          <w:numId w:val="30"/>
        </w:numPr>
        <w:spacing w:line="276" w:lineRule="auto"/>
        <w:jc w:val="both"/>
        <w:pPrChange w:id="1386" w:author="Teoh Xuan Xuan" w:date="2025-05-25T20:41:00Z" w16du:dateUtc="2025-05-25T12:41:00Z">
          <w:pPr>
            <w:pStyle w:val="ListParagraph"/>
            <w:numPr>
              <w:numId w:val="30"/>
            </w:numPr>
            <w:ind w:hanging="360"/>
          </w:pPr>
        </w:pPrChange>
      </w:pPr>
      <w:r w:rsidRPr="00952D00">
        <w:t>Login response time must be less than 2 seconds under normal load.</w:t>
      </w:r>
    </w:p>
    <w:p w14:paraId="6A459435" w14:textId="093D8DD5" w:rsidR="00952D00" w:rsidRPr="00952D00" w:rsidRDefault="00952D00" w:rsidP="00220A91">
      <w:pPr>
        <w:pStyle w:val="ListParagraph"/>
        <w:numPr>
          <w:ilvl w:val="0"/>
          <w:numId w:val="30"/>
        </w:numPr>
        <w:spacing w:line="276" w:lineRule="auto"/>
        <w:jc w:val="both"/>
        <w:pPrChange w:id="1387" w:author="Teoh Xuan Xuan" w:date="2025-05-25T20:41:00Z" w16du:dateUtc="2025-05-25T12:41:00Z">
          <w:pPr>
            <w:pStyle w:val="ListParagraph"/>
            <w:numPr>
              <w:numId w:val="30"/>
            </w:numPr>
            <w:ind w:hanging="360"/>
          </w:pPr>
        </w:pPrChange>
      </w:pPr>
      <w:r w:rsidRPr="00952D00">
        <w:t>The grade report download must complete within 5 seconds for a file size under 1MB.</w:t>
      </w:r>
    </w:p>
    <w:p w14:paraId="0A53A7E6" w14:textId="77777777" w:rsidR="00952D00" w:rsidRPr="00952D00" w:rsidRDefault="00952D00" w:rsidP="00220A91">
      <w:pPr>
        <w:pStyle w:val="ListParagraph"/>
        <w:numPr>
          <w:ilvl w:val="0"/>
          <w:numId w:val="30"/>
        </w:numPr>
        <w:spacing w:line="276" w:lineRule="auto"/>
        <w:jc w:val="both"/>
        <w:pPrChange w:id="1388" w:author="Teoh Xuan Xuan" w:date="2025-05-25T20:41:00Z" w16du:dateUtc="2025-05-25T12:41:00Z">
          <w:pPr>
            <w:pStyle w:val="ListParagraph"/>
            <w:numPr>
              <w:numId w:val="30"/>
            </w:numPr>
            <w:ind w:hanging="360"/>
          </w:pPr>
        </w:pPrChange>
      </w:pPr>
      <w:r w:rsidRPr="00952D00">
        <w:t>SMS notifications must be triggered and sent within 1 second after the system event (e.g., low attendance alert).</w:t>
      </w:r>
    </w:p>
    <w:p w14:paraId="73BF54BD" w14:textId="77777777" w:rsidR="00952D00" w:rsidRPr="00952D00" w:rsidRDefault="00952D00" w:rsidP="00220A91">
      <w:pPr>
        <w:pStyle w:val="ListParagraph"/>
        <w:numPr>
          <w:ilvl w:val="0"/>
          <w:numId w:val="30"/>
        </w:numPr>
        <w:spacing w:line="276" w:lineRule="auto"/>
        <w:jc w:val="both"/>
        <w:pPrChange w:id="1389" w:author="Teoh Xuan Xuan" w:date="2025-05-25T20:41:00Z" w16du:dateUtc="2025-05-25T12:41:00Z">
          <w:pPr>
            <w:pStyle w:val="ListParagraph"/>
            <w:numPr>
              <w:numId w:val="30"/>
            </w:numPr>
            <w:ind w:hanging="360"/>
          </w:pPr>
        </w:pPrChange>
      </w:pPr>
      <w:r w:rsidRPr="00952D00">
        <w:t>Classroom booking confirmations must be reflected immediately after submission, with response time not exceeding 2 seconds.</w:t>
      </w:r>
    </w:p>
    <w:p w14:paraId="19439075" w14:textId="4D66202D" w:rsidR="00952D00" w:rsidRPr="003C64E0" w:rsidRDefault="00952D00" w:rsidP="00220A91">
      <w:pPr>
        <w:pStyle w:val="ListParagraph"/>
        <w:numPr>
          <w:ilvl w:val="0"/>
          <w:numId w:val="30"/>
        </w:numPr>
        <w:spacing w:line="276" w:lineRule="auto"/>
        <w:jc w:val="both"/>
        <w:pPrChange w:id="1390" w:author="Teoh Xuan Xuan" w:date="2025-05-25T20:41:00Z" w16du:dateUtc="2025-05-25T12:41:00Z">
          <w:pPr>
            <w:pStyle w:val="ListParagraph"/>
            <w:numPr>
              <w:numId w:val="30"/>
            </w:numPr>
            <w:ind w:hanging="360"/>
          </w:pPr>
        </w:pPrChange>
      </w:pPr>
      <w:r w:rsidRPr="00952D00">
        <w:t>The system shall maintain 99.9% uptime, excluding planned maintenance.</w:t>
      </w:r>
      <w:r w:rsidRPr="00952D00">
        <w:br/>
        <w:t>All submitted forms (e.g., fee payment confirmations, support inquiries) must display a success or failure message upon submission.</w:t>
      </w:r>
      <w:bookmarkStart w:id="1391" w:name="_Toc199027693"/>
      <w:r>
        <w:br w:type="page"/>
      </w:r>
    </w:p>
    <w:p w14:paraId="2A638949" w14:textId="01F7C4BF" w:rsidR="00DF6A52" w:rsidRDefault="00DF6A52" w:rsidP="008C1A3F">
      <w:pPr>
        <w:pStyle w:val="Heading2"/>
      </w:pPr>
      <w:del w:id="1392" w:author="Teoh Xuan Xuan" w:date="2025-05-25T20:41:00Z" w16du:dateUtc="2025-05-25T12:41:00Z">
        <w:r w:rsidRPr="00DF6A52" w:rsidDel="00220A91">
          <w:lastRenderedPageBreak/>
          <w:delText> </w:delText>
        </w:r>
      </w:del>
      <w:r w:rsidRPr="00DF6A52">
        <w:t>4.3 Requirement Verification</w:t>
      </w:r>
      <w:bookmarkEnd w:id="1391"/>
    </w:p>
    <w:p w14:paraId="08ADD8FE" w14:textId="77777777" w:rsidR="00C42951" w:rsidRPr="00C42951" w:rsidRDefault="00C42951" w:rsidP="00220A91">
      <w:pPr>
        <w:spacing w:line="276" w:lineRule="auto"/>
        <w:jc w:val="both"/>
        <w:pPrChange w:id="1393" w:author="Teoh Xuan Xuan" w:date="2025-05-25T20:41:00Z" w16du:dateUtc="2025-05-25T12:41:00Z">
          <w:pPr/>
        </w:pPrChange>
      </w:pPr>
      <w:r w:rsidRPr="00C42951">
        <w:t xml:space="preserve">In this section, we outline the planned verification approaches and methods for validating the software functionality of </w:t>
      </w:r>
      <w:proofErr w:type="spellStart"/>
      <w:r w:rsidRPr="00C42951">
        <w:t>myMMU</w:t>
      </w:r>
      <w:proofErr w:type="spellEnd"/>
      <w:r w:rsidRPr="00C42951">
        <w:t>. The verification process is aligned with key development milestones and includes details on the method used, responsible team members, timing of activities, and testing environments.</w:t>
      </w:r>
    </w:p>
    <w:p w14:paraId="13C1D87B" w14:textId="77777777" w:rsidR="00C42951" w:rsidRPr="00C42951" w:rsidRDefault="00C42951" w:rsidP="00F801D8"/>
    <w:p w14:paraId="479677FB" w14:textId="15B6C712" w:rsidR="00DF6A52" w:rsidRDefault="00DF6A52" w:rsidP="00220A91">
      <w:pPr>
        <w:pStyle w:val="Heading3"/>
        <w:numPr>
          <w:ilvl w:val="2"/>
          <w:numId w:val="5"/>
        </w:numPr>
        <w:rPr>
          <w:ins w:id="1394" w:author="Teoh Xuan Xuan" w:date="2025-05-25T20:42:00Z" w16du:dateUtc="2025-05-25T12:42:00Z"/>
        </w:rPr>
      </w:pPr>
      <w:bookmarkStart w:id="1395" w:name="_Toc199027694"/>
      <w:del w:id="1396" w:author="Teoh Xuan Xuan" w:date="2025-05-25T20:41:00Z" w16du:dateUtc="2025-05-25T12:41:00Z">
        <w:r w:rsidRPr="00DF6A52" w:rsidDel="00220A91">
          <w:delText> </w:delText>
        </w:r>
        <w:r w:rsidRPr="00DF6A52" w:rsidDel="00220A91">
          <w:delText> </w:delText>
        </w:r>
        <w:r w:rsidRPr="00DF6A52" w:rsidDel="00220A91">
          <w:delText xml:space="preserve">4.3.1 </w:delText>
        </w:r>
      </w:del>
      <w:r w:rsidRPr="00DF6A52">
        <w:t>Functional Requirements Verification</w:t>
      </w:r>
      <w:bookmarkEnd w:id="1395"/>
    </w:p>
    <w:p w14:paraId="07917056" w14:textId="77777777" w:rsidR="00220A91" w:rsidRPr="00220A91" w:rsidRDefault="00220A91" w:rsidP="00220A91">
      <w:pPr>
        <w:rPr>
          <w:ins w:id="1397" w:author="Teoh Xuan Xuan" w:date="2025-05-25T20:41:00Z" w16du:dateUtc="2025-05-25T12:41:00Z"/>
        </w:rPr>
        <w:pPrChange w:id="1398" w:author="Teoh Xuan Xuan" w:date="2025-05-25T20:42:00Z" w16du:dateUtc="2025-05-25T12:42:00Z">
          <w:pPr>
            <w:pStyle w:val="Heading3"/>
          </w:pPr>
        </w:pPrChange>
      </w:pPr>
    </w:p>
    <w:p w14:paraId="51ADDAFC" w14:textId="13752ED5" w:rsidR="00220A91" w:rsidRPr="00220A91" w:rsidRDefault="00220A91" w:rsidP="00220A91">
      <w:pPr>
        <w:pStyle w:val="Quote"/>
        <w:pPrChange w:id="1399" w:author="Teoh Xuan Xuan" w:date="2025-05-25T20:42:00Z" w16du:dateUtc="2025-05-25T12:42:00Z">
          <w:pPr>
            <w:pStyle w:val="Heading3"/>
          </w:pPr>
        </w:pPrChange>
      </w:pPr>
      <w:ins w:id="1400" w:author="Teoh Xuan Xuan" w:date="2025-05-25T20:41:00Z" w16du:dateUtc="2025-05-25T12:41:00Z">
        <w:r>
          <w:t>Table 4.3.1.1: Functiona</w:t>
        </w:r>
      </w:ins>
      <w:ins w:id="1401" w:author="Teoh Xuan Xuan" w:date="2025-05-25T20:42:00Z" w16du:dateUtc="2025-05-25T12:42:00Z">
        <w:r>
          <w:t>l Requirements Verification Table</w:t>
        </w:r>
      </w:ins>
    </w:p>
    <w:tbl>
      <w:tblPr>
        <w:tblStyle w:val="TableGrid"/>
        <w:tblW w:w="0" w:type="auto"/>
        <w:tblLook w:val="04A0" w:firstRow="1" w:lastRow="0" w:firstColumn="1" w:lastColumn="0" w:noHBand="0" w:noVBand="1"/>
      </w:tblPr>
      <w:tblGrid>
        <w:gridCol w:w="1589"/>
        <w:gridCol w:w="1319"/>
        <w:gridCol w:w="1730"/>
        <w:gridCol w:w="2108"/>
        <w:gridCol w:w="2270"/>
      </w:tblGrid>
      <w:tr w:rsidR="003B2561" w14:paraId="64815923" w14:textId="77777777" w:rsidTr="00F801D8">
        <w:tc>
          <w:tcPr>
            <w:tcW w:w="1589" w:type="dxa"/>
          </w:tcPr>
          <w:p w14:paraId="532B77B2" w14:textId="2443A0C5" w:rsidR="003B2561" w:rsidRDefault="003B2561" w:rsidP="003B2561">
            <w:r>
              <w:rPr>
                <w:rFonts w:ascii="Arial" w:hAnsi="Arial" w:cs="Arial"/>
                <w:b/>
                <w:bCs/>
                <w:color w:val="000000"/>
                <w:sz w:val="22"/>
                <w:szCs w:val="22"/>
              </w:rPr>
              <w:t>Requirement ID</w:t>
            </w:r>
          </w:p>
        </w:tc>
        <w:tc>
          <w:tcPr>
            <w:tcW w:w="1319" w:type="dxa"/>
          </w:tcPr>
          <w:p w14:paraId="459BCADE" w14:textId="517B7E81" w:rsidR="003B2561" w:rsidRDefault="003B2561" w:rsidP="003B2561">
            <w:r>
              <w:rPr>
                <w:rFonts w:ascii="Arial" w:hAnsi="Arial" w:cs="Arial"/>
                <w:b/>
                <w:bCs/>
                <w:color w:val="000000"/>
                <w:sz w:val="22"/>
                <w:szCs w:val="22"/>
              </w:rPr>
              <w:t>Method</w:t>
            </w:r>
          </w:p>
        </w:tc>
        <w:tc>
          <w:tcPr>
            <w:tcW w:w="1730" w:type="dxa"/>
          </w:tcPr>
          <w:p w14:paraId="04C29360" w14:textId="09B10C02" w:rsidR="003B2561" w:rsidRDefault="003B2561" w:rsidP="003B2561">
            <w:r>
              <w:rPr>
                <w:rFonts w:ascii="Arial" w:hAnsi="Arial" w:cs="Arial"/>
                <w:b/>
                <w:bCs/>
                <w:color w:val="000000"/>
                <w:sz w:val="22"/>
                <w:szCs w:val="22"/>
              </w:rPr>
              <w:t>Responsibility</w:t>
            </w:r>
          </w:p>
        </w:tc>
        <w:tc>
          <w:tcPr>
            <w:tcW w:w="2108" w:type="dxa"/>
          </w:tcPr>
          <w:p w14:paraId="379C6C7E" w14:textId="682666D7" w:rsidR="003B2561" w:rsidRDefault="003B2561" w:rsidP="003B2561">
            <w:r>
              <w:rPr>
                <w:rFonts w:ascii="Arial" w:hAnsi="Arial" w:cs="Arial"/>
                <w:b/>
                <w:bCs/>
                <w:color w:val="000000"/>
                <w:sz w:val="22"/>
                <w:szCs w:val="22"/>
              </w:rPr>
              <w:t>Event-based Timing</w:t>
            </w:r>
          </w:p>
        </w:tc>
        <w:tc>
          <w:tcPr>
            <w:tcW w:w="2270" w:type="dxa"/>
          </w:tcPr>
          <w:p w14:paraId="06FAF478" w14:textId="24443633" w:rsidR="003B2561" w:rsidRDefault="003B2561" w:rsidP="003B2561">
            <w:r>
              <w:rPr>
                <w:rFonts w:ascii="Arial" w:hAnsi="Arial" w:cs="Arial"/>
                <w:b/>
                <w:bCs/>
                <w:color w:val="000000"/>
                <w:sz w:val="22"/>
                <w:szCs w:val="22"/>
              </w:rPr>
              <w:t>Venue/Environment</w:t>
            </w:r>
          </w:p>
        </w:tc>
      </w:tr>
      <w:tr w:rsidR="003B2561" w14:paraId="7023FB67" w14:textId="77777777" w:rsidTr="00F801D8">
        <w:tc>
          <w:tcPr>
            <w:tcW w:w="1589" w:type="dxa"/>
          </w:tcPr>
          <w:p w14:paraId="514580BC" w14:textId="67E0122D" w:rsidR="003B2561" w:rsidRDefault="003B2561" w:rsidP="003B2561">
            <w:r>
              <w:rPr>
                <w:rFonts w:ascii="Arial" w:hAnsi="Arial" w:cs="Arial"/>
                <w:color w:val="000000"/>
                <w:sz w:val="22"/>
                <w:szCs w:val="22"/>
              </w:rPr>
              <w:t>REQ_V001</w:t>
            </w:r>
          </w:p>
        </w:tc>
        <w:tc>
          <w:tcPr>
            <w:tcW w:w="1319" w:type="dxa"/>
          </w:tcPr>
          <w:p w14:paraId="72689126" w14:textId="1A262569" w:rsidR="003B2561" w:rsidRDefault="003B2561" w:rsidP="003B2561">
            <w:r>
              <w:rPr>
                <w:rFonts w:ascii="Arial" w:hAnsi="Arial" w:cs="Arial"/>
                <w:color w:val="000000"/>
                <w:sz w:val="22"/>
                <w:szCs w:val="22"/>
              </w:rPr>
              <w:t>Review and Inspection</w:t>
            </w:r>
          </w:p>
        </w:tc>
        <w:tc>
          <w:tcPr>
            <w:tcW w:w="1730" w:type="dxa"/>
          </w:tcPr>
          <w:p w14:paraId="30954B61" w14:textId="4475F78C" w:rsidR="003B2561" w:rsidRDefault="003B2561" w:rsidP="003B2561">
            <w:r>
              <w:rPr>
                <w:rFonts w:ascii="Arial" w:hAnsi="Arial" w:cs="Arial"/>
                <w:color w:val="000000"/>
                <w:sz w:val="22"/>
                <w:szCs w:val="22"/>
              </w:rPr>
              <w:t>Development Team</w:t>
            </w:r>
          </w:p>
        </w:tc>
        <w:tc>
          <w:tcPr>
            <w:tcW w:w="2108" w:type="dxa"/>
          </w:tcPr>
          <w:p w14:paraId="6A79835B" w14:textId="7CA69DDB" w:rsidR="003B2561" w:rsidRDefault="003B2561" w:rsidP="003B2561">
            <w:r>
              <w:rPr>
                <w:rFonts w:ascii="Arial" w:hAnsi="Arial" w:cs="Arial"/>
                <w:color w:val="000000"/>
                <w:sz w:val="22"/>
                <w:szCs w:val="22"/>
              </w:rPr>
              <w:t>After requirement documentation is complete</w:t>
            </w:r>
          </w:p>
        </w:tc>
        <w:tc>
          <w:tcPr>
            <w:tcW w:w="2270" w:type="dxa"/>
          </w:tcPr>
          <w:p w14:paraId="52B11FF6" w14:textId="1F02DF42" w:rsidR="003B2561" w:rsidRDefault="003B2561" w:rsidP="003B2561">
            <w:r>
              <w:rPr>
                <w:rFonts w:ascii="Arial" w:hAnsi="Arial" w:cs="Arial"/>
                <w:color w:val="000000"/>
                <w:sz w:val="22"/>
                <w:szCs w:val="22"/>
              </w:rPr>
              <w:t>Online meeting &amp; GitHub</w:t>
            </w:r>
          </w:p>
        </w:tc>
      </w:tr>
      <w:tr w:rsidR="003B2561" w14:paraId="52B838A1" w14:textId="77777777" w:rsidTr="00F801D8">
        <w:tc>
          <w:tcPr>
            <w:tcW w:w="1589" w:type="dxa"/>
          </w:tcPr>
          <w:p w14:paraId="2F7092DC" w14:textId="4C3BB4D4" w:rsidR="003B2561" w:rsidRDefault="003B2561" w:rsidP="003B2561">
            <w:r>
              <w:rPr>
                <w:rFonts w:ascii="Arial" w:hAnsi="Arial" w:cs="Arial"/>
                <w:color w:val="000000"/>
                <w:sz w:val="22"/>
                <w:szCs w:val="22"/>
              </w:rPr>
              <w:t>REQ_V002</w:t>
            </w:r>
          </w:p>
        </w:tc>
        <w:tc>
          <w:tcPr>
            <w:tcW w:w="1319" w:type="dxa"/>
          </w:tcPr>
          <w:p w14:paraId="0CBEBFE4" w14:textId="2994F84B" w:rsidR="003B2561" w:rsidRDefault="003B2561" w:rsidP="003B2561">
            <w:r>
              <w:rPr>
                <w:rFonts w:ascii="Arial" w:hAnsi="Arial" w:cs="Arial"/>
                <w:color w:val="000000"/>
                <w:sz w:val="22"/>
                <w:szCs w:val="22"/>
              </w:rPr>
              <w:t>Unit Testing</w:t>
            </w:r>
          </w:p>
        </w:tc>
        <w:tc>
          <w:tcPr>
            <w:tcW w:w="1730" w:type="dxa"/>
          </w:tcPr>
          <w:p w14:paraId="0CD449A0" w14:textId="53060F77" w:rsidR="003B2561" w:rsidRDefault="003B2561" w:rsidP="003B2561">
            <w:r>
              <w:rPr>
                <w:rFonts w:ascii="Arial" w:hAnsi="Arial" w:cs="Arial"/>
                <w:color w:val="000000"/>
                <w:sz w:val="22"/>
                <w:szCs w:val="22"/>
              </w:rPr>
              <w:t>Individual Developer</w:t>
            </w:r>
          </w:p>
        </w:tc>
        <w:tc>
          <w:tcPr>
            <w:tcW w:w="2108" w:type="dxa"/>
          </w:tcPr>
          <w:p w14:paraId="471930A7" w14:textId="2A8C273E" w:rsidR="003B2561" w:rsidRDefault="003B2561" w:rsidP="003B2561">
            <w:r>
              <w:rPr>
                <w:rFonts w:ascii="Arial" w:hAnsi="Arial" w:cs="Arial"/>
                <w:color w:val="000000"/>
                <w:sz w:val="22"/>
                <w:szCs w:val="22"/>
              </w:rPr>
              <w:t>After implementing each feature module</w:t>
            </w:r>
          </w:p>
        </w:tc>
        <w:tc>
          <w:tcPr>
            <w:tcW w:w="2270" w:type="dxa"/>
          </w:tcPr>
          <w:p w14:paraId="2C6C52FB" w14:textId="5DCA3549" w:rsidR="003B2561" w:rsidRDefault="003B2561" w:rsidP="003B2561">
            <w:r>
              <w:rPr>
                <w:rFonts w:ascii="Arial" w:hAnsi="Arial" w:cs="Arial"/>
                <w:color w:val="000000"/>
                <w:sz w:val="22"/>
                <w:szCs w:val="22"/>
              </w:rPr>
              <w:t>Local Dev Environment</w:t>
            </w:r>
          </w:p>
        </w:tc>
      </w:tr>
      <w:tr w:rsidR="003B2561" w14:paraId="607F9B8A" w14:textId="77777777" w:rsidTr="00F801D8">
        <w:tc>
          <w:tcPr>
            <w:tcW w:w="1589" w:type="dxa"/>
          </w:tcPr>
          <w:p w14:paraId="00616357" w14:textId="316B2177" w:rsidR="003B2561" w:rsidRDefault="003B2561" w:rsidP="003B2561">
            <w:r>
              <w:rPr>
                <w:rFonts w:ascii="Arial" w:hAnsi="Arial" w:cs="Arial"/>
                <w:color w:val="000000"/>
                <w:sz w:val="22"/>
                <w:szCs w:val="22"/>
              </w:rPr>
              <w:t>REQ_V003</w:t>
            </w:r>
          </w:p>
        </w:tc>
        <w:tc>
          <w:tcPr>
            <w:tcW w:w="1319" w:type="dxa"/>
          </w:tcPr>
          <w:p w14:paraId="332CB4D5" w14:textId="75EF93F1" w:rsidR="003B2561" w:rsidRDefault="003B2561" w:rsidP="003B2561">
            <w:r>
              <w:rPr>
                <w:rFonts w:ascii="Arial" w:hAnsi="Arial" w:cs="Arial"/>
                <w:color w:val="000000"/>
                <w:sz w:val="22"/>
                <w:szCs w:val="22"/>
              </w:rPr>
              <w:t>Integration Testing</w:t>
            </w:r>
          </w:p>
        </w:tc>
        <w:tc>
          <w:tcPr>
            <w:tcW w:w="1730" w:type="dxa"/>
          </w:tcPr>
          <w:p w14:paraId="55221A02" w14:textId="030B69DC" w:rsidR="003B2561" w:rsidRDefault="003B2561" w:rsidP="003B2561">
            <w:r>
              <w:rPr>
                <w:rFonts w:ascii="Arial" w:hAnsi="Arial" w:cs="Arial"/>
                <w:color w:val="000000"/>
                <w:sz w:val="22"/>
                <w:szCs w:val="22"/>
              </w:rPr>
              <w:t>Entire Team</w:t>
            </w:r>
          </w:p>
        </w:tc>
        <w:tc>
          <w:tcPr>
            <w:tcW w:w="2108" w:type="dxa"/>
          </w:tcPr>
          <w:p w14:paraId="184CA3A8" w14:textId="67E8C036" w:rsidR="003B2561" w:rsidRDefault="003B2561" w:rsidP="003B2561">
            <w:r>
              <w:rPr>
                <w:rFonts w:ascii="Arial" w:hAnsi="Arial" w:cs="Arial"/>
                <w:color w:val="000000"/>
                <w:sz w:val="22"/>
                <w:szCs w:val="22"/>
              </w:rPr>
              <w:t>After connecting major modules (e.g., login + grades)</w:t>
            </w:r>
          </w:p>
        </w:tc>
        <w:tc>
          <w:tcPr>
            <w:tcW w:w="2270" w:type="dxa"/>
          </w:tcPr>
          <w:p w14:paraId="4F2F3135" w14:textId="6722C6A9" w:rsidR="003B2561" w:rsidRDefault="003B2561" w:rsidP="003B2561">
            <w:r>
              <w:rPr>
                <w:rFonts w:ascii="Arial" w:hAnsi="Arial" w:cs="Arial"/>
                <w:color w:val="000000"/>
                <w:sz w:val="22"/>
                <w:szCs w:val="22"/>
              </w:rPr>
              <w:t>Staging Environment</w:t>
            </w:r>
          </w:p>
        </w:tc>
      </w:tr>
      <w:tr w:rsidR="003B2561" w14:paraId="0611C992" w14:textId="77777777" w:rsidTr="00F801D8">
        <w:tc>
          <w:tcPr>
            <w:tcW w:w="1589" w:type="dxa"/>
          </w:tcPr>
          <w:p w14:paraId="1A7EDC72" w14:textId="3C2C3994" w:rsidR="003B2561" w:rsidRDefault="003B2561" w:rsidP="003B2561">
            <w:r>
              <w:rPr>
                <w:rFonts w:ascii="Arial" w:hAnsi="Arial" w:cs="Arial"/>
                <w:color w:val="000000"/>
                <w:sz w:val="22"/>
                <w:szCs w:val="22"/>
              </w:rPr>
              <w:t>REQ_V004</w:t>
            </w:r>
          </w:p>
        </w:tc>
        <w:tc>
          <w:tcPr>
            <w:tcW w:w="1319" w:type="dxa"/>
          </w:tcPr>
          <w:p w14:paraId="0FDBB6B1" w14:textId="07A9CA18" w:rsidR="003B2561" w:rsidRDefault="003B2561" w:rsidP="003B2561">
            <w:r>
              <w:rPr>
                <w:rFonts w:ascii="Arial" w:hAnsi="Arial" w:cs="Arial"/>
                <w:color w:val="000000"/>
                <w:sz w:val="22"/>
                <w:szCs w:val="22"/>
              </w:rPr>
              <w:t>System Testing</w:t>
            </w:r>
          </w:p>
        </w:tc>
        <w:tc>
          <w:tcPr>
            <w:tcW w:w="1730" w:type="dxa"/>
          </w:tcPr>
          <w:p w14:paraId="7AFC5D65" w14:textId="17BAC0B4" w:rsidR="003B2561" w:rsidRDefault="003B2561" w:rsidP="003B2561">
            <w:r>
              <w:rPr>
                <w:rFonts w:ascii="Arial" w:hAnsi="Arial" w:cs="Arial"/>
                <w:color w:val="000000"/>
                <w:sz w:val="22"/>
                <w:szCs w:val="22"/>
              </w:rPr>
              <w:t>All Members</w:t>
            </w:r>
          </w:p>
        </w:tc>
        <w:tc>
          <w:tcPr>
            <w:tcW w:w="2108" w:type="dxa"/>
          </w:tcPr>
          <w:p w14:paraId="3E97D544" w14:textId="727F85E4" w:rsidR="003B2561" w:rsidRDefault="003B2561" w:rsidP="003B2561">
            <w:r>
              <w:rPr>
                <w:rFonts w:ascii="Arial" w:hAnsi="Arial" w:cs="Arial"/>
                <w:color w:val="000000"/>
                <w:sz w:val="22"/>
                <w:szCs w:val="22"/>
              </w:rPr>
              <w:t>Before system handoff/submission</w:t>
            </w:r>
          </w:p>
        </w:tc>
        <w:tc>
          <w:tcPr>
            <w:tcW w:w="2270" w:type="dxa"/>
          </w:tcPr>
          <w:p w14:paraId="61DD68FE" w14:textId="21406721" w:rsidR="003B2561" w:rsidRDefault="003B2561" w:rsidP="003B2561">
            <w:r>
              <w:rPr>
                <w:rFonts w:ascii="Arial" w:hAnsi="Arial" w:cs="Arial"/>
                <w:color w:val="000000"/>
                <w:sz w:val="22"/>
                <w:szCs w:val="22"/>
              </w:rPr>
              <w:t>Staging Environment</w:t>
            </w:r>
          </w:p>
        </w:tc>
      </w:tr>
    </w:tbl>
    <w:p w14:paraId="41EAC415" w14:textId="77777777" w:rsidR="00C42951" w:rsidRPr="00C42951" w:rsidRDefault="00C42951" w:rsidP="00F801D8"/>
    <w:p w14:paraId="7285B671" w14:textId="3C11518E" w:rsidR="00DF6A52" w:rsidRDefault="00DF6A52" w:rsidP="00220A91">
      <w:pPr>
        <w:pStyle w:val="Heading3"/>
        <w:numPr>
          <w:ilvl w:val="2"/>
          <w:numId w:val="5"/>
        </w:numPr>
        <w:rPr>
          <w:ins w:id="1402" w:author="Teoh Xuan Xuan" w:date="2025-05-25T20:42:00Z" w16du:dateUtc="2025-05-25T12:42:00Z"/>
        </w:rPr>
        <w:pPrChange w:id="1403" w:author="Teoh Xuan Xuan" w:date="2025-05-25T20:42:00Z" w16du:dateUtc="2025-05-25T12:42:00Z">
          <w:pPr>
            <w:pStyle w:val="Heading3"/>
          </w:pPr>
        </w:pPrChange>
      </w:pPr>
      <w:bookmarkStart w:id="1404" w:name="_Toc199027695"/>
      <w:del w:id="1405" w:author="Teoh Xuan Xuan" w:date="2025-05-25T20:42:00Z" w16du:dateUtc="2025-05-25T12:42:00Z">
        <w:r w:rsidRPr="00DF6A52" w:rsidDel="00220A91">
          <w:delText> </w:delText>
        </w:r>
        <w:r w:rsidRPr="00DF6A52" w:rsidDel="00220A91">
          <w:delText> </w:delText>
        </w:r>
        <w:r w:rsidRPr="00DF6A52" w:rsidDel="00220A91">
          <w:delText xml:space="preserve">4.3.2 </w:delText>
        </w:r>
      </w:del>
      <w:r w:rsidRPr="00DF6A52">
        <w:t>Performance Requirements Verification</w:t>
      </w:r>
      <w:bookmarkEnd w:id="1404"/>
    </w:p>
    <w:p w14:paraId="3CAC60FB" w14:textId="77777777" w:rsidR="00220A91" w:rsidRDefault="00220A91" w:rsidP="00220A91">
      <w:pPr>
        <w:rPr>
          <w:ins w:id="1406" w:author="Teoh Xuan Xuan" w:date="2025-05-25T20:42:00Z" w16du:dateUtc="2025-05-25T12:42:00Z"/>
        </w:rPr>
      </w:pPr>
    </w:p>
    <w:p w14:paraId="029EEDC6" w14:textId="1DF542EB" w:rsidR="00220A91" w:rsidRPr="00220A91" w:rsidRDefault="00220A91" w:rsidP="00220A91">
      <w:pPr>
        <w:pStyle w:val="Quote"/>
        <w:pPrChange w:id="1407" w:author="Teoh Xuan Xuan" w:date="2025-05-25T20:42:00Z" w16du:dateUtc="2025-05-25T12:42:00Z">
          <w:pPr>
            <w:pStyle w:val="Heading3"/>
          </w:pPr>
        </w:pPrChange>
      </w:pPr>
      <w:ins w:id="1408" w:author="Teoh Xuan Xuan" w:date="2025-05-25T20:42:00Z" w16du:dateUtc="2025-05-25T12:42:00Z">
        <w:r>
          <w:t>Table 4.3.</w:t>
        </w:r>
        <w:r>
          <w:t>2.1</w:t>
        </w:r>
        <w:r>
          <w:t xml:space="preserve">: </w:t>
        </w:r>
        <w:r>
          <w:t>Performance Requirements Verification</w:t>
        </w:r>
        <w:r>
          <w:t xml:space="preserve"> Table</w:t>
        </w:r>
      </w:ins>
    </w:p>
    <w:tbl>
      <w:tblPr>
        <w:tblStyle w:val="TableGrid"/>
        <w:tblW w:w="0" w:type="auto"/>
        <w:tblLook w:val="04A0" w:firstRow="1" w:lastRow="0" w:firstColumn="1" w:lastColumn="0" w:noHBand="0" w:noVBand="1"/>
      </w:tblPr>
      <w:tblGrid>
        <w:gridCol w:w="1528"/>
        <w:gridCol w:w="1589"/>
        <w:gridCol w:w="1684"/>
        <w:gridCol w:w="1995"/>
        <w:gridCol w:w="2220"/>
      </w:tblGrid>
      <w:tr w:rsidR="00A85D26" w14:paraId="3650FB0B" w14:textId="77777777" w:rsidTr="00A85D26">
        <w:tc>
          <w:tcPr>
            <w:tcW w:w="1528" w:type="dxa"/>
          </w:tcPr>
          <w:p w14:paraId="2427377F" w14:textId="23398D4B" w:rsidR="00A85D26" w:rsidRDefault="00A85D26" w:rsidP="00A85D26">
            <w:r>
              <w:rPr>
                <w:rFonts w:ascii="Arial" w:hAnsi="Arial" w:cs="Arial"/>
                <w:b/>
                <w:bCs/>
                <w:color w:val="000000"/>
                <w:sz w:val="22"/>
                <w:szCs w:val="22"/>
              </w:rPr>
              <w:t>Requirement ID</w:t>
            </w:r>
          </w:p>
        </w:tc>
        <w:tc>
          <w:tcPr>
            <w:tcW w:w="1589" w:type="dxa"/>
          </w:tcPr>
          <w:p w14:paraId="0F88D3B0" w14:textId="5E6FAB28" w:rsidR="00A85D26" w:rsidRDefault="00A85D26" w:rsidP="00A85D26">
            <w:r>
              <w:rPr>
                <w:rFonts w:ascii="Arial" w:hAnsi="Arial" w:cs="Arial"/>
                <w:b/>
                <w:bCs/>
                <w:color w:val="000000"/>
                <w:sz w:val="22"/>
                <w:szCs w:val="22"/>
              </w:rPr>
              <w:t>Method</w:t>
            </w:r>
          </w:p>
        </w:tc>
        <w:tc>
          <w:tcPr>
            <w:tcW w:w="1684" w:type="dxa"/>
          </w:tcPr>
          <w:p w14:paraId="0F2DC488" w14:textId="25DF271B" w:rsidR="00A85D26" w:rsidRDefault="00A85D26" w:rsidP="00A85D26">
            <w:r>
              <w:rPr>
                <w:rFonts w:ascii="Arial" w:hAnsi="Arial" w:cs="Arial"/>
                <w:b/>
                <w:bCs/>
                <w:color w:val="000000"/>
                <w:sz w:val="22"/>
                <w:szCs w:val="22"/>
              </w:rPr>
              <w:t>Responsibility</w:t>
            </w:r>
          </w:p>
        </w:tc>
        <w:tc>
          <w:tcPr>
            <w:tcW w:w="1995" w:type="dxa"/>
          </w:tcPr>
          <w:p w14:paraId="69D954B8" w14:textId="79A63D99" w:rsidR="00A85D26" w:rsidRDefault="00A85D26" w:rsidP="00A85D26">
            <w:r>
              <w:rPr>
                <w:rFonts w:ascii="Arial" w:hAnsi="Arial" w:cs="Arial"/>
                <w:b/>
                <w:bCs/>
                <w:color w:val="000000"/>
                <w:sz w:val="22"/>
                <w:szCs w:val="22"/>
              </w:rPr>
              <w:t>Event-based Timing</w:t>
            </w:r>
          </w:p>
        </w:tc>
        <w:tc>
          <w:tcPr>
            <w:tcW w:w="2220" w:type="dxa"/>
          </w:tcPr>
          <w:p w14:paraId="51940357" w14:textId="083C82EA" w:rsidR="00A85D26" w:rsidRDefault="00A85D26" w:rsidP="00A85D26">
            <w:r>
              <w:rPr>
                <w:rFonts w:ascii="Arial" w:hAnsi="Arial" w:cs="Arial"/>
                <w:b/>
                <w:bCs/>
                <w:color w:val="000000"/>
                <w:sz w:val="22"/>
                <w:szCs w:val="22"/>
              </w:rPr>
              <w:t>Venue/Environment</w:t>
            </w:r>
          </w:p>
        </w:tc>
      </w:tr>
      <w:tr w:rsidR="00A85D26" w14:paraId="13181EC4" w14:textId="77777777" w:rsidTr="00A85D26">
        <w:tc>
          <w:tcPr>
            <w:tcW w:w="1528" w:type="dxa"/>
          </w:tcPr>
          <w:p w14:paraId="5BBBB80D" w14:textId="69BE48C1" w:rsidR="00A85D26" w:rsidRDefault="00A85D26" w:rsidP="00A85D26">
            <w:r>
              <w:rPr>
                <w:rFonts w:ascii="Arial" w:hAnsi="Arial" w:cs="Arial"/>
                <w:color w:val="000000"/>
                <w:sz w:val="22"/>
                <w:szCs w:val="22"/>
              </w:rPr>
              <w:t>REQ_V005</w:t>
            </w:r>
          </w:p>
        </w:tc>
        <w:tc>
          <w:tcPr>
            <w:tcW w:w="1589" w:type="dxa"/>
          </w:tcPr>
          <w:p w14:paraId="4B90A982" w14:textId="0BC38301" w:rsidR="00A85D26" w:rsidRDefault="00A85D26" w:rsidP="00A85D26">
            <w:r>
              <w:rPr>
                <w:rFonts w:ascii="Arial" w:hAnsi="Arial" w:cs="Arial"/>
                <w:color w:val="000000"/>
                <w:sz w:val="22"/>
                <w:szCs w:val="22"/>
              </w:rPr>
              <w:t>Performance Benchmarking</w:t>
            </w:r>
          </w:p>
        </w:tc>
        <w:tc>
          <w:tcPr>
            <w:tcW w:w="1684" w:type="dxa"/>
          </w:tcPr>
          <w:p w14:paraId="07C3B174" w14:textId="4B890131" w:rsidR="00A85D26" w:rsidRDefault="00A85D26" w:rsidP="00A85D26">
            <w:r>
              <w:rPr>
                <w:rFonts w:ascii="Arial" w:hAnsi="Arial" w:cs="Arial"/>
                <w:color w:val="000000"/>
                <w:sz w:val="22"/>
                <w:szCs w:val="22"/>
              </w:rPr>
              <w:t>Team Leader</w:t>
            </w:r>
          </w:p>
        </w:tc>
        <w:tc>
          <w:tcPr>
            <w:tcW w:w="1995" w:type="dxa"/>
          </w:tcPr>
          <w:p w14:paraId="797B5EB8" w14:textId="01F0951B" w:rsidR="00A85D26" w:rsidRDefault="00A85D26" w:rsidP="00A85D26">
            <w:r>
              <w:rPr>
                <w:rFonts w:ascii="Arial" w:hAnsi="Arial" w:cs="Arial"/>
                <w:color w:val="000000"/>
                <w:sz w:val="22"/>
                <w:szCs w:val="22"/>
              </w:rPr>
              <w:t>After integration testing</w:t>
            </w:r>
          </w:p>
        </w:tc>
        <w:tc>
          <w:tcPr>
            <w:tcW w:w="2220" w:type="dxa"/>
          </w:tcPr>
          <w:p w14:paraId="0CED9FCC" w14:textId="2B6DC069" w:rsidR="00A85D26" w:rsidRDefault="00A85D26" w:rsidP="00A85D26">
            <w:r>
              <w:rPr>
                <w:rFonts w:ascii="Arial" w:hAnsi="Arial" w:cs="Arial"/>
                <w:color w:val="000000"/>
                <w:sz w:val="22"/>
                <w:szCs w:val="22"/>
              </w:rPr>
              <w:t>Local environment</w:t>
            </w:r>
          </w:p>
        </w:tc>
      </w:tr>
      <w:tr w:rsidR="00A85D26" w14:paraId="5E11ECC3" w14:textId="77777777" w:rsidTr="00A85D26">
        <w:tc>
          <w:tcPr>
            <w:tcW w:w="1528" w:type="dxa"/>
          </w:tcPr>
          <w:p w14:paraId="1F610DE3" w14:textId="74985F4F" w:rsidR="00A85D26" w:rsidRDefault="00A85D26" w:rsidP="00A85D26">
            <w:r>
              <w:rPr>
                <w:rFonts w:ascii="Arial" w:hAnsi="Arial" w:cs="Arial"/>
                <w:color w:val="000000"/>
                <w:sz w:val="22"/>
                <w:szCs w:val="22"/>
              </w:rPr>
              <w:t>REQ_V006</w:t>
            </w:r>
          </w:p>
        </w:tc>
        <w:tc>
          <w:tcPr>
            <w:tcW w:w="1589" w:type="dxa"/>
          </w:tcPr>
          <w:p w14:paraId="695E7848" w14:textId="2B62C2EA" w:rsidR="00A85D26" w:rsidRDefault="00A85D26" w:rsidP="00A85D26">
            <w:r>
              <w:rPr>
                <w:rFonts w:ascii="Arial" w:hAnsi="Arial" w:cs="Arial"/>
                <w:color w:val="000000"/>
                <w:sz w:val="22"/>
                <w:szCs w:val="22"/>
              </w:rPr>
              <w:t>Load Testing</w:t>
            </w:r>
          </w:p>
        </w:tc>
        <w:tc>
          <w:tcPr>
            <w:tcW w:w="1684" w:type="dxa"/>
          </w:tcPr>
          <w:p w14:paraId="6839528C" w14:textId="7AA933D4" w:rsidR="00A85D26" w:rsidRDefault="00A85D26" w:rsidP="00A85D26">
            <w:r>
              <w:rPr>
                <w:rFonts w:ascii="Arial" w:hAnsi="Arial" w:cs="Arial"/>
                <w:color w:val="000000"/>
                <w:sz w:val="22"/>
                <w:szCs w:val="22"/>
              </w:rPr>
              <w:t>Volunteer member</w:t>
            </w:r>
          </w:p>
        </w:tc>
        <w:tc>
          <w:tcPr>
            <w:tcW w:w="1995" w:type="dxa"/>
          </w:tcPr>
          <w:p w14:paraId="7A20B061" w14:textId="555DD182" w:rsidR="00A85D26" w:rsidRDefault="00A85D26" w:rsidP="00A85D26">
            <w:r>
              <w:rPr>
                <w:rFonts w:ascii="Arial" w:hAnsi="Arial" w:cs="Arial"/>
                <w:color w:val="000000"/>
                <w:sz w:val="22"/>
                <w:szCs w:val="22"/>
              </w:rPr>
              <w:t>Before demo/presentation day</w:t>
            </w:r>
          </w:p>
        </w:tc>
        <w:tc>
          <w:tcPr>
            <w:tcW w:w="2220" w:type="dxa"/>
          </w:tcPr>
          <w:p w14:paraId="531B6C2D" w14:textId="241304D3" w:rsidR="00A85D26" w:rsidRDefault="00A85D26" w:rsidP="00A85D26">
            <w:r>
              <w:rPr>
                <w:rFonts w:ascii="Arial" w:hAnsi="Arial" w:cs="Arial"/>
                <w:color w:val="000000"/>
                <w:sz w:val="22"/>
                <w:szCs w:val="22"/>
              </w:rPr>
              <w:t>Staging Environment</w:t>
            </w:r>
          </w:p>
        </w:tc>
      </w:tr>
      <w:tr w:rsidR="00A85D26" w14:paraId="0ACA43CD" w14:textId="77777777" w:rsidTr="00A85D26">
        <w:tc>
          <w:tcPr>
            <w:tcW w:w="1528" w:type="dxa"/>
          </w:tcPr>
          <w:p w14:paraId="70B4DCB0" w14:textId="5A7C3899" w:rsidR="00A85D26" w:rsidRDefault="00A85D26" w:rsidP="00A85D26">
            <w:r>
              <w:rPr>
                <w:rFonts w:ascii="Arial" w:hAnsi="Arial" w:cs="Arial"/>
                <w:color w:val="000000"/>
                <w:sz w:val="22"/>
                <w:szCs w:val="22"/>
              </w:rPr>
              <w:t>REQ_V007</w:t>
            </w:r>
          </w:p>
        </w:tc>
        <w:tc>
          <w:tcPr>
            <w:tcW w:w="1589" w:type="dxa"/>
          </w:tcPr>
          <w:p w14:paraId="658342B2" w14:textId="13CB91B3" w:rsidR="00A85D26" w:rsidRDefault="00A85D26" w:rsidP="00A85D26">
            <w:r>
              <w:rPr>
                <w:rFonts w:ascii="Arial" w:hAnsi="Arial" w:cs="Arial"/>
                <w:color w:val="000000"/>
                <w:sz w:val="22"/>
                <w:szCs w:val="22"/>
              </w:rPr>
              <w:t>Stress Testing</w:t>
            </w:r>
          </w:p>
        </w:tc>
        <w:tc>
          <w:tcPr>
            <w:tcW w:w="1684" w:type="dxa"/>
          </w:tcPr>
          <w:p w14:paraId="77A2A31E" w14:textId="08D39E33" w:rsidR="00A85D26" w:rsidRDefault="00A85D26" w:rsidP="00A85D26">
            <w:r>
              <w:rPr>
                <w:rFonts w:ascii="Arial" w:hAnsi="Arial" w:cs="Arial"/>
                <w:color w:val="000000"/>
                <w:sz w:val="22"/>
                <w:szCs w:val="22"/>
              </w:rPr>
              <w:t>Volunteer member</w:t>
            </w:r>
          </w:p>
        </w:tc>
        <w:tc>
          <w:tcPr>
            <w:tcW w:w="1995" w:type="dxa"/>
          </w:tcPr>
          <w:p w14:paraId="3558AACA" w14:textId="286B87C6" w:rsidR="00A85D26" w:rsidRDefault="00A85D26" w:rsidP="00A85D26">
            <w:r>
              <w:rPr>
                <w:rFonts w:ascii="Arial" w:hAnsi="Arial" w:cs="Arial"/>
                <w:color w:val="000000"/>
                <w:sz w:val="22"/>
                <w:szCs w:val="22"/>
              </w:rPr>
              <w:t>Before demo/presentation day</w:t>
            </w:r>
          </w:p>
        </w:tc>
        <w:tc>
          <w:tcPr>
            <w:tcW w:w="2220" w:type="dxa"/>
          </w:tcPr>
          <w:p w14:paraId="259CC8A6" w14:textId="29278756" w:rsidR="00A85D26" w:rsidRDefault="00A85D26" w:rsidP="00A85D26">
            <w:r>
              <w:rPr>
                <w:rFonts w:ascii="Arial" w:hAnsi="Arial" w:cs="Arial"/>
                <w:color w:val="000000"/>
                <w:sz w:val="22"/>
                <w:szCs w:val="22"/>
              </w:rPr>
              <w:t>Staging Environment</w:t>
            </w:r>
          </w:p>
        </w:tc>
      </w:tr>
    </w:tbl>
    <w:p w14:paraId="22E40FA7" w14:textId="77777777" w:rsidR="003B2561" w:rsidRPr="003B2561" w:rsidRDefault="003B2561" w:rsidP="00F801D8"/>
    <w:p w14:paraId="4C6C110C" w14:textId="77777777" w:rsidR="00220A91" w:rsidRDefault="00DF6A52" w:rsidP="004672A7">
      <w:pPr>
        <w:pStyle w:val="Heading3"/>
        <w:rPr>
          <w:ins w:id="1409" w:author="Teoh Xuan Xuan" w:date="2025-05-25T20:43:00Z" w16du:dateUtc="2025-05-25T12:43:00Z"/>
        </w:rPr>
      </w:pPr>
      <w:bookmarkStart w:id="1410" w:name="_Toc199027696"/>
      <w:r w:rsidRPr="00DF6A52">
        <w:t> </w:t>
      </w:r>
      <w:r w:rsidRPr="00DF6A52">
        <w:t> </w:t>
      </w:r>
    </w:p>
    <w:p w14:paraId="169EC41D" w14:textId="77777777" w:rsidR="00220A91" w:rsidRDefault="00220A91">
      <w:pPr>
        <w:rPr>
          <w:ins w:id="1411" w:author="Teoh Xuan Xuan" w:date="2025-05-25T20:43:00Z" w16du:dateUtc="2025-05-25T12:43:00Z"/>
          <w:rFonts w:eastAsiaTheme="majorEastAsia" w:cstheme="majorBidi"/>
          <w:b/>
          <w:iCs/>
          <w:sz w:val="26"/>
        </w:rPr>
      </w:pPr>
      <w:ins w:id="1412" w:author="Teoh Xuan Xuan" w:date="2025-05-25T20:43:00Z" w16du:dateUtc="2025-05-25T12:43:00Z">
        <w:r>
          <w:br w:type="page"/>
        </w:r>
      </w:ins>
    </w:p>
    <w:p w14:paraId="0EB4FA3A" w14:textId="23D5BBC0" w:rsidR="00DF6A52" w:rsidRDefault="00DF6A52" w:rsidP="00220A91">
      <w:pPr>
        <w:pStyle w:val="Heading3"/>
        <w:numPr>
          <w:ilvl w:val="2"/>
          <w:numId w:val="5"/>
        </w:numPr>
        <w:rPr>
          <w:ins w:id="1413" w:author="Teoh Xuan Xuan" w:date="2025-05-25T20:43:00Z" w16du:dateUtc="2025-05-25T12:43:00Z"/>
        </w:rPr>
        <w:pPrChange w:id="1414" w:author="Teoh Xuan Xuan" w:date="2025-05-25T20:43:00Z" w16du:dateUtc="2025-05-25T12:43:00Z">
          <w:pPr>
            <w:pStyle w:val="Heading3"/>
          </w:pPr>
        </w:pPrChange>
      </w:pPr>
      <w:del w:id="1415" w:author="Teoh Xuan Xuan" w:date="2025-05-25T20:43:00Z" w16du:dateUtc="2025-05-25T12:43:00Z">
        <w:r w:rsidRPr="00DF6A52" w:rsidDel="00220A91">
          <w:lastRenderedPageBreak/>
          <w:delText xml:space="preserve">4.3.3 </w:delText>
        </w:r>
      </w:del>
      <w:r w:rsidRPr="00DF6A52">
        <w:t>Security Requirements Verification</w:t>
      </w:r>
      <w:bookmarkEnd w:id="1410"/>
    </w:p>
    <w:p w14:paraId="43A81FB8" w14:textId="77777777" w:rsidR="00220A91" w:rsidRDefault="00220A91" w:rsidP="00220A91">
      <w:pPr>
        <w:ind w:left="720"/>
        <w:rPr>
          <w:ins w:id="1416" w:author="Teoh Xuan Xuan" w:date="2025-05-25T20:43:00Z" w16du:dateUtc="2025-05-25T12:43:00Z"/>
        </w:rPr>
      </w:pPr>
    </w:p>
    <w:p w14:paraId="4F72F656" w14:textId="334851DC" w:rsidR="00220A91" w:rsidRPr="00220A91" w:rsidRDefault="00220A91" w:rsidP="00220A91">
      <w:pPr>
        <w:pStyle w:val="Quote"/>
        <w:pPrChange w:id="1417" w:author="Teoh Xuan Xuan" w:date="2025-05-25T20:43:00Z" w16du:dateUtc="2025-05-25T12:43:00Z">
          <w:pPr>
            <w:pStyle w:val="Heading3"/>
          </w:pPr>
        </w:pPrChange>
      </w:pPr>
      <w:ins w:id="1418" w:author="Teoh Xuan Xuan" w:date="2025-05-25T20:43:00Z" w16du:dateUtc="2025-05-25T12:43:00Z">
        <w:r>
          <w:t>Table 4.3.</w:t>
        </w:r>
        <w:r>
          <w:t>3</w:t>
        </w:r>
        <w:r>
          <w:t xml:space="preserve">.1: </w:t>
        </w:r>
        <w:r>
          <w:t xml:space="preserve">Security </w:t>
        </w:r>
        <w:r>
          <w:t>Requirements Verification Table</w:t>
        </w:r>
      </w:ins>
    </w:p>
    <w:tbl>
      <w:tblPr>
        <w:tblStyle w:val="TableGrid"/>
        <w:tblW w:w="0" w:type="auto"/>
        <w:tblLook w:val="04A0" w:firstRow="1" w:lastRow="0" w:firstColumn="1" w:lastColumn="0" w:noHBand="0" w:noVBand="1"/>
      </w:tblPr>
      <w:tblGrid>
        <w:gridCol w:w="1561"/>
        <w:gridCol w:w="1564"/>
        <w:gridCol w:w="1720"/>
        <w:gridCol w:w="1901"/>
        <w:gridCol w:w="2270"/>
      </w:tblGrid>
      <w:tr w:rsidR="00A85D26" w14:paraId="5D3D031A" w14:textId="77777777" w:rsidTr="00284CB6">
        <w:tc>
          <w:tcPr>
            <w:tcW w:w="1528" w:type="dxa"/>
          </w:tcPr>
          <w:p w14:paraId="040D0C0A" w14:textId="77777777" w:rsidR="00A85D26" w:rsidRDefault="00A85D26" w:rsidP="00284CB6">
            <w:r>
              <w:rPr>
                <w:rFonts w:ascii="Arial" w:hAnsi="Arial" w:cs="Arial"/>
                <w:b/>
                <w:bCs/>
                <w:color w:val="000000"/>
                <w:sz w:val="22"/>
                <w:szCs w:val="22"/>
              </w:rPr>
              <w:t>Requirement ID</w:t>
            </w:r>
          </w:p>
        </w:tc>
        <w:tc>
          <w:tcPr>
            <w:tcW w:w="1589" w:type="dxa"/>
          </w:tcPr>
          <w:p w14:paraId="039391A9" w14:textId="77777777" w:rsidR="00A85D26" w:rsidRDefault="00A85D26" w:rsidP="00284CB6">
            <w:r>
              <w:rPr>
                <w:rFonts w:ascii="Arial" w:hAnsi="Arial" w:cs="Arial"/>
                <w:b/>
                <w:bCs/>
                <w:color w:val="000000"/>
                <w:sz w:val="22"/>
                <w:szCs w:val="22"/>
              </w:rPr>
              <w:t>Method</w:t>
            </w:r>
          </w:p>
        </w:tc>
        <w:tc>
          <w:tcPr>
            <w:tcW w:w="1684" w:type="dxa"/>
          </w:tcPr>
          <w:p w14:paraId="4F47B272" w14:textId="77777777" w:rsidR="00A85D26" w:rsidRDefault="00A85D26" w:rsidP="00284CB6">
            <w:r>
              <w:rPr>
                <w:rFonts w:ascii="Arial" w:hAnsi="Arial" w:cs="Arial"/>
                <w:b/>
                <w:bCs/>
                <w:color w:val="000000"/>
                <w:sz w:val="22"/>
                <w:szCs w:val="22"/>
              </w:rPr>
              <w:t>Responsibility</w:t>
            </w:r>
          </w:p>
        </w:tc>
        <w:tc>
          <w:tcPr>
            <w:tcW w:w="1995" w:type="dxa"/>
          </w:tcPr>
          <w:p w14:paraId="0C95A625" w14:textId="77777777" w:rsidR="00A85D26" w:rsidRDefault="00A85D26" w:rsidP="00284CB6">
            <w:r>
              <w:rPr>
                <w:rFonts w:ascii="Arial" w:hAnsi="Arial" w:cs="Arial"/>
                <w:b/>
                <w:bCs/>
                <w:color w:val="000000"/>
                <w:sz w:val="22"/>
                <w:szCs w:val="22"/>
              </w:rPr>
              <w:t>Event-based Timing</w:t>
            </w:r>
          </w:p>
        </w:tc>
        <w:tc>
          <w:tcPr>
            <w:tcW w:w="2220" w:type="dxa"/>
          </w:tcPr>
          <w:p w14:paraId="64138E0A" w14:textId="77777777" w:rsidR="00A85D26" w:rsidRDefault="00A85D26" w:rsidP="00284CB6">
            <w:r>
              <w:rPr>
                <w:rFonts w:ascii="Arial" w:hAnsi="Arial" w:cs="Arial"/>
                <w:b/>
                <w:bCs/>
                <w:color w:val="000000"/>
                <w:sz w:val="22"/>
                <w:szCs w:val="22"/>
              </w:rPr>
              <w:t>Venue/Environment</w:t>
            </w:r>
          </w:p>
        </w:tc>
      </w:tr>
      <w:tr w:rsidR="00A85D26" w14:paraId="72FF374F" w14:textId="77777777" w:rsidTr="00284CB6">
        <w:tc>
          <w:tcPr>
            <w:tcW w:w="1528" w:type="dxa"/>
          </w:tcPr>
          <w:p w14:paraId="08ACE4C0" w14:textId="643E070A" w:rsidR="00A85D26" w:rsidRDefault="00A85D26" w:rsidP="00A85D26">
            <w:r>
              <w:rPr>
                <w:rFonts w:ascii="Arial" w:hAnsi="Arial" w:cs="Arial"/>
                <w:color w:val="000000"/>
                <w:sz w:val="22"/>
                <w:szCs w:val="22"/>
              </w:rPr>
              <w:t>REQ_V008</w:t>
            </w:r>
          </w:p>
        </w:tc>
        <w:tc>
          <w:tcPr>
            <w:tcW w:w="1589" w:type="dxa"/>
          </w:tcPr>
          <w:p w14:paraId="6BD0473B" w14:textId="07E8F5C2" w:rsidR="00A85D26" w:rsidRDefault="00A85D26" w:rsidP="00A85D26">
            <w:r>
              <w:rPr>
                <w:rFonts w:ascii="Arial" w:hAnsi="Arial" w:cs="Arial"/>
                <w:color w:val="000000"/>
                <w:sz w:val="22"/>
                <w:szCs w:val="22"/>
              </w:rPr>
              <w:t>Security Review &amp; Checklists</w:t>
            </w:r>
          </w:p>
        </w:tc>
        <w:tc>
          <w:tcPr>
            <w:tcW w:w="1684" w:type="dxa"/>
          </w:tcPr>
          <w:p w14:paraId="30498617" w14:textId="0C243DC7" w:rsidR="00A85D26" w:rsidRDefault="00A85D26" w:rsidP="00A85D26">
            <w:r>
              <w:rPr>
                <w:rFonts w:ascii="Arial" w:hAnsi="Arial" w:cs="Arial"/>
                <w:color w:val="000000"/>
                <w:sz w:val="22"/>
                <w:szCs w:val="22"/>
              </w:rPr>
              <w:t>All Team Members</w:t>
            </w:r>
          </w:p>
        </w:tc>
        <w:tc>
          <w:tcPr>
            <w:tcW w:w="1995" w:type="dxa"/>
          </w:tcPr>
          <w:p w14:paraId="0FA9EA50" w14:textId="602A5E23" w:rsidR="00A85D26" w:rsidRDefault="00A85D26" w:rsidP="00A85D26">
            <w:r>
              <w:rPr>
                <w:rFonts w:ascii="Arial" w:hAnsi="Arial" w:cs="Arial"/>
                <w:color w:val="000000"/>
                <w:sz w:val="22"/>
                <w:szCs w:val="22"/>
              </w:rPr>
              <w:t>Before submission</w:t>
            </w:r>
          </w:p>
        </w:tc>
        <w:tc>
          <w:tcPr>
            <w:tcW w:w="2220" w:type="dxa"/>
          </w:tcPr>
          <w:p w14:paraId="048EBD42" w14:textId="069EB94E" w:rsidR="00A85D26" w:rsidRDefault="00A85D26" w:rsidP="00A85D26">
            <w:r>
              <w:rPr>
                <w:rFonts w:ascii="Arial" w:hAnsi="Arial" w:cs="Arial"/>
                <w:color w:val="000000"/>
                <w:sz w:val="22"/>
                <w:szCs w:val="22"/>
              </w:rPr>
              <w:t>GitHub and shared documents</w:t>
            </w:r>
          </w:p>
        </w:tc>
      </w:tr>
      <w:tr w:rsidR="00A85D26" w14:paraId="0F81E09B" w14:textId="77777777" w:rsidTr="00284CB6">
        <w:tc>
          <w:tcPr>
            <w:tcW w:w="1528" w:type="dxa"/>
          </w:tcPr>
          <w:p w14:paraId="43F9C397" w14:textId="7B96BFBF" w:rsidR="00A85D26" w:rsidRDefault="00A85D26" w:rsidP="00A85D26">
            <w:r>
              <w:rPr>
                <w:rFonts w:ascii="Arial" w:hAnsi="Arial" w:cs="Arial"/>
                <w:color w:val="000000"/>
                <w:sz w:val="22"/>
                <w:szCs w:val="22"/>
              </w:rPr>
              <w:t>REQ_V009</w:t>
            </w:r>
          </w:p>
        </w:tc>
        <w:tc>
          <w:tcPr>
            <w:tcW w:w="1589" w:type="dxa"/>
          </w:tcPr>
          <w:p w14:paraId="5FD1554A" w14:textId="4C4F82F4" w:rsidR="00A85D26" w:rsidRDefault="00A85D26" w:rsidP="00A85D26">
            <w:r>
              <w:rPr>
                <w:rFonts w:ascii="Arial" w:hAnsi="Arial" w:cs="Arial"/>
                <w:color w:val="000000"/>
                <w:sz w:val="22"/>
                <w:szCs w:val="22"/>
              </w:rPr>
              <w:t>Manual Vulnerability Check</w:t>
            </w:r>
          </w:p>
        </w:tc>
        <w:tc>
          <w:tcPr>
            <w:tcW w:w="1684" w:type="dxa"/>
          </w:tcPr>
          <w:p w14:paraId="7CC1E520" w14:textId="4CBC10B4" w:rsidR="00A85D26" w:rsidRDefault="00A85D26" w:rsidP="00A85D26">
            <w:r>
              <w:rPr>
                <w:rFonts w:ascii="Arial" w:hAnsi="Arial" w:cs="Arial"/>
                <w:color w:val="000000"/>
                <w:sz w:val="22"/>
                <w:szCs w:val="22"/>
              </w:rPr>
              <w:t>Assigned member</w:t>
            </w:r>
          </w:p>
        </w:tc>
        <w:tc>
          <w:tcPr>
            <w:tcW w:w="1995" w:type="dxa"/>
          </w:tcPr>
          <w:p w14:paraId="357FF662" w14:textId="2E179B4C" w:rsidR="00A85D26" w:rsidRDefault="00A85D26" w:rsidP="00A85D26">
            <w:r>
              <w:rPr>
                <w:rFonts w:ascii="Arial" w:hAnsi="Arial" w:cs="Arial"/>
                <w:color w:val="000000"/>
                <w:sz w:val="22"/>
                <w:szCs w:val="22"/>
              </w:rPr>
              <w:t>After system testing</w:t>
            </w:r>
          </w:p>
        </w:tc>
        <w:tc>
          <w:tcPr>
            <w:tcW w:w="2220" w:type="dxa"/>
          </w:tcPr>
          <w:p w14:paraId="091BEDE3" w14:textId="2E638393" w:rsidR="00A85D26" w:rsidRDefault="00A85D26" w:rsidP="00A85D26">
            <w:r>
              <w:rPr>
                <w:rFonts w:ascii="Arial" w:hAnsi="Arial" w:cs="Arial"/>
                <w:color w:val="000000"/>
                <w:sz w:val="22"/>
                <w:szCs w:val="22"/>
              </w:rPr>
              <w:t>Local or shared device</w:t>
            </w:r>
          </w:p>
        </w:tc>
      </w:tr>
      <w:tr w:rsidR="00A85D26" w14:paraId="2CB089F4" w14:textId="77777777" w:rsidTr="00284CB6">
        <w:tc>
          <w:tcPr>
            <w:tcW w:w="1528" w:type="dxa"/>
          </w:tcPr>
          <w:p w14:paraId="04924433" w14:textId="25BFAD9D" w:rsidR="00A85D26" w:rsidRDefault="00A85D26" w:rsidP="00A85D26">
            <w:r>
              <w:rPr>
                <w:rFonts w:ascii="Arial" w:hAnsi="Arial" w:cs="Arial"/>
                <w:color w:val="000000"/>
                <w:sz w:val="22"/>
                <w:szCs w:val="22"/>
              </w:rPr>
              <w:t>REQ_V010</w:t>
            </w:r>
          </w:p>
        </w:tc>
        <w:tc>
          <w:tcPr>
            <w:tcW w:w="1589" w:type="dxa"/>
          </w:tcPr>
          <w:p w14:paraId="7A4EFA3E" w14:textId="5C9BC302" w:rsidR="00A85D26" w:rsidRDefault="00A85D26" w:rsidP="00A85D26">
            <w:r>
              <w:rPr>
                <w:rFonts w:ascii="Arial" w:hAnsi="Arial" w:cs="Arial"/>
                <w:color w:val="000000"/>
                <w:sz w:val="22"/>
                <w:szCs w:val="22"/>
              </w:rPr>
              <w:t>Secure Code Review</w:t>
            </w:r>
          </w:p>
        </w:tc>
        <w:tc>
          <w:tcPr>
            <w:tcW w:w="1684" w:type="dxa"/>
          </w:tcPr>
          <w:p w14:paraId="42E312AF" w14:textId="19911E05" w:rsidR="00A85D26" w:rsidRDefault="00A85D26" w:rsidP="00A85D26">
            <w:r>
              <w:rPr>
                <w:rFonts w:ascii="Arial" w:hAnsi="Arial" w:cs="Arial"/>
                <w:color w:val="000000"/>
                <w:sz w:val="22"/>
                <w:szCs w:val="22"/>
              </w:rPr>
              <w:t>Developer for each module</w:t>
            </w:r>
          </w:p>
        </w:tc>
        <w:tc>
          <w:tcPr>
            <w:tcW w:w="1995" w:type="dxa"/>
          </w:tcPr>
          <w:p w14:paraId="1C50AEA6" w14:textId="1E77B533" w:rsidR="00A85D26" w:rsidRDefault="00A85D26" w:rsidP="00A85D26">
            <w:r>
              <w:rPr>
                <w:rFonts w:ascii="Arial" w:hAnsi="Arial" w:cs="Arial"/>
                <w:color w:val="000000"/>
                <w:sz w:val="22"/>
                <w:szCs w:val="22"/>
              </w:rPr>
              <w:t>Before merging code branches</w:t>
            </w:r>
          </w:p>
        </w:tc>
        <w:tc>
          <w:tcPr>
            <w:tcW w:w="2220" w:type="dxa"/>
          </w:tcPr>
          <w:p w14:paraId="5E48DF6F" w14:textId="09DBA954" w:rsidR="00A85D26" w:rsidRDefault="00A85D26" w:rsidP="00A85D26">
            <w:r>
              <w:rPr>
                <w:rFonts w:ascii="Arial" w:hAnsi="Arial" w:cs="Arial"/>
                <w:color w:val="000000"/>
                <w:sz w:val="22"/>
                <w:szCs w:val="22"/>
              </w:rPr>
              <w:t>GitHub / VS Code</w:t>
            </w:r>
          </w:p>
        </w:tc>
      </w:tr>
    </w:tbl>
    <w:p w14:paraId="37792BE4" w14:textId="77777777" w:rsidR="00A85D26" w:rsidRPr="00A85D26" w:rsidRDefault="00A85D26" w:rsidP="00F801D8"/>
    <w:p w14:paraId="4FF02935" w14:textId="69868F75" w:rsidR="00DF6A52" w:rsidRDefault="00DF6A52" w:rsidP="004672A7">
      <w:pPr>
        <w:pStyle w:val="Heading3"/>
        <w:rPr>
          <w:ins w:id="1419" w:author="Teoh Xuan Xuan" w:date="2025-05-25T20:43:00Z" w16du:dateUtc="2025-05-25T12:43:00Z"/>
        </w:rPr>
      </w:pPr>
      <w:bookmarkStart w:id="1420" w:name="_Toc199027697"/>
      <w:del w:id="1421" w:author="Teoh Xuan Xuan" w:date="2025-05-25T20:43:00Z" w16du:dateUtc="2025-05-25T12:43:00Z">
        <w:r w:rsidRPr="00DF6A52" w:rsidDel="000E463A">
          <w:delText> </w:delText>
        </w:r>
        <w:r w:rsidRPr="00DF6A52" w:rsidDel="000E463A">
          <w:delText> </w:delText>
        </w:r>
      </w:del>
      <w:r w:rsidRPr="00DF6A52">
        <w:t>4.3.4 Usability Requirements Verification</w:t>
      </w:r>
      <w:bookmarkEnd w:id="1420"/>
    </w:p>
    <w:p w14:paraId="65A87122" w14:textId="77777777" w:rsidR="000E463A" w:rsidRPr="000E463A" w:rsidRDefault="000E463A" w:rsidP="000E463A">
      <w:pPr>
        <w:rPr>
          <w:ins w:id="1422" w:author="Teoh Xuan Xuan" w:date="2025-05-25T20:43:00Z" w16du:dateUtc="2025-05-25T12:43:00Z"/>
        </w:rPr>
        <w:pPrChange w:id="1423" w:author="Teoh Xuan Xuan" w:date="2025-05-25T20:43:00Z" w16du:dateUtc="2025-05-25T12:43:00Z">
          <w:pPr>
            <w:pStyle w:val="Heading3"/>
          </w:pPr>
        </w:pPrChange>
      </w:pPr>
    </w:p>
    <w:p w14:paraId="07A9790C" w14:textId="7D425BDC" w:rsidR="00220A91" w:rsidRPr="00220A91" w:rsidRDefault="00220A91" w:rsidP="000E463A">
      <w:pPr>
        <w:pStyle w:val="Quote"/>
        <w:pPrChange w:id="1424" w:author="Teoh Xuan Xuan" w:date="2025-05-25T20:43:00Z" w16du:dateUtc="2025-05-25T12:43:00Z">
          <w:pPr>
            <w:pStyle w:val="Heading3"/>
          </w:pPr>
        </w:pPrChange>
      </w:pPr>
      <w:ins w:id="1425" w:author="Teoh Xuan Xuan" w:date="2025-05-25T20:43:00Z" w16du:dateUtc="2025-05-25T12:43:00Z">
        <w:r>
          <w:t>Table 4.3.</w:t>
        </w:r>
        <w:r w:rsidR="000E463A">
          <w:t>4</w:t>
        </w:r>
        <w:r>
          <w:t xml:space="preserve">.1: </w:t>
        </w:r>
        <w:r w:rsidR="000E463A">
          <w:t xml:space="preserve">Usability </w:t>
        </w:r>
        <w:r>
          <w:t>Requirements Verification Table</w:t>
        </w:r>
      </w:ins>
    </w:p>
    <w:tbl>
      <w:tblPr>
        <w:tblStyle w:val="TableGrid"/>
        <w:tblW w:w="0" w:type="auto"/>
        <w:tblLook w:val="04A0" w:firstRow="1" w:lastRow="0" w:firstColumn="1" w:lastColumn="0" w:noHBand="0" w:noVBand="1"/>
      </w:tblPr>
      <w:tblGrid>
        <w:gridCol w:w="1561"/>
        <w:gridCol w:w="1564"/>
        <w:gridCol w:w="1720"/>
        <w:gridCol w:w="1901"/>
        <w:gridCol w:w="2270"/>
      </w:tblGrid>
      <w:tr w:rsidR="00A85D26" w14:paraId="0CB2C692" w14:textId="77777777" w:rsidTr="009727F1">
        <w:tc>
          <w:tcPr>
            <w:tcW w:w="1561" w:type="dxa"/>
          </w:tcPr>
          <w:p w14:paraId="36FEACE5" w14:textId="77777777" w:rsidR="00A85D26" w:rsidRDefault="00A85D26" w:rsidP="00284CB6">
            <w:r>
              <w:rPr>
                <w:rFonts w:ascii="Arial" w:hAnsi="Arial" w:cs="Arial"/>
                <w:b/>
                <w:bCs/>
                <w:color w:val="000000"/>
                <w:sz w:val="22"/>
                <w:szCs w:val="22"/>
              </w:rPr>
              <w:t>Requirement ID</w:t>
            </w:r>
          </w:p>
        </w:tc>
        <w:tc>
          <w:tcPr>
            <w:tcW w:w="1564" w:type="dxa"/>
          </w:tcPr>
          <w:p w14:paraId="633B9DAA" w14:textId="77777777" w:rsidR="00A85D26" w:rsidRDefault="00A85D26" w:rsidP="00284CB6">
            <w:r>
              <w:rPr>
                <w:rFonts w:ascii="Arial" w:hAnsi="Arial" w:cs="Arial"/>
                <w:b/>
                <w:bCs/>
                <w:color w:val="000000"/>
                <w:sz w:val="22"/>
                <w:szCs w:val="22"/>
              </w:rPr>
              <w:t>Method</w:t>
            </w:r>
          </w:p>
        </w:tc>
        <w:tc>
          <w:tcPr>
            <w:tcW w:w="1720" w:type="dxa"/>
          </w:tcPr>
          <w:p w14:paraId="011C5FBF" w14:textId="77777777" w:rsidR="00A85D26" w:rsidRDefault="00A85D26" w:rsidP="00284CB6">
            <w:r>
              <w:rPr>
                <w:rFonts w:ascii="Arial" w:hAnsi="Arial" w:cs="Arial"/>
                <w:b/>
                <w:bCs/>
                <w:color w:val="000000"/>
                <w:sz w:val="22"/>
                <w:szCs w:val="22"/>
              </w:rPr>
              <w:t>Responsibility</w:t>
            </w:r>
          </w:p>
        </w:tc>
        <w:tc>
          <w:tcPr>
            <w:tcW w:w="1901" w:type="dxa"/>
          </w:tcPr>
          <w:p w14:paraId="3891E5D3" w14:textId="77777777" w:rsidR="00A85D26" w:rsidRDefault="00A85D26" w:rsidP="00284CB6">
            <w:r>
              <w:rPr>
                <w:rFonts w:ascii="Arial" w:hAnsi="Arial" w:cs="Arial"/>
                <w:b/>
                <w:bCs/>
                <w:color w:val="000000"/>
                <w:sz w:val="22"/>
                <w:szCs w:val="22"/>
              </w:rPr>
              <w:t>Event-based Timing</w:t>
            </w:r>
          </w:p>
        </w:tc>
        <w:tc>
          <w:tcPr>
            <w:tcW w:w="2270" w:type="dxa"/>
          </w:tcPr>
          <w:p w14:paraId="502A9569" w14:textId="77777777" w:rsidR="00A85D26" w:rsidRDefault="00A85D26" w:rsidP="00284CB6">
            <w:r>
              <w:rPr>
                <w:rFonts w:ascii="Arial" w:hAnsi="Arial" w:cs="Arial"/>
                <w:b/>
                <w:bCs/>
                <w:color w:val="000000"/>
                <w:sz w:val="22"/>
                <w:szCs w:val="22"/>
              </w:rPr>
              <w:t>Venue/Environment</w:t>
            </w:r>
          </w:p>
        </w:tc>
      </w:tr>
      <w:tr w:rsidR="009727F1" w14:paraId="7FBBC6FA" w14:textId="77777777" w:rsidTr="009727F1">
        <w:tc>
          <w:tcPr>
            <w:tcW w:w="1561" w:type="dxa"/>
          </w:tcPr>
          <w:p w14:paraId="41789852" w14:textId="621C027F" w:rsidR="009727F1" w:rsidRDefault="009727F1" w:rsidP="009727F1">
            <w:r>
              <w:rPr>
                <w:rFonts w:ascii="Arial" w:hAnsi="Arial" w:cs="Arial"/>
                <w:color w:val="000000"/>
                <w:sz w:val="22"/>
                <w:szCs w:val="22"/>
              </w:rPr>
              <w:t>REQ_V011</w:t>
            </w:r>
          </w:p>
        </w:tc>
        <w:tc>
          <w:tcPr>
            <w:tcW w:w="1564" w:type="dxa"/>
          </w:tcPr>
          <w:p w14:paraId="4A784DFE" w14:textId="6D4EF852" w:rsidR="009727F1" w:rsidRDefault="009727F1" w:rsidP="009727F1">
            <w:r>
              <w:rPr>
                <w:rFonts w:ascii="Arial" w:hAnsi="Arial" w:cs="Arial"/>
                <w:color w:val="000000"/>
                <w:sz w:val="22"/>
                <w:szCs w:val="22"/>
              </w:rPr>
              <w:t>UI/UX Feedback Testing</w:t>
            </w:r>
          </w:p>
        </w:tc>
        <w:tc>
          <w:tcPr>
            <w:tcW w:w="1720" w:type="dxa"/>
          </w:tcPr>
          <w:p w14:paraId="0454D8B4" w14:textId="2D5AFC17" w:rsidR="009727F1" w:rsidRDefault="009727F1" w:rsidP="009727F1">
            <w:r>
              <w:rPr>
                <w:rFonts w:ascii="Arial" w:hAnsi="Arial" w:cs="Arial"/>
                <w:color w:val="000000"/>
                <w:sz w:val="22"/>
                <w:szCs w:val="22"/>
              </w:rPr>
              <w:t>All Team Members</w:t>
            </w:r>
          </w:p>
        </w:tc>
        <w:tc>
          <w:tcPr>
            <w:tcW w:w="1901" w:type="dxa"/>
          </w:tcPr>
          <w:p w14:paraId="460A132F" w14:textId="79DF7E56" w:rsidR="009727F1" w:rsidRDefault="009727F1" w:rsidP="009727F1">
            <w:r>
              <w:rPr>
                <w:rFonts w:ascii="Arial" w:hAnsi="Arial" w:cs="Arial"/>
                <w:color w:val="000000"/>
                <w:sz w:val="22"/>
                <w:szCs w:val="22"/>
              </w:rPr>
              <w:t>After interface completion</w:t>
            </w:r>
          </w:p>
        </w:tc>
        <w:tc>
          <w:tcPr>
            <w:tcW w:w="2270" w:type="dxa"/>
          </w:tcPr>
          <w:p w14:paraId="0B8EC8D8" w14:textId="2EFC252D" w:rsidR="009727F1" w:rsidRDefault="009727F1" w:rsidP="009727F1">
            <w:r>
              <w:rPr>
                <w:rFonts w:ascii="Arial" w:hAnsi="Arial" w:cs="Arial"/>
                <w:color w:val="000000"/>
                <w:sz w:val="22"/>
                <w:szCs w:val="22"/>
              </w:rPr>
              <w:t>Browser-based testing</w:t>
            </w:r>
          </w:p>
        </w:tc>
      </w:tr>
      <w:tr w:rsidR="009727F1" w14:paraId="47116BC1" w14:textId="77777777" w:rsidTr="009727F1">
        <w:tc>
          <w:tcPr>
            <w:tcW w:w="1561" w:type="dxa"/>
          </w:tcPr>
          <w:p w14:paraId="61CD7415" w14:textId="1A32D68D" w:rsidR="009727F1" w:rsidRDefault="009727F1" w:rsidP="009727F1">
            <w:r>
              <w:rPr>
                <w:rFonts w:ascii="Arial" w:hAnsi="Arial" w:cs="Arial"/>
                <w:color w:val="000000"/>
                <w:sz w:val="22"/>
                <w:szCs w:val="22"/>
              </w:rPr>
              <w:t>REQ_V012</w:t>
            </w:r>
          </w:p>
        </w:tc>
        <w:tc>
          <w:tcPr>
            <w:tcW w:w="1564" w:type="dxa"/>
          </w:tcPr>
          <w:p w14:paraId="21EB2EDC" w14:textId="0F057E46" w:rsidR="009727F1" w:rsidRDefault="009727F1" w:rsidP="009727F1">
            <w:r>
              <w:rPr>
                <w:rFonts w:ascii="Arial" w:hAnsi="Arial" w:cs="Arial"/>
                <w:color w:val="000000"/>
                <w:sz w:val="22"/>
                <w:szCs w:val="22"/>
              </w:rPr>
              <w:t>End-User Trial (Peer Testing)</w:t>
            </w:r>
          </w:p>
        </w:tc>
        <w:tc>
          <w:tcPr>
            <w:tcW w:w="1720" w:type="dxa"/>
          </w:tcPr>
          <w:p w14:paraId="5671709B" w14:textId="08D30F37" w:rsidR="009727F1" w:rsidRDefault="009727F1" w:rsidP="009727F1">
            <w:r>
              <w:rPr>
                <w:rFonts w:ascii="Arial" w:hAnsi="Arial" w:cs="Arial"/>
                <w:color w:val="000000"/>
                <w:sz w:val="22"/>
                <w:szCs w:val="22"/>
              </w:rPr>
              <w:t>Friends/Peers</w:t>
            </w:r>
          </w:p>
        </w:tc>
        <w:tc>
          <w:tcPr>
            <w:tcW w:w="1901" w:type="dxa"/>
          </w:tcPr>
          <w:p w14:paraId="58F9DD79" w14:textId="4F95F78F" w:rsidR="009727F1" w:rsidRDefault="009727F1" w:rsidP="009727F1">
            <w:r>
              <w:rPr>
                <w:rFonts w:ascii="Arial" w:hAnsi="Arial" w:cs="Arial"/>
                <w:color w:val="000000"/>
                <w:sz w:val="22"/>
                <w:szCs w:val="22"/>
              </w:rPr>
              <w:t>Pre-submission week</w:t>
            </w:r>
          </w:p>
        </w:tc>
        <w:tc>
          <w:tcPr>
            <w:tcW w:w="2270" w:type="dxa"/>
          </w:tcPr>
          <w:p w14:paraId="04B24BC5" w14:textId="575BCFB6" w:rsidR="009727F1" w:rsidRDefault="009727F1" w:rsidP="009727F1">
            <w:r>
              <w:rPr>
                <w:rFonts w:ascii="Arial" w:hAnsi="Arial" w:cs="Arial"/>
                <w:color w:val="000000"/>
                <w:sz w:val="22"/>
                <w:szCs w:val="22"/>
              </w:rPr>
              <w:t>User Devices</w:t>
            </w:r>
          </w:p>
        </w:tc>
      </w:tr>
    </w:tbl>
    <w:p w14:paraId="6B70DFB8" w14:textId="77777777" w:rsidR="00A85D26" w:rsidRPr="00A85D26" w:rsidRDefault="00A85D26" w:rsidP="00F801D8"/>
    <w:p w14:paraId="4B69C18D" w14:textId="6E24BDEB" w:rsidR="00DF6A52" w:rsidRDefault="00DF6A52" w:rsidP="000E463A">
      <w:pPr>
        <w:pStyle w:val="Heading3"/>
        <w:numPr>
          <w:ilvl w:val="2"/>
          <w:numId w:val="1"/>
        </w:numPr>
        <w:rPr>
          <w:ins w:id="1426" w:author="Teoh Xuan Xuan" w:date="2025-05-25T20:43:00Z" w16du:dateUtc="2025-05-25T12:43:00Z"/>
        </w:rPr>
        <w:pPrChange w:id="1427" w:author="Teoh Xuan Xuan" w:date="2025-05-25T20:44:00Z" w16du:dateUtc="2025-05-25T12:44:00Z">
          <w:pPr>
            <w:pStyle w:val="Heading3"/>
          </w:pPr>
        </w:pPrChange>
      </w:pPr>
      <w:bookmarkStart w:id="1428" w:name="_Toc199027698"/>
      <w:del w:id="1429" w:author="Teoh Xuan Xuan" w:date="2025-05-25T20:43:00Z" w16du:dateUtc="2025-05-25T12:43:00Z">
        <w:r w:rsidRPr="00DF6A52" w:rsidDel="000E463A">
          <w:delText> </w:delText>
        </w:r>
        <w:r w:rsidRPr="00DF6A52" w:rsidDel="000E463A">
          <w:delText> </w:delText>
        </w:r>
        <w:r w:rsidRPr="00DF6A52" w:rsidDel="000E463A">
          <w:delText xml:space="preserve">4.3.5 </w:delText>
        </w:r>
      </w:del>
      <w:r w:rsidRPr="00DF6A52">
        <w:t>Maintainability Requirements Verification</w:t>
      </w:r>
      <w:bookmarkEnd w:id="1428"/>
    </w:p>
    <w:p w14:paraId="6AAA48C9" w14:textId="77777777" w:rsidR="000E463A" w:rsidRPr="000E463A" w:rsidRDefault="000E463A" w:rsidP="000E463A">
      <w:pPr>
        <w:pStyle w:val="ListParagraph"/>
        <w:ind w:left="1440"/>
        <w:rPr>
          <w:ins w:id="1430" w:author="Teoh Xuan Xuan" w:date="2025-05-25T20:43:00Z" w16du:dateUtc="2025-05-25T12:43:00Z"/>
        </w:rPr>
      </w:pPr>
    </w:p>
    <w:p w14:paraId="11E0C027" w14:textId="6CF35FE8" w:rsidR="000E463A" w:rsidRPr="000E463A" w:rsidRDefault="000E463A" w:rsidP="000E463A">
      <w:pPr>
        <w:pStyle w:val="Quote"/>
        <w:pPrChange w:id="1431" w:author="Teoh Xuan Xuan" w:date="2025-05-25T20:43:00Z" w16du:dateUtc="2025-05-25T12:43:00Z">
          <w:pPr>
            <w:pStyle w:val="Heading3"/>
          </w:pPr>
        </w:pPrChange>
      </w:pPr>
      <w:ins w:id="1432" w:author="Teoh Xuan Xuan" w:date="2025-05-25T20:43:00Z" w16du:dateUtc="2025-05-25T12:43:00Z">
        <w:r>
          <w:t>Table 4.3.</w:t>
        </w:r>
      </w:ins>
      <w:ins w:id="1433" w:author="Teoh Xuan Xuan" w:date="2025-05-25T20:44:00Z" w16du:dateUtc="2025-05-25T12:44:00Z">
        <w:r>
          <w:t>5</w:t>
        </w:r>
      </w:ins>
      <w:ins w:id="1434" w:author="Teoh Xuan Xuan" w:date="2025-05-25T20:43:00Z" w16du:dateUtc="2025-05-25T12:43:00Z">
        <w:r>
          <w:t xml:space="preserve">.1: </w:t>
        </w:r>
      </w:ins>
      <w:ins w:id="1435" w:author="Teoh Xuan Xuan" w:date="2025-05-25T20:45:00Z" w16du:dateUtc="2025-05-25T12:45:00Z">
        <w:r>
          <w:t>Maintainability</w:t>
        </w:r>
      </w:ins>
      <w:ins w:id="1436" w:author="Teoh Xuan Xuan" w:date="2025-05-25T20:43:00Z" w16du:dateUtc="2025-05-25T12:43:00Z">
        <w:r>
          <w:t xml:space="preserve"> Requirements Verification Table</w:t>
        </w:r>
      </w:ins>
    </w:p>
    <w:tbl>
      <w:tblPr>
        <w:tblStyle w:val="TableGrid"/>
        <w:tblW w:w="0" w:type="auto"/>
        <w:tblLook w:val="04A0" w:firstRow="1" w:lastRow="0" w:firstColumn="1" w:lastColumn="0" w:noHBand="0" w:noVBand="1"/>
      </w:tblPr>
      <w:tblGrid>
        <w:gridCol w:w="1561"/>
        <w:gridCol w:w="1564"/>
        <w:gridCol w:w="1720"/>
        <w:gridCol w:w="1901"/>
        <w:gridCol w:w="2270"/>
      </w:tblGrid>
      <w:tr w:rsidR="009727F1" w14:paraId="628A1118" w14:textId="77777777" w:rsidTr="00284CB6">
        <w:tc>
          <w:tcPr>
            <w:tcW w:w="1561" w:type="dxa"/>
          </w:tcPr>
          <w:p w14:paraId="21BA0775" w14:textId="77777777" w:rsidR="009727F1" w:rsidRDefault="009727F1" w:rsidP="00284CB6">
            <w:r>
              <w:rPr>
                <w:rFonts w:ascii="Arial" w:hAnsi="Arial" w:cs="Arial"/>
                <w:b/>
                <w:bCs/>
                <w:color w:val="000000"/>
                <w:sz w:val="22"/>
                <w:szCs w:val="22"/>
              </w:rPr>
              <w:t>Requirement ID</w:t>
            </w:r>
          </w:p>
        </w:tc>
        <w:tc>
          <w:tcPr>
            <w:tcW w:w="1564" w:type="dxa"/>
          </w:tcPr>
          <w:p w14:paraId="78BCD24A" w14:textId="77777777" w:rsidR="009727F1" w:rsidRDefault="009727F1" w:rsidP="00284CB6">
            <w:r>
              <w:rPr>
                <w:rFonts w:ascii="Arial" w:hAnsi="Arial" w:cs="Arial"/>
                <w:b/>
                <w:bCs/>
                <w:color w:val="000000"/>
                <w:sz w:val="22"/>
                <w:szCs w:val="22"/>
              </w:rPr>
              <w:t>Method</w:t>
            </w:r>
          </w:p>
        </w:tc>
        <w:tc>
          <w:tcPr>
            <w:tcW w:w="1720" w:type="dxa"/>
          </w:tcPr>
          <w:p w14:paraId="7EDC6953" w14:textId="77777777" w:rsidR="009727F1" w:rsidRDefault="009727F1" w:rsidP="00284CB6">
            <w:r>
              <w:rPr>
                <w:rFonts w:ascii="Arial" w:hAnsi="Arial" w:cs="Arial"/>
                <w:b/>
                <w:bCs/>
                <w:color w:val="000000"/>
                <w:sz w:val="22"/>
                <w:szCs w:val="22"/>
              </w:rPr>
              <w:t>Responsibility</w:t>
            </w:r>
          </w:p>
        </w:tc>
        <w:tc>
          <w:tcPr>
            <w:tcW w:w="1901" w:type="dxa"/>
          </w:tcPr>
          <w:p w14:paraId="68C18C83" w14:textId="77777777" w:rsidR="009727F1" w:rsidRDefault="009727F1" w:rsidP="00284CB6">
            <w:r>
              <w:rPr>
                <w:rFonts w:ascii="Arial" w:hAnsi="Arial" w:cs="Arial"/>
                <w:b/>
                <w:bCs/>
                <w:color w:val="000000"/>
                <w:sz w:val="22"/>
                <w:szCs w:val="22"/>
              </w:rPr>
              <w:t>Event-based Timing</w:t>
            </w:r>
          </w:p>
        </w:tc>
        <w:tc>
          <w:tcPr>
            <w:tcW w:w="2270" w:type="dxa"/>
          </w:tcPr>
          <w:p w14:paraId="64386510" w14:textId="77777777" w:rsidR="009727F1" w:rsidRDefault="009727F1" w:rsidP="00284CB6">
            <w:r>
              <w:rPr>
                <w:rFonts w:ascii="Arial" w:hAnsi="Arial" w:cs="Arial"/>
                <w:b/>
                <w:bCs/>
                <w:color w:val="000000"/>
                <w:sz w:val="22"/>
                <w:szCs w:val="22"/>
              </w:rPr>
              <w:t>Venue/Environment</w:t>
            </w:r>
          </w:p>
        </w:tc>
      </w:tr>
      <w:tr w:rsidR="009727F1" w14:paraId="27AF3B70" w14:textId="77777777" w:rsidTr="00284CB6">
        <w:tc>
          <w:tcPr>
            <w:tcW w:w="1561" w:type="dxa"/>
          </w:tcPr>
          <w:p w14:paraId="65BEB057" w14:textId="7FDA425E" w:rsidR="009727F1" w:rsidRDefault="009727F1" w:rsidP="009727F1">
            <w:r>
              <w:rPr>
                <w:rFonts w:ascii="Arial" w:hAnsi="Arial" w:cs="Arial"/>
                <w:color w:val="000000"/>
                <w:sz w:val="22"/>
                <w:szCs w:val="22"/>
              </w:rPr>
              <w:t>REQ_V013</w:t>
            </w:r>
          </w:p>
        </w:tc>
        <w:tc>
          <w:tcPr>
            <w:tcW w:w="1564" w:type="dxa"/>
          </w:tcPr>
          <w:p w14:paraId="5F7FE5A7" w14:textId="2A65207E" w:rsidR="009727F1" w:rsidRDefault="009727F1" w:rsidP="009727F1">
            <w:r>
              <w:rPr>
                <w:rFonts w:ascii="Arial" w:hAnsi="Arial" w:cs="Arial"/>
                <w:color w:val="000000"/>
                <w:sz w:val="22"/>
                <w:szCs w:val="22"/>
              </w:rPr>
              <w:t>Code Review</w:t>
            </w:r>
          </w:p>
        </w:tc>
        <w:tc>
          <w:tcPr>
            <w:tcW w:w="1720" w:type="dxa"/>
          </w:tcPr>
          <w:p w14:paraId="489A0EA9" w14:textId="579585EF" w:rsidR="009727F1" w:rsidRDefault="009727F1" w:rsidP="009727F1">
            <w:r>
              <w:rPr>
                <w:rFonts w:ascii="Arial" w:hAnsi="Arial" w:cs="Arial"/>
                <w:color w:val="000000"/>
                <w:sz w:val="22"/>
                <w:szCs w:val="22"/>
              </w:rPr>
              <w:t>All Team Members</w:t>
            </w:r>
          </w:p>
        </w:tc>
        <w:tc>
          <w:tcPr>
            <w:tcW w:w="1901" w:type="dxa"/>
          </w:tcPr>
          <w:p w14:paraId="59313ED0" w14:textId="66CCC349" w:rsidR="009727F1" w:rsidRDefault="009727F1" w:rsidP="009727F1">
            <w:r>
              <w:rPr>
                <w:rFonts w:ascii="Arial" w:hAnsi="Arial" w:cs="Arial"/>
                <w:color w:val="000000"/>
                <w:sz w:val="22"/>
                <w:szCs w:val="22"/>
              </w:rPr>
              <w:t>Ongoing throughout development</w:t>
            </w:r>
          </w:p>
        </w:tc>
        <w:tc>
          <w:tcPr>
            <w:tcW w:w="2270" w:type="dxa"/>
          </w:tcPr>
          <w:p w14:paraId="51438E19" w14:textId="649360C1" w:rsidR="009727F1" w:rsidRDefault="009727F1" w:rsidP="009727F1">
            <w:r>
              <w:rPr>
                <w:rFonts w:ascii="Arial" w:hAnsi="Arial" w:cs="Arial"/>
                <w:color w:val="000000"/>
                <w:sz w:val="22"/>
                <w:szCs w:val="22"/>
              </w:rPr>
              <w:t>GitHub pull requests</w:t>
            </w:r>
          </w:p>
        </w:tc>
      </w:tr>
      <w:tr w:rsidR="009727F1" w14:paraId="1D33B717" w14:textId="77777777" w:rsidTr="00284CB6">
        <w:tc>
          <w:tcPr>
            <w:tcW w:w="1561" w:type="dxa"/>
          </w:tcPr>
          <w:p w14:paraId="0887EFD0" w14:textId="17A9299F" w:rsidR="009727F1" w:rsidRDefault="009727F1" w:rsidP="009727F1">
            <w:r>
              <w:rPr>
                <w:rFonts w:ascii="Arial" w:hAnsi="Arial" w:cs="Arial"/>
                <w:color w:val="000000"/>
                <w:sz w:val="22"/>
                <w:szCs w:val="22"/>
              </w:rPr>
              <w:t>REQ_V014</w:t>
            </w:r>
          </w:p>
        </w:tc>
        <w:tc>
          <w:tcPr>
            <w:tcW w:w="1564" w:type="dxa"/>
          </w:tcPr>
          <w:p w14:paraId="6207B3E9" w14:textId="47B8C180" w:rsidR="009727F1" w:rsidRDefault="009727F1" w:rsidP="009727F1">
            <w:r>
              <w:rPr>
                <w:rFonts w:ascii="Arial" w:hAnsi="Arial" w:cs="Arial"/>
                <w:color w:val="000000"/>
                <w:sz w:val="22"/>
                <w:szCs w:val="22"/>
              </w:rPr>
              <w:t>Version History Review</w:t>
            </w:r>
          </w:p>
        </w:tc>
        <w:tc>
          <w:tcPr>
            <w:tcW w:w="1720" w:type="dxa"/>
          </w:tcPr>
          <w:p w14:paraId="5C8DD812" w14:textId="1C3BB2CE" w:rsidR="009727F1" w:rsidRDefault="009727F1" w:rsidP="009727F1">
            <w:r>
              <w:rPr>
                <w:rFonts w:ascii="Arial" w:hAnsi="Arial" w:cs="Arial"/>
                <w:color w:val="000000"/>
                <w:sz w:val="22"/>
                <w:szCs w:val="22"/>
              </w:rPr>
              <w:t>Team Leader</w:t>
            </w:r>
          </w:p>
        </w:tc>
        <w:tc>
          <w:tcPr>
            <w:tcW w:w="1901" w:type="dxa"/>
          </w:tcPr>
          <w:p w14:paraId="48A70FFE" w14:textId="303FD4AC" w:rsidR="009727F1" w:rsidRDefault="009727F1" w:rsidP="009727F1">
            <w:r>
              <w:rPr>
                <w:rFonts w:ascii="Arial" w:hAnsi="Arial" w:cs="Arial"/>
                <w:color w:val="000000"/>
                <w:sz w:val="22"/>
                <w:szCs w:val="22"/>
              </w:rPr>
              <w:t>Before submission</w:t>
            </w:r>
          </w:p>
        </w:tc>
        <w:tc>
          <w:tcPr>
            <w:tcW w:w="2270" w:type="dxa"/>
          </w:tcPr>
          <w:p w14:paraId="4C1D5ADD" w14:textId="22306523" w:rsidR="009727F1" w:rsidRDefault="009727F1" w:rsidP="009727F1">
            <w:r>
              <w:rPr>
                <w:rFonts w:ascii="Arial" w:hAnsi="Arial" w:cs="Arial"/>
                <w:color w:val="000000"/>
                <w:sz w:val="22"/>
                <w:szCs w:val="22"/>
              </w:rPr>
              <w:t>GitHub repository</w:t>
            </w:r>
          </w:p>
        </w:tc>
      </w:tr>
    </w:tbl>
    <w:p w14:paraId="49925D9C" w14:textId="77777777" w:rsidR="009727F1" w:rsidRPr="009727F1" w:rsidRDefault="009727F1" w:rsidP="00F801D8"/>
    <w:p w14:paraId="1768F282" w14:textId="77777777" w:rsidR="000E463A" w:rsidRDefault="000E463A">
      <w:pPr>
        <w:rPr>
          <w:ins w:id="1437" w:author="Teoh Xuan Xuan" w:date="2025-05-25T20:45:00Z" w16du:dateUtc="2025-05-25T12:45:00Z"/>
          <w:rFonts w:eastAsiaTheme="majorEastAsia" w:cstheme="majorBidi"/>
          <w:b/>
          <w:iCs/>
          <w:sz w:val="26"/>
        </w:rPr>
      </w:pPr>
      <w:bookmarkStart w:id="1438" w:name="_Toc199027699"/>
      <w:ins w:id="1439" w:author="Teoh Xuan Xuan" w:date="2025-05-25T20:45:00Z" w16du:dateUtc="2025-05-25T12:45:00Z">
        <w:r>
          <w:br w:type="page"/>
        </w:r>
      </w:ins>
    </w:p>
    <w:p w14:paraId="33331C42" w14:textId="6AF0C73E" w:rsidR="00DF6A52" w:rsidRDefault="00DF6A52" w:rsidP="000E463A">
      <w:pPr>
        <w:pStyle w:val="Heading3"/>
        <w:numPr>
          <w:ilvl w:val="2"/>
          <w:numId w:val="1"/>
        </w:numPr>
        <w:rPr>
          <w:ins w:id="1440" w:author="Teoh Xuan Xuan" w:date="2025-05-25T20:45:00Z" w16du:dateUtc="2025-05-25T12:45:00Z"/>
        </w:rPr>
        <w:pPrChange w:id="1441" w:author="Teoh Xuan Xuan" w:date="2025-05-25T20:45:00Z" w16du:dateUtc="2025-05-25T12:45:00Z">
          <w:pPr>
            <w:pStyle w:val="Heading3"/>
          </w:pPr>
        </w:pPrChange>
      </w:pPr>
      <w:del w:id="1442" w:author="Teoh Xuan Xuan" w:date="2025-05-25T20:45:00Z" w16du:dateUtc="2025-05-25T12:45:00Z">
        <w:r w:rsidRPr="00DF6A52" w:rsidDel="000E463A">
          <w:lastRenderedPageBreak/>
          <w:delText> </w:delText>
        </w:r>
        <w:r w:rsidRPr="00DF6A52" w:rsidDel="000E463A">
          <w:delText> </w:delText>
        </w:r>
        <w:r w:rsidRPr="00DF6A52" w:rsidDel="000E463A">
          <w:delText xml:space="preserve">4.3.6 </w:delText>
        </w:r>
      </w:del>
      <w:r w:rsidRPr="00DF6A52">
        <w:t>Portability Requirements Verification</w:t>
      </w:r>
      <w:bookmarkEnd w:id="1438"/>
    </w:p>
    <w:p w14:paraId="008F7FF3" w14:textId="77777777" w:rsidR="000E463A" w:rsidRDefault="000E463A" w:rsidP="000E463A">
      <w:pPr>
        <w:rPr>
          <w:ins w:id="1443" w:author="Teoh Xuan Xuan" w:date="2025-05-25T20:45:00Z" w16du:dateUtc="2025-05-25T12:45:00Z"/>
        </w:rPr>
      </w:pPr>
    </w:p>
    <w:p w14:paraId="03ADC4D0" w14:textId="62762D40" w:rsidR="000E463A" w:rsidRPr="000E463A" w:rsidRDefault="000E463A" w:rsidP="000E463A">
      <w:pPr>
        <w:pStyle w:val="Quote"/>
        <w:pPrChange w:id="1444" w:author="Teoh Xuan Xuan" w:date="2025-05-25T20:45:00Z" w16du:dateUtc="2025-05-25T12:45:00Z">
          <w:pPr>
            <w:pStyle w:val="Heading3"/>
          </w:pPr>
        </w:pPrChange>
      </w:pPr>
      <w:ins w:id="1445" w:author="Teoh Xuan Xuan" w:date="2025-05-25T20:45:00Z" w16du:dateUtc="2025-05-25T12:45:00Z">
        <w:r>
          <w:t>Table 4.3.</w:t>
        </w:r>
        <w:r>
          <w:t>6</w:t>
        </w:r>
        <w:r>
          <w:t xml:space="preserve">.1: </w:t>
        </w:r>
        <w:r>
          <w:t xml:space="preserve">Portability </w:t>
        </w:r>
        <w:r>
          <w:t>Requirements Verification Table</w:t>
        </w:r>
      </w:ins>
    </w:p>
    <w:tbl>
      <w:tblPr>
        <w:tblStyle w:val="TableGrid"/>
        <w:tblW w:w="0" w:type="auto"/>
        <w:tblLook w:val="04A0" w:firstRow="1" w:lastRow="0" w:firstColumn="1" w:lastColumn="0" w:noHBand="0" w:noVBand="1"/>
      </w:tblPr>
      <w:tblGrid>
        <w:gridCol w:w="1561"/>
        <w:gridCol w:w="1564"/>
        <w:gridCol w:w="1720"/>
        <w:gridCol w:w="1901"/>
        <w:gridCol w:w="2270"/>
      </w:tblGrid>
      <w:tr w:rsidR="00F801D8" w14:paraId="241CC095" w14:textId="77777777" w:rsidTr="00284CB6">
        <w:tc>
          <w:tcPr>
            <w:tcW w:w="1561" w:type="dxa"/>
          </w:tcPr>
          <w:p w14:paraId="31202367" w14:textId="77777777" w:rsidR="009727F1" w:rsidRDefault="009727F1" w:rsidP="00284CB6">
            <w:r>
              <w:rPr>
                <w:rFonts w:ascii="Arial" w:hAnsi="Arial" w:cs="Arial"/>
                <w:b/>
                <w:bCs/>
                <w:color w:val="000000"/>
                <w:sz w:val="22"/>
                <w:szCs w:val="22"/>
              </w:rPr>
              <w:t>Requirement ID</w:t>
            </w:r>
          </w:p>
        </w:tc>
        <w:tc>
          <w:tcPr>
            <w:tcW w:w="1564" w:type="dxa"/>
          </w:tcPr>
          <w:p w14:paraId="38FAF23F" w14:textId="77777777" w:rsidR="009727F1" w:rsidRDefault="009727F1" w:rsidP="00284CB6">
            <w:r>
              <w:rPr>
                <w:rFonts w:ascii="Arial" w:hAnsi="Arial" w:cs="Arial"/>
                <w:b/>
                <w:bCs/>
                <w:color w:val="000000"/>
                <w:sz w:val="22"/>
                <w:szCs w:val="22"/>
              </w:rPr>
              <w:t>Method</w:t>
            </w:r>
          </w:p>
        </w:tc>
        <w:tc>
          <w:tcPr>
            <w:tcW w:w="1720" w:type="dxa"/>
          </w:tcPr>
          <w:p w14:paraId="0E2C2DD6" w14:textId="77777777" w:rsidR="009727F1" w:rsidRDefault="009727F1" w:rsidP="00284CB6">
            <w:r>
              <w:rPr>
                <w:rFonts w:ascii="Arial" w:hAnsi="Arial" w:cs="Arial"/>
                <w:b/>
                <w:bCs/>
                <w:color w:val="000000"/>
                <w:sz w:val="22"/>
                <w:szCs w:val="22"/>
              </w:rPr>
              <w:t>Responsibility</w:t>
            </w:r>
          </w:p>
        </w:tc>
        <w:tc>
          <w:tcPr>
            <w:tcW w:w="1901" w:type="dxa"/>
          </w:tcPr>
          <w:p w14:paraId="4FE72124" w14:textId="77777777" w:rsidR="009727F1" w:rsidRDefault="009727F1" w:rsidP="00284CB6">
            <w:r>
              <w:rPr>
                <w:rFonts w:ascii="Arial" w:hAnsi="Arial" w:cs="Arial"/>
                <w:b/>
                <w:bCs/>
                <w:color w:val="000000"/>
                <w:sz w:val="22"/>
                <w:szCs w:val="22"/>
              </w:rPr>
              <w:t>Event-based Timing</w:t>
            </w:r>
          </w:p>
        </w:tc>
        <w:tc>
          <w:tcPr>
            <w:tcW w:w="2270" w:type="dxa"/>
          </w:tcPr>
          <w:p w14:paraId="70EF36F8" w14:textId="77777777" w:rsidR="009727F1" w:rsidRDefault="009727F1" w:rsidP="00284CB6">
            <w:r>
              <w:rPr>
                <w:rFonts w:ascii="Arial" w:hAnsi="Arial" w:cs="Arial"/>
                <w:b/>
                <w:bCs/>
                <w:color w:val="000000"/>
                <w:sz w:val="22"/>
                <w:szCs w:val="22"/>
              </w:rPr>
              <w:t>Venue/Environment</w:t>
            </w:r>
          </w:p>
        </w:tc>
      </w:tr>
      <w:tr w:rsidR="00F801D8" w14:paraId="2462120E" w14:textId="77777777" w:rsidTr="00284CB6">
        <w:tc>
          <w:tcPr>
            <w:tcW w:w="1561" w:type="dxa"/>
          </w:tcPr>
          <w:p w14:paraId="7E14CA99" w14:textId="2749D08F" w:rsidR="00D90E3B" w:rsidRDefault="00D90E3B" w:rsidP="00D90E3B">
            <w:r>
              <w:rPr>
                <w:rFonts w:ascii="Arial" w:hAnsi="Arial" w:cs="Arial"/>
                <w:color w:val="000000"/>
                <w:sz w:val="22"/>
                <w:szCs w:val="22"/>
              </w:rPr>
              <w:t>REQ_V015</w:t>
            </w:r>
          </w:p>
        </w:tc>
        <w:tc>
          <w:tcPr>
            <w:tcW w:w="1564" w:type="dxa"/>
          </w:tcPr>
          <w:p w14:paraId="7EAD51CE" w14:textId="20BBCFBF" w:rsidR="00D90E3B" w:rsidRDefault="00D90E3B" w:rsidP="00D90E3B">
            <w:r>
              <w:rPr>
                <w:rFonts w:ascii="Arial" w:hAnsi="Arial" w:cs="Arial"/>
                <w:color w:val="000000"/>
                <w:sz w:val="22"/>
                <w:szCs w:val="22"/>
              </w:rPr>
              <w:t>Cross-device Testing</w:t>
            </w:r>
          </w:p>
        </w:tc>
        <w:tc>
          <w:tcPr>
            <w:tcW w:w="1720" w:type="dxa"/>
          </w:tcPr>
          <w:p w14:paraId="5A284059" w14:textId="3B1353C5" w:rsidR="00D90E3B" w:rsidRDefault="00D90E3B" w:rsidP="00D90E3B">
            <w:r>
              <w:rPr>
                <w:rFonts w:ascii="Arial" w:hAnsi="Arial" w:cs="Arial"/>
                <w:color w:val="000000"/>
                <w:sz w:val="22"/>
                <w:szCs w:val="22"/>
              </w:rPr>
              <w:t>All Members</w:t>
            </w:r>
          </w:p>
        </w:tc>
        <w:tc>
          <w:tcPr>
            <w:tcW w:w="1901" w:type="dxa"/>
          </w:tcPr>
          <w:p w14:paraId="5539818E" w14:textId="11283070" w:rsidR="00D90E3B" w:rsidRDefault="00D90E3B" w:rsidP="00D90E3B">
            <w:r>
              <w:rPr>
                <w:rFonts w:ascii="Arial" w:hAnsi="Arial" w:cs="Arial"/>
                <w:color w:val="000000"/>
                <w:sz w:val="22"/>
                <w:szCs w:val="22"/>
              </w:rPr>
              <w:t>Before submission</w:t>
            </w:r>
          </w:p>
        </w:tc>
        <w:tc>
          <w:tcPr>
            <w:tcW w:w="2270" w:type="dxa"/>
          </w:tcPr>
          <w:p w14:paraId="1A2BFBA8" w14:textId="2CFFA937" w:rsidR="00D90E3B" w:rsidRDefault="00D90E3B" w:rsidP="00D90E3B">
            <w:r>
              <w:rPr>
                <w:rFonts w:ascii="Arial" w:hAnsi="Arial" w:cs="Arial"/>
                <w:color w:val="000000"/>
                <w:sz w:val="22"/>
                <w:szCs w:val="22"/>
              </w:rPr>
              <w:t>Various devices (laptops, phones)</w:t>
            </w:r>
          </w:p>
        </w:tc>
      </w:tr>
      <w:tr w:rsidR="00F801D8" w14:paraId="654E9110" w14:textId="77777777" w:rsidTr="00284CB6">
        <w:tc>
          <w:tcPr>
            <w:tcW w:w="1561" w:type="dxa"/>
          </w:tcPr>
          <w:p w14:paraId="615B7B80" w14:textId="48DE157F" w:rsidR="00D90E3B" w:rsidRDefault="00D90E3B" w:rsidP="00D90E3B">
            <w:r>
              <w:rPr>
                <w:rFonts w:ascii="Arial" w:hAnsi="Arial" w:cs="Arial"/>
                <w:color w:val="000000"/>
                <w:sz w:val="22"/>
                <w:szCs w:val="22"/>
              </w:rPr>
              <w:t>REQ_V016</w:t>
            </w:r>
          </w:p>
        </w:tc>
        <w:tc>
          <w:tcPr>
            <w:tcW w:w="1564" w:type="dxa"/>
          </w:tcPr>
          <w:p w14:paraId="0D9DC43B" w14:textId="6EBDA4DD" w:rsidR="00D90E3B" w:rsidRDefault="00D90E3B" w:rsidP="00D90E3B">
            <w:r>
              <w:rPr>
                <w:rFonts w:ascii="Arial" w:hAnsi="Arial" w:cs="Arial"/>
                <w:color w:val="000000"/>
                <w:sz w:val="22"/>
                <w:szCs w:val="22"/>
              </w:rPr>
              <w:t>Browser Compatibility Testing</w:t>
            </w:r>
          </w:p>
        </w:tc>
        <w:tc>
          <w:tcPr>
            <w:tcW w:w="1720" w:type="dxa"/>
          </w:tcPr>
          <w:p w14:paraId="787DC008" w14:textId="5DE62B6E" w:rsidR="00D90E3B" w:rsidRDefault="00D90E3B" w:rsidP="00D90E3B">
            <w:r>
              <w:rPr>
                <w:rFonts w:ascii="Arial" w:hAnsi="Arial" w:cs="Arial"/>
                <w:color w:val="000000"/>
                <w:sz w:val="22"/>
                <w:szCs w:val="22"/>
              </w:rPr>
              <w:t>Assigned tester</w:t>
            </w:r>
          </w:p>
        </w:tc>
        <w:tc>
          <w:tcPr>
            <w:tcW w:w="1901" w:type="dxa"/>
          </w:tcPr>
          <w:p w14:paraId="0B3CE061" w14:textId="5B2114FA" w:rsidR="00D90E3B" w:rsidRDefault="00D90E3B" w:rsidP="00D90E3B">
            <w:r>
              <w:rPr>
                <w:rFonts w:ascii="Arial" w:hAnsi="Arial" w:cs="Arial"/>
                <w:color w:val="000000"/>
                <w:sz w:val="22"/>
                <w:szCs w:val="22"/>
              </w:rPr>
              <w:t>Before submission</w:t>
            </w:r>
          </w:p>
        </w:tc>
        <w:tc>
          <w:tcPr>
            <w:tcW w:w="2270" w:type="dxa"/>
          </w:tcPr>
          <w:p w14:paraId="3978AB40" w14:textId="68330839" w:rsidR="00D90E3B" w:rsidRDefault="00D90E3B" w:rsidP="00D90E3B">
            <w:r>
              <w:rPr>
                <w:rFonts w:ascii="Arial" w:hAnsi="Arial" w:cs="Arial"/>
                <w:color w:val="000000"/>
                <w:sz w:val="22"/>
                <w:szCs w:val="22"/>
              </w:rPr>
              <w:t>Chrome, Firefox, Safari, Edge</w:t>
            </w:r>
          </w:p>
        </w:tc>
      </w:tr>
    </w:tbl>
    <w:p w14:paraId="04442BDF" w14:textId="77777777" w:rsidR="009727F1" w:rsidRPr="009727F1" w:rsidRDefault="009727F1" w:rsidP="00F801D8"/>
    <w:p w14:paraId="4ACFE83E" w14:textId="77777777" w:rsidR="00DF6A52" w:rsidRPr="00DF6A52" w:rsidRDefault="00DF6A52" w:rsidP="00DF6A52">
      <w:pPr>
        <w:pStyle w:val="Heading1"/>
      </w:pPr>
    </w:p>
    <w:p w14:paraId="608E6386" w14:textId="77777777" w:rsidR="00D90E3B" w:rsidRDefault="00D90E3B">
      <w:pPr>
        <w:rPr>
          <w:rFonts w:eastAsiaTheme="majorEastAsia" w:cstheme="majorBidi"/>
          <w:b/>
          <w:sz w:val="32"/>
          <w:szCs w:val="40"/>
        </w:rPr>
      </w:pPr>
      <w:bookmarkStart w:id="1446" w:name="_Toc199027700"/>
      <w:r>
        <w:br w:type="page"/>
      </w:r>
    </w:p>
    <w:p w14:paraId="250D6B51" w14:textId="27D2E455" w:rsidR="00DF6A52" w:rsidRPr="00DF6A52" w:rsidRDefault="00BF4F02" w:rsidP="00DF6A52">
      <w:pPr>
        <w:pStyle w:val="Heading1"/>
      </w:pPr>
      <w:r>
        <w:rPr>
          <w:rFonts w:hint="eastAsia"/>
        </w:rPr>
        <w:lastRenderedPageBreak/>
        <w:t xml:space="preserve">5.0 </w:t>
      </w:r>
      <w:r w:rsidR="00DF6A52" w:rsidRPr="00DF6A52">
        <w:t>Appendices</w:t>
      </w:r>
      <w:bookmarkEnd w:id="1446"/>
    </w:p>
    <w:p w14:paraId="0EDABF45" w14:textId="77777777" w:rsidR="00DF6A52" w:rsidRDefault="00DF6A52" w:rsidP="008C1A3F">
      <w:pPr>
        <w:pStyle w:val="Heading2"/>
      </w:pPr>
      <w:bookmarkStart w:id="1447" w:name="_Toc199027701"/>
      <w:del w:id="1448" w:author="Teoh Xuan Xuan" w:date="2025-05-25T20:45:00Z" w16du:dateUtc="2025-05-25T12:45:00Z">
        <w:r w:rsidRPr="00DF6A52" w:rsidDel="000E463A">
          <w:delText> </w:delText>
        </w:r>
      </w:del>
      <w:r w:rsidRPr="00DF6A52">
        <w:t>5.1 Assumptions and Dependencies</w:t>
      </w:r>
      <w:bookmarkEnd w:id="1447"/>
    </w:p>
    <w:p w14:paraId="2699FE65" w14:textId="77777777" w:rsidR="00D90E3B" w:rsidRDefault="00D90E3B" w:rsidP="000E463A">
      <w:pPr>
        <w:spacing w:line="276" w:lineRule="auto"/>
        <w:jc w:val="both"/>
        <w:pPrChange w:id="1449" w:author="Teoh Xuan Xuan" w:date="2025-05-25T20:46:00Z" w16du:dateUtc="2025-05-25T12:46:00Z">
          <w:pPr/>
        </w:pPrChange>
      </w:pPr>
      <w:r>
        <w:t>This system will operate under a set of assumptions and dependencies that may impact its implementation and usage. These considerations are necessary to define the scope and expectations for development and deployment.</w:t>
      </w:r>
    </w:p>
    <w:p w14:paraId="7CC13FE8" w14:textId="77777777" w:rsidR="00D90E3B" w:rsidRDefault="00D90E3B" w:rsidP="000E463A">
      <w:pPr>
        <w:spacing w:line="276" w:lineRule="auto"/>
        <w:jc w:val="both"/>
        <w:pPrChange w:id="1450" w:author="Teoh Xuan Xuan" w:date="2025-05-25T20:46:00Z" w16du:dateUtc="2025-05-25T12:46:00Z">
          <w:pPr/>
        </w:pPrChange>
      </w:pPr>
    </w:p>
    <w:p w14:paraId="1CBD919B" w14:textId="77777777" w:rsidR="00D90E3B" w:rsidRDefault="00D90E3B" w:rsidP="000E463A">
      <w:pPr>
        <w:spacing w:line="276" w:lineRule="auto"/>
        <w:jc w:val="both"/>
        <w:pPrChange w:id="1451" w:author="Teoh Xuan Xuan" w:date="2025-05-25T20:46:00Z" w16du:dateUtc="2025-05-25T12:46:00Z">
          <w:pPr/>
        </w:pPrChange>
      </w:pPr>
      <w:r>
        <w:t>Assumptions:</w:t>
      </w:r>
    </w:p>
    <w:p w14:paraId="2F87B78F" w14:textId="77777777" w:rsidR="00D90E3B" w:rsidRDefault="00D90E3B" w:rsidP="000E463A">
      <w:pPr>
        <w:pStyle w:val="ListParagraph"/>
        <w:numPr>
          <w:ilvl w:val="0"/>
          <w:numId w:val="28"/>
        </w:numPr>
        <w:spacing w:line="276" w:lineRule="auto"/>
        <w:jc w:val="both"/>
        <w:pPrChange w:id="1452" w:author="Teoh Xuan Xuan" w:date="2025-05-25T20:46:00Z" w16du:dateUtc="2025-05-25T12:46:00Z">
          <w:pPr>
            <w:pStyle w:val="ListParagraph"/>
            <w:numPr>
              <w:numId w:val="28"/>
            </w:numPr>
            <w:ind w:hanging="360"/>
          </w:pPr>
        </w:pPrChange>
      </w:pPr>
      <w:r>
        <w:t>The system assumes that students, lecturers, administrators, and parents will not manually register accounts within the portal, as user accounts will be pre-generated and distributed by the university via official communication channels (e.g., institutional email).</w:t>
      </w:r>
    </w:p>
    <w:p w14:paraId="0499B109" w14:textId="77777777" w:rsidR="00D90E3B" w:rsidRDefault="00D90E3B" w:rsidP="000E463A">
      <w:pPr>
        <w:spacing w:line="276" w:lineRule="auto"/>
        <w:jc w:val="both"/>
        <w:pPrChange w:id="1453" w:author="Teoh Xuan Xuan" w:date="2025-05-25T20:46:00Z" w16du:dateUtc="2025-05-25T12:46:00Z">
          <w:pPr/>
        </w:pPrChange>
      </w:pPr>
    </w:p>
    <w:p w14:paraId="17294FB5" w14:textId="77777777" w:rsidR="00D90E3B" w:rsidRDefault="00D90E3B" w:rsidP="000E463A">
      <w:pPr>
        <w:pStyle w:val="ListParagraph"/>
        <w:numPr>
          <w:ilvl w:val="0"/>
          <w:numId w:val="28"/>
        </w:numPr>
        <w:spacing w:line="276" w:lineRule="auto"/>
        <w:jc w:val="both"/>
        <w:pPrChange w:id="1454" w:author="Teoh Xuan Xuan" w:date="2025-05-25T20:46:00Z" w16du:dateUtc="2025-05-25T12:46:00Z">
          <w:pPr>
            <w:pStyle w:val="ListParagraph"/>
            <w:numPr>
              <w:numId w:val="28"/>
            </w:numPr>
            <w:ind w:hanging="360"/>
          </w:pPr>
        </w:pPrChange>
      </w:pPr>
      <w:r>
        <w:t>We assume that the university’s Campus Management System (CMS) provides up-to-date academic data (e.g., grades, attendance, billing) and allows secure integration with external systems like the portal.</w:t>
      </w:r>
    </w:p>
    <w:p w14:paraId="26E39764" w14:textId="77777777" w:rsidR="00D90E3B" w:rsidRDefault="00D90E3B" w:rsidP="000E463A">
      <w:pPr>
        <w:spacing w:line="276" w:lineRule="auto"/>
        <w:jc w:val="both"/>
        <w:pPrChange w:id="1455" w:author="Teoh Xuan Xuan" w:date="2025-05-25T20:46:00Z" w16du:dateUtc="2025-05-25T12:46:00Z">
          <w:pPr/>
        </w:pPrChange>
      </w:pPr>
    </w:p>
    <w:p w14:paraId="0433997E" w14:textId="77777777" w:rsidR="00D90E3B" w:rsidRDefault="00D90E3B" w:rsidP="000E463A">
      <w:pPr>
        <w:pStyle w:val="ListParagraph"/>
        <w:numPr>
          <w:ilvl w:val="0"/>
          <w:numId w:val="28"/>
        </w:numPr>
        <w:spacing w:line="276" w:lineRule="auto"/>
        <w:jc w:val="both"/>
        <w:pPrChange w:id="1456" w:author="Teoh Xuan Xuan" w:date="2025-05-25T20:46:00Z" w16du:dateUtc="2025-05-25T12:46:00Z">
          <w:pPr>
            <w:pStyle w:val="ListParagraph"/>
            <w:numPr>
              <w:numId w:val="28"/>
            </w:numPr>
            <w:ind w:hanging="360"/>
          </w:pPr>
        </w:pPrChange>
      </w:pPr>
      <w:r>
        <w:t>The project assumes that SMS gateway services will remain reliable and available throughout development and operation for sending time-sensitive alerts.</w:t>
      </w:r>
    </w:p>
    <w:p w14:paraId="4A943929" w14:textId="77777777" w:rsidR="00D90E3B" w:rsidRDefault="00D90E3B" w:rsidP="000E463A">
      <w:pPr>
        <w:spacing w:line="276" w:lineRule="auto"/>
        <w:jc w:val="both"/>
        <w:pPrChange w:id="1457" w:author="Teoh Xuan Xuan" w:date="2025-05-25T20:46:00Z" w16du:dateUtc="2025-05-25T12:46:00Z">
          <w:pPr/>
        </w:pPrChange>
      </w:pPr>
    </w:p>
    <w:p w14:paraId="3361B130" w14:textId="77777777" w:rsidR="00D90E3B" w:rsidRDefault="00D90E3B" w:rsidP="000E463A">
      <w:pPr>
        <w:pStyle w:val="ListParagraph"/>
        <w:numPr>
          <w:ilvl w:val="0"/>
          <w:numId w:val="28"/>
        </w:numPr>
        <w:spacing w:line="276" w:lineRule="auto"/>
        <w:jc w:val="both"/>
        <w:pPrChange w:id="1458" w:author="Teoh Xuan Xuan" w:date="2025-05-25T20:46:00Z" w16du:dateUtc="2025-05-25T12:46:00Z">
          <w:pPr>
            <w:pStyle w:val="ListParagraph"/>
            <w:numPr>
              <w:numId w:val="28"/>
            </w:numPr>
            <w:ind w:hanging="360"/>
          </w:pPr>
        </w:pPrChange>
      </w:pPr>
      <w:r>
        <w:t>We assume users will have access to stable internet connections and modern web-enabled devices to access the system with full functionality.</w:t>
      </w:r>
    </w:p>
    <w:p w14:paraId="45D7495E" w14:textId="77777777" w:rsidR="00D90E3B" w:rsidRDefault="00D90E3B" w:rsidP="000E463A">
      <w:pPr>
        <w:spacing w:line="276" w:lineRule="auto"/>
        <w:jc w:val="both"/>
        <w:pPrChange w:id="1459" w:author="Teoh Xuan Xuan" w:date="2025-05-25T20:46:00Z" w16du:dateUtc="2025-05-25T12:46:00Z">
          <w:pPr/>
        </w:pPrChange>
      </w:pPr>
    </w:p>
    <w:p w14:paraId="6F266733" w14:textId="77777777" w:rsidR="00D90E3B" w:rsidRDefault="00D90E3B" w:rsidP="000E463A">
      <w:pPr>
        <w:pStyle w:val="ListParagraph"/>
        <w:numPr>
          <w:ilvl w:val="0"/>
          <w:numId w:val="28"/>
        </w:numPr>
        <w:spacing w:line="276" w:lineRule="auto"/>
        <w:jc w:val="both"/>
        <w:pPrChange w:id="1460" w:author="Teoh Xuan Xuan" w:date="2025-05-25T20:46:00Z" w16du:dateUtc="2025-05-25T12:46:00Z">
          <w:pPr>
            <w:pStyle w:val="ListParagraph"/>
            <w:numPr>
              <w:numId w:val="28"/>
            </w:numPr>
            <w:ind w:hanging="360"/>
          </w:pPr>
        </w:pPrChange>
      </w:pPr>
      <w:r>
        <w:t>It is assumed that the university has sufficient technical and financial resources to deploy, monitor, and maintain the portal securely and consistently.</w:t>
      </w:r>
    </w:p>
    <w:p w14:paraId="2F51F761" w14:textId="77777777" w:rsidR="00D90E3B" w:rsidRDefault="00D90E3B" w:rsidP="000E463A">
      <w:pPr>
        <w:spacing w:line="276" w:lineRule="auto"/>
        <w:jc w:val="both"/>
        <w:pPrChange w:id="1461" w:author="Teoh Xuan Xuan" w:date="2025-05-25T20:46:00Z" w16du:dateUtc="2025-05-25T12:46:00Z">
          <w:pPr/>
        </w:pPrChange>
      </w:pPr>
    </w:p>
    <w:p w14:paraId="768C14C8" w14:textId="77777777" w:rsidR="00D90E3B" w:rsidRDefault="00D90E3B" w:rsidP="000E463A">
      <w:pPr>
        <w:pStyle w:val="ListParagraph"/>
        <w:numPr>
          <w:ilvl w:val="0"/>
          <w:numId w:val="28"/>
        </w:numPr>
        <w:spacing w:line="276" w:lineRule="auto"/>
        <w:jc w:val="both"/>
        <w:pPrChange w:id="1462" w:author="Teoh Xuan Xuan" w:date="2025-05-25T20:46:00Z" w16du:dateUtc="2025-05-25T12:46:00Z">
          <w:pPr>
            <w:pStyle w:val="ListParagraph"/>
            <w:numPr>
              <w:numId w:val="28"/>
            </w:numPr>
            <w:ind w:hanging="360"/>
          </w:pPr>
        </w:pPrChange>
      </w:pPr>
      <w:r>
        <w:t>We assume that users (especially parents) are willing to use the system to monitor their children’s academic performance, billing status, and attendance.</w:t>
      </w:r>
    </w:p>
    <w:p w14:paraId="770646F9" w14:textId="77777777" w:rsidR="00D90E3B" w:rsidRDefault="00D90E3B" w:rsidP="000E463A">
      <w:pPr>
        <w:spacing w:line="276" w:lineRule="auto"/>
        <w:jc w:val="both"/>
        <w:pPrChange w:id="1463" w:author="Teoh Xuan Xuan" w:date="2025-05-25T20:46:00Z" w16du:dateUtc="2025-05-25T12:46:00Z">
          <w:pPr/>
        </w:pPrChange>
      </w:pPr>
    </w:p>
    <w:p w14:paraId="46DDA449" w14:textId="77777777" w:rsidR="00D90E3B" w:rsidRDefault="00D90E3B" w:rsidP="000E463A">
      <w:pPr>
        <w:spacing w:line="276" w:lineRule="auto"/>
        <w:jc w:val="both"/>
        <w:pPrChange w:id="1464" w:author="Teoh Xuan Xuan" w:date="2025-05-25T20:46:00Z" w16du:dateUtc="2025-05-25T12:46:00Z">
          <w:pPr/>
        </w:pPrChange>
      </w:pPr>
    </w:p>
    <w:p w14:paraId="3FF458AA" w14:textId="77777777" w:rsidR="00D90E3B" w:rsidRDefault="00D90E3B" w:rsidP="000E463A">
      <w:pPr>
        <w:spacing w:line="276" w:lineRule="auto"/>
        <w:jc w:val="both"/>
        <w:pPrChange w:id="1465" w:author="Teoh Xuan Xuan" w:date="2025-05-25T20:46:00Z" w16du:dateUtc="2025-05-25T12:46:00Z">
          <w:pPr/>
        </w:pPrChange>
      </w:pPr>
      <w:r>
        <w:t xml:space="preserve">Dependencies: </w:t>
      </w:r>
    </w:p>
    <w:p w14:paraId="1BFA4AED" w14:textId="77777777" w:rsidR="00D90E3B" w:rsidRDefault="00D90E3B" w:rsidP="000E463A">
      <w:pPr>
        <w:pStyle w:val="ListParagraph"/>
        <w:numPr>
          <w:ilvl w:val="0"/>
          <w:numId w:val="29"/>
        </w:numPr>
        <w:spacing w:line="276" w:lineRule="auto"/>
        <w:jc w:val="both"/>
        <w:pPrChange w:id="1466" w:author="Teoh Xuan Xuan" w:date="2025-05-25T20:46:00Z" w16du:dateUtc="2025-05-25T12:46:00Z">
          <w:pPr>
            <w:pStyle w:val="ListParagraph"/>
            <w:numPr>
              <w:numId w:val="29"/>
            </w:numPr>
            <w:ind w:hanging="360"/>
          </w:pPr>
        </w:pPrChange>
      </w:pPr>
      <w:r>
        <w:t>Availability of internal university IT staff and developers to implement, test, and maintain the system modules.</w:t>
      </w:r>
    </w:p>
    <w:p w14:paraId="6C191F6A" w14:textId="77777777" w:rsidR="00D90E3B" w:rsidRDefault="00D90E3B" w:rsidP="000E463A">
      <w:pPr>
        <w:spacing w:line="276" w:lineRule="auto"/>
        <w:jc w:val="both"/>
        <w:pPrChange w:id="1467" w:author="Teoh Xuan Xuan" w:date="2025-05-25T20:46:00Z" w16du:dateUtc="2025-05-25T12:46:00Z">
          <w:pPr/>
        </w:pPrChange>
      </w:pPr>
    </w:p>
    <w:p w14:paraId="1AD723FD" w14:textId="77777777" w:rsidR="00D90E3B" w:rsidRDefault="00D90E3B" w:rsidP="000E463A">
      <w:pPr>
        <w:pStyle w:val="ListParagraph"/>
        <w:numPr>
          <w:ilvl w:val="0"/>
          <w:numId w:val="29"/>
        </w:numPr>
        <w:spacing w:line="276" w:lineRule="auto"/>
        <w:jc w:val="both"/>
        <w:pPrChange w:id="1468" w:author="Teoh Xuan Xuan" w:date="2025-05-25T20:46:00Z" w16du:dateUtc="2025-05-25T12:46:00Z">
          <w:pPr>
            <w:pStyle w:val="ListParagraph"/>
            <w:numPr>
              <w:numId w:val="29"/>
            </w:numPr>
            <w:ind w:hanging="360"/>
          </w:pPr>
        </w:pPrChange>
      </w:pPr>
      <w:r>
        <w:lastRenderedPageBreak/>
        <w:t>Timely access to APIs and data from the Campus Management System and SMS Gateway for integration purposes.</w:t>
      </w:r>
    </w:p>
    <w:p w14:paraId="4A8C6BC3" w14:textId="77777777" w:rsidR="00D90E3B" w:rsidRDefault="00D90E3B" w:rsidP="000E463A">
      <w:pPr>
        <w:spacing w:line="276" w:lineRule="auto"/>
        <w:jc w:val="both"/>
        <w:pPrChange w:id="1469" w:author="Teoh Xuan Xuan" w:date="2025-05-25T20:46:00Z" w16du:dateUtc="2025-05-25T12:46:00Z">
          <w:pPr/>
        </w:pPrChange>
      </w:pPr>
    </w:p>
    <w:p w14:paraId="080F034A" w14:textId="77777777" w:rsidR="00D90E3B" w:rsidRDefault="00D90E3B" w:rsidP="000E463A">
      <w:pPr>
        <w:pStyle w:val="ListParagraph"/>
        <w:numPr>
          <w:ilvl w:val="0"/>
          <w:numId w:val="29"/>
        </w:numPr>
        <w:spacing w:line="276" w:lineRule="auto"/>
        <w:jc w:val="both"/>
        <w:pPrChange w:id="1470" w:author="Teoh Xuan Xuan" w:date="2025-05-25T20:46:00Z" w16du:dateUtc="2025-05-25T12:46:00Z">
          <w:pPr>
            <w:pStyle w:val="ListParagraph"/>
            <w:numPr>
              <w:numId w:val="29"/>
            </w:numPr>
            <w:ind w:hanging="360"/>
          </w:pPr>
        </w:pPrChange>
      </w:pPr>
      <w:r>
        <w:t>Collaboration with university departments (e.g., Registrar, Finance, Academic Affairs) to define data formats, schedules, and update cycles.</w:t>
      </w:r>
    </w:p>
    <w:p w14:paraId="42FDF37E" w14:textId="77777777" w:rsidR="00D90E3B" w:rsidRDefault="00D90E3B" w:rsidP="000E463A">
      <w:pPr>
        <w:spacing w:line="276" w:lineRule="auto"/>
        <w:jc w:val="both"/>
        <w:pPrChange w:id="1471" w:author="Teoh Xuan Xuan" w:date="2025-05-25T20:46:00Z" w16du:dateUtc="2025-05-25T12:46:00Z">
          <w:pPr/>
        </w:pPrChange>
      </w:pPr>
    </w:p>
    <w:p w14:paraId="2372F8CD" w14:textId="77777777" w:rsidR="00D90E3B" w:rsidRDefault="00D90E3B" w:rsidP="000E463A">
      <w:pPr>
        <w:pStyle w:val="ListParagraph"/>
        <w:numPr>
          <w:ilvl w:val="0"/>
          <w:numId w:val="29"/>
        </w:numPr>
        <w:spacing w:line="276" w:lineRule="auto"/>
        <w:jc w:val="both"/>
        <w:pPrChange w:id="1472" w:author="Teoh Xuan Xuan" w:date="2025-05-25T20:46:00Z" w16du:dateUtc="2025-05-25T12:46:00Z">
          <w:pPr>
            <w:pStyle w:val="ListParagraph"/>
            <w:numPr>
              <w:numId w:val="29"/>
            </w:numPr>
            <w:ind w:hanging="360"/>
          </w:pPr>
        </w:pPrChange>
      </w:pPr>
      <w:r>
        <w:t>Existing university authentication infrastructure must support account-based access using issued student/lecturer/parent credentials.</w:t>
      </w:r>
    </w:p>
    <w:p w14:paraId="0CBF83A7" w14:textId="77777777" w:rsidR="00D90E3B" w:rsidRDefault="00D90E3B" w:rsidP="000E463A">
      <w:pPr>
        <w:spacing w:line="276" w:lineRule="auto"/>
        <w:jc w:val="both"/>
        <w:pPrChange w:id="1473" w:author="Teoh Xuan Xuan" w:date="2025-05-25T20:46:00Z" w16du:dateUtc="2025-05-25T12:46:00Z">
          <w:pPr/>
        </w:pPrChange>
      </w:pPr>
    </w:p>
    <w:p w14:paraId="74ADBA2D" w14:textId="2A2A5378" w:rsidR="00D90E3B" w:rsidRPr="00D90E3B" w:rsidRDefault="00D90E3B" w:rsidP="000E463A">
      <w:pPr>
        <w:pStyle w:val="ListParagraph"/>
        <w:numPr>
          <w:ilvl w:val="0"/>
          <w:numId w:val="29"/>
        </w:numPr>
        <w:spacing w:line="276" w:lineRule="auto"/>
        <w:jc w:val="both"/>
        <w:pPrChange w:id="1474" w:author="Teoh Xuan Xuan" w:date="2025-05-25T20:46:00Z" w16du:dateUtc="2025-05-25T12:46:00Z">
          <w:pPr>
            <w:pStyle w:val="ListParagraph"/>
            <w:numPr>
              <w:numId w:val="29"/>
            </w:numPr>
            <w:ind w:hanging="360"/>
          </w:pPr>
        </w:pPrChange>
      </w:pPr>
      <w:r>
        <w:t>Stability and availability of the SMS Gateway and third-party notification service providers, which are essential for real-time messaging features.</w:t>
      </w:r>
    </w:p>
    <w:p w14:paraId="04614AE9" w14:textId="77777777" w:rsidR="00D90E3B" w:rsidRDefault="00DF6A52" w:rsidP="008C1A3F">
      <w:pPr>
        <w:pStyle w:val="Heading2"/>
      </w:pPr>
      <w:bookmarkStart w:id="1475" w:name="_Toc199027702"/>
      <w:r w:rsidRPr="00DF6A52">
        <w:t> </w:t>
      </w:r>
    </w:p>
    <w:p w14:paraId="085B057A" w14:textId="77777777" w:rsidR="00D90E3B" w:rsidRDefault="00D90E3B">
      <w:pPr>
        <w:rPr>
          <w:rFonts w:eastAsiaTheme="majorEastAsia" w:cstheme="majorBidi"/>
          <w:b/>
          <w:sz w:val="28"/>
          <w:szCs w:val="32"/>
        </w:rPr>
      </w:pPr>
      <w:r>
        <w:br w:type="page"/>
      </w:r>
    </w:p>
    <w:p w14:paraId="78E8806C" w14:textId="23838A3D" w:rsidR="00DF6A52" w:rsidRPr="00DF6A52" w:rsidRDefault="00DF6A52" w:rsidP="008C1A3F">
      <w:pPr>
        <w:pStyle w:val="Heading2"/>
      </w:pPr>
      <w:r w:rsidRPr="00DF6A52">
        <w:lastRenderedPageBreak/>
        <w:t>5.2 Acronyms and Abbreviations</w:t>
      </w:r>
      <w:bookmarkEnd w:id="1475"/>
    </w:p>
    <w:p w14:paraId="486753A3" w14:textId="77777777" w:rsidR="000E463A" w:rsidRDefault="000E463A" w:rsidP="00931C21">
      <w:pPr>
        <w:jc w:val="center"/>
        <w:rPr>
          <w:ins w:id="1476" w:author="Teoh Xuan Xuan" w:date="2025-05-25T20:46:00Z" w16du:dateUtc="2025-05-25T12:46:00Z"/>
          <w:i/>
          <w:iCs/>
        </w:rPr>
      </w:pPr>
      <w:bookmarkStart w:id="1477" w:name="_Toc199027703"/>
    </w:p>
    <w:p w14:paraId="01CF2184" w14:textId="5648F838" w:rsidR="0015330C" w:rsidRPr="00931C21" w:rsidRDefault="00931C21" w:rsidP="000E463A">
      <w:pPr>
        <w:pStyle w:val="Quote"/>
        <w:pPrChange w:id="1478" w:author="Teoh Xuan Xuan" w:date="2025-05-25T20:46:00Z" w16du:dateUtc="2025-05-25T12:46:00Z">
          <w:pPr>
            <w:jc w:val="center"/>
          </w:pPr>
        </w:pPrChange>
      </w:pPr>
      <w:r w:rsidRPr="00931C21">
        <w:t>Table 5.2: Acronyms Table</w:t>
      </w:r>
    </w:p>
    <w:tbl>
      <w:tblPr>
        <w:tblStyle w:val="TableGrid"/>
        <w:tblW w:w="8967" w:type="dxa"/>
        <w:tblLook w:val="04A0" w:firstRow="1" w:lastRow="0" w:firstColumn="1" w:lastColumn="0" w:noHBand="0" w:noVBand="1"/>
      </w:tblPr>
      <w:tblGrid>
        <w:gridCol w:w="1413"/>
        <w:gridCol w:w="3827"/>
        <w:gridCol w:w="3727"/>
      </w:tblGrid>
      <w:tr w:rsidR="0015330C" w14:paraId="04ED8FDB" w14:textId="77777777" w:rsidTr="00931C21">
        <w:trPr>
          <w:trHeight w:val="278"/>
        </w:trPr>
        <w:tc>
          <w:tcPr>
            <w:tcW w:w="1413" w:type="dxa"/>
          </w:tcPr>
          <w:p w14:paraId="05E8C52B" w14:textId="2992FBD7" w:rsidR="0015330C" w:rsidRPr="00931C21" w:rsidRDefault="0015330C" w:rsidP="0015330C">
            <w:pPr>
              <w:rPr>
                <w:b/>
                <w:bCs/>
              </w:rPr>
            </w:pPr>
            <w:r w:rsidRPr="00931C21">
              <w:rPr>
                <w:rFonts w:cs="Times New Roman"/>
                <w:b/>
                <w:bCs/>
              </w:rPr>
              <w:t>Acronym</w:t>
            </w:r>
          </w:p>
        </w:tc>
        <w:tc>
          <w:tcPr>
            <w:tcW w:w="3827" w:type="dxa"/>
          </w:tcPr>
          <w:p w14:paraId="4DE0AF34" w14:textId="06D41EA2" w:rsidR="0015330C" w:rsidRPr="00931C21" w:rsidRDefault="0015330C" w:rsidP="0015330C">
            <w:pPr>
              <w:rPr>
                <w:b/>
                <w:bCs/>
              </w:rPr>
            </w:pPr>
            <w:r w:rsidRPr="00931C21">
              <w:rPr>
                <w:rFonts w:cs="Times New Roman"/>
                <w:b/>
                <w:bCs/>
              </w:rPr>
              <w:t>Full Form</w:t>
            </w:r>
          </w:p>
        </w:tc>
        <w:tc>
          <w:tcPr>
            <w:tcW w:w="3727" w:type="dxa"/>
          </w:tcPr>
          <w:p w14:paraId="3FAE3AA7" w14:textId="12A7D0D2" w:rsidR="0015330C" w:rsidRPr="00931C21" w:rsidRDefault="0015330C" w:rsidP="0015330C">
            <w:pPr>
              <w:rPr>
                <w:b/>
                <w:bCs/>
              </w:rPr>
            </w:pPr>
            <w:r w:rsidRPr="00931C21">
              <w:rPr>
                <w:rFonts w:cs="Times New Roman"/>
                <w:b/>
                <w:bCs/>
              </w:rPr>
              <w:t>Description</w:t>
            </w:r>
          </w:p>
        </w:tc>
      </w:tr>
      <w:tr w:rsidR="0015330C" w14:paraId="77C5EB2B" w14:textId="77777777" w:rsidTr="00931C21">
        <w:trPr>
          <w:trHeight w:val="1113"/>
        </w:trPr>
        <w:tc>
          <w:tcPr>
            <w:tcW w:w="1413" w:type="dxa"/>
          </w:tcPr>
          <w:p w14:paraId="7D027F6E" w14:textId="4B02C2F5" w:rsidR="0015330C" w:rsidRDefault="0015330C" w:rsidP="0015330C">
            <w:r w:rsidRPr="00B272F4">
              <w:rPr>
                <w:rFonts w:cs="Times New Roman"/>
              </w:rPr>
              <w:t>CMS</w:t>
            </w:r>
          </w:p>
        </w:tc>
        <w:tc>
          <w:tcPr>
            <w:tcW w:w="3827" w:type="dxa"/>
          </w:tcPr>
          <w:p w14:paraId="63DFA229" w14:textId="43FE1376" w:rsidR="0015330C" w:rsidRDefault="0015330C" w:rsidP="0015330C">
            <w:r w:rsidRPr="00B272F4">
              <w:rPr>
                <w:rFonts w:cs="Times New Roman"/>
              </w:rPr>
              <w:t>Campus Management System</w:t>
            </w:r>
          </w:p>
        </w:tc>
        <w:tc>
          <w:tcPr>
            <w:tcW w:w="3727" w:type="dxa"/>
          </w:tcPr>
          <w:p w14:paraId="155CDAD6" w14:textId="053D6346" w:rsidR="0015330C" w:rsidRDefault="0015330C" w:rsidP="0015330C">
            <w:r w:rsidRPr="00B272F4">
              <w:rPr>
                <w:rFonts w:cs="Times New Roman"/>
              </w:rPr>
              <w:t>Backend university system that stores academic, billing, attendance, and timetable data.</w:t>
            </w:r>
          </w:p>
        </w:tc>
      </w:tr>
      <w:tr w:rsidR="0015330C" w14:paraId="4A94A94D" w14:textId="77777777" w:rsidTr="00931C21">
        <w:trPr>
          <w:trHeight w:val="1106"/>
        </w:trPr>
        <w:tc>
          <w:tcPr>
            <w:tcW w:w="1413" w:type="dxa"/>
          </w:tcPr>
          <w:p w14:paraId="17B5196D" w14:textId="1F1619E5" w:rsidR="0015330C" w:rsidRDefault="0015330C" w:rsidP="0015330C">
            <w:r w:rsidRPr="00B272F4">
              <w:rPr>
                <w:rFonts w:cs="Times New Roman"/>
              </w:rPr>
              <w:t>SRS</w:t>
            </w:r>
          </w:p>
        </w:tc>
        <w:tc>
          <w:tcPr>
            <w:tcW w:w="3827" w:type="dxa"/>
          </w:tcPr>
          <w:p w14:paraId="199D1CF4" w14:textId="2DEC3923" w:rsidR="0015330C" w:rsidRDefault="0015330C" w:rsidP="0015330C">
            <w:r w:rsidRPr="00B272F4">
              <w:rPr>
                <w:rFonts w:cs="Times New Roman"/>
              </w:rPr>
              <w:t>Software Requirements Specification</w:t>
            </w:r>
          </w:p>
        </w:tc>
        <w:tc>
          <w:tcPr>
            <w:tcW w:w="3727" w:type="dxa"/>
          </w:tcPr>
          <w:p w14:paraId="3B6C7284" w14:textId="5A58D07A" w:rsidR="0015330C" w:rsidRDefault="0015330C" w:rsidP="0015330C">
            <w:r w:rsidRPr="00B272F4">
              <w:rPr>
                <w:rFonts w:cs="Times New Roman"/>
              </w:rPr>
              <w:t>A formal document that outlines the system requirements and specifications.</w:t>
            </w:r>
          </w:p>
        </w:tc>
      </w:tr>
      <w:tr w:rsidR="0015330C" w14:paraId="5453DC57" w14:textId="77777777" w:rsidTr="00931C21">
        <w:trPr>
          <w:trHeight w:val="836"/>
        </w:trPr>
        <w:tc>
          <w:tcPr>
            <w:tcW w:w="1413" w:type="dxa"/>
          </w:tcPr>
          <w:p w14:paraId="11EDF6EF" w14:textId="1C42AD37" w:rsidR="0015330C" w:rsidRDefault="0015330C" w:rsidP="0015330C">
            <w:r w:rsidRPr="00B272F4">
              <w:rPr>
                <w:rFonts w:cs="Times New Roman"/>
              </w:rPr>
              <w:t>UI</w:t>
            </w:r>
          </w:p>
        </w:tc>
        <w:tc>
          <w:tcPr>
            <w:tcW w:w="3827" w:type="dxa"/>
          </w:tcPr>
          <w:p w14:paraId="7126E2AC" w14:textId="44FBE91A" w:rsidR="0015330C" w:rsidRDefault="0015330C" w:rsidP="0015330C">
            <w:r w:rsidRPr="00B272F4">
              <w:rPr>
                <w:rFonts w:cs="Times New Roman"/>
              </w:rPr>
              <w:t>User Interface</w:t>
            </w:r>
          </w:p>
        </w:tc>
        <w:tc>
          <w:tcPr>
            <w:tcW w:w="3727" w:type="dxa"/>
          </w:tcPr>
          <w:p w14:paraId="7BD2D4FF" w14:textId="0F2A6749" w:rsidR="0015330C" w:rsidRDefault="0015330C" w:rsidP="0015330C">
            <w:r w:rsidRPr="00B272F4">
              <w:rPr>
                <w:rFonts w:cs="Times New Roman"/>
              </w:rPr>
              <w:t>The graphical layout and elements with which users interact within the system.</w:t>
            </w:r>
          </w:p>
        </w:tc>
      </w:tr>
      <w:tr w:rsidR="0015330C" w14:paraId="09A584FE" w14:textId="77777777" w:rsidTr="00931C21">
        <w:trPr>
          <w:trHeight w:val="836"/>
        </w:trPr>
        <w:tc>
          <w:tcPr>
            <w:tcW w:w="1413" w:type="dxa"/>
          </w:tcPr>
          <w:p w14:paraId="1EB34011" w14:textId="68C91104" w:rsidR="0015330C" w:rsidRDefault="0015330C" w:rsidP="0015330C">
            <w:r w:rsidRPr="00B272F4">
              <w:rPr>
                <w:rFonts w:cs="Times New Roman"/>
              </w:rPr>
              <w:t>OTP</w:t>
            </w:r>
          </w:p>
        </w:tc>
        <w:tc>
          <w:tcPr>
            <w:tcW w:w="3827" w:type="dxa"/>
          </w:tcPr>
          <w:p w14:paraId="5DAD892A" w14:textId="049EBAD2" w:rsidR="0015330C" w:rsidRDefault="0015330C" w:rsidP="0015330C">
            <w:r w:rsidRPr="00B272F4">
              <w:rPr>
                <w:rFonts w:cs="Times New Roman"/>
              </w:rPr>
              <w:t>One-Time Password</w:t>
            </w:r>
          </w:p>
        </w:tc>
        <w:tc>
          <w:tcPr>
            <w:tcW w:w="3727" w:type="dxa"/>
          </w:tcPr>
          <w:p w14:paraId="65740AEA" w14:textId="5871C123" w:rsidR="0015330C" w:rsidRDefault="0015330C" w:rsidP="0015330C">
            <w:r w:rsidRPr="00B272F4">
              <w:rPr>
                <w:rFonts w:cs="Times New Roman"/>
              </w:rPr>
              <w:t>A single-use password sent to users for authentication purposes.</w:t>
            </w:r>
          </w:p>
        </w:tc>
      </w:tr>
      <w:tr w:rsidR="0015330C" w14:paraId="3F095A51" w14:textId="77777777" w:rsidTr="00931C21">
        <w:trPr>
          <w:trHeight w:val="1106"/>
        </w:trPr>
        <w:tc>
          <w:tcPr>
            <w:tcW w:w="1413" w:type="dxa"/>
          </w:tcPr>
          <w:p w14:paraId="63CBFB9D" w14:textId="1F0B340F" w:rsidR="0015330C" w:rsidRDefault="0015330C" w:rsidP="0015330C">
            <w:r w:rsidRPr="00B272F4">
              <w:rPr>
                <w:rFonts w:cs="Times New Roman"/>
              </w:rPr>
              <w:t>API</w:t>
            </w:r>
          </w:p>
        </w:tc>
        <w:tc>
          <w:tcPr>
            <w:tcW w:w="3827" w:type="dxa"/>
          </w:tcPr>
          <w:p w14:paraId="23808EE7" w14:textId="0BD8DCD9" w:rsidR="0015330C" w:rsidRDefault="0015330C" w:rsidP="0015330C">
            <w:r w:rsidRPr="00B272F4">
              <w:rPr>
                <w:rFonts w:cs="Times New Roman"/>
              </w:rPr>
              <w:t>Application Programming Interface</w:t>
            </w:r>
          </w:p>
        </w:tc>
        <w:tc>
          <w:tcPr>
            <w:tcW w:w="3727" w:type="dxa"/>
          </w:tcPr>
          <w:p w14:paraId="15F6F7BB" w14:textId="199D298E" w:rsidR="0015330C" w:rsidRDefault="0015330C" w:rsidP="0015330C">
            <w:r w:rsidRPr="00B272F4">
              <w:rPr>
                <w:rFonts w:cs="Times New Roman"/>
              </w:rPr>
              <w:t>A set of rules that allow the system to communicate with external services like CMS and SMS Gateway.</w:t>
            </w:r>
          </w:p>
        </w:tc>
      </w:tr>
      <w:tr w:rsidR="0015330C" w14:paraId="0F8594BF" w14:textId="77777777" w:rsidTr="00931C21">
        <w:trPr>
          <w:trHeight w:val="836"/>
        </w:trPr>
        <w:tc>
          <w:tcPr>
            <w:tcW w:w="1413" w:type="dxa"/>
          </w:tcPr>
          <w:p w14:paraId="62D6F856" w14:textId="3D4FF352" w:rsidR="0015330C" w:rsidRDefault="0015330C" w:rsidP="0015330C">
            <w:r w:rsidRPr="00B272F4">
              <w:rPr>
                <w:rFonts w:cs="Times New Roman"/>
              </w:rPr>
              <w:t>SMS</w:t>
            </w:r>
          </w:p>
        </w:tc>
        <w:tc>
          <w:tcPr>
            <w:tcW w:w="3827" w:type="dxa"/>
          </w:tcPr>
          <w:p w14:paraId="6C01F4C6" w14:textId="3F36563F" w:rsidR="0015330C" w:rsidRDefault="0015330C" w:rsidP="0015330C">
            <w:r w:rsidRPr="00B272F4">
              <w:rPr>
                <w:rFonts w:cs="Times New Roman"/>
              </w:rPr>
              <w:t>Short Message Service</w:t>
            </w:r>
          </w:p>
        </w:tc>
        <w:tc>
          <w:tcPr>
            <w:tcW w:w="3727" w:type="dxa"/>
          </w:tcPr>
          <w:p w14:paraId="22184199" w14:textId="22979757" w:rsidR="0015330C" w:rsidRDefault="0015330C" w:rsidP="0015330C">
            <w:r w:rsidRPr="00B272F4">
              <w:rPr>
                <w:rFonts w:cs="Times New Roman"/>
              </w:rPr>
              <w:t>A communication protocol for sending text messages to mobile devices.</w:t>
            </w:r>
          </w:p>
        </w:tc>
      </w:tr>
      <w:tr w:rsidR="0015330C" w14:paraId="2146B691" w14:textId="77777777" w:rsidTr="00931C21">
        <w:trPr>
          <w:trHeight w:val="556"/>
        </w:trPr>
        <w:tc>
          <w:tcPr>
            <w:tcW w:w="1413" w:type="dxa"/>
          </w:tcPr>
          <w:p w14:paraId="701932A6" w14:textId="2C95A006" w:rsidR="0015330C" w:rsidRDefault="0015330C" w:rsidP="0015330C">
            <w:r w:rsidRPr="00B272F4">
              <w:rPr>
                <w:rFonts w:cs="Times New Roman"/>
              </w:rPr>
              <w:t>MMU</w:t>
            </w:r>
          </w:p>
        </w:tc>
        <w:tc>
          <w:tcPr>
            <w:tcW w:w="3827" w:type="dxa"/>
          </w:tcPr>
          <w:p w14:paraId="11B8FED2" w14:textId="0328E199" w:rsidR="0015330C" w:rsidRDefault="0015330C" w:rsidP="0015330C">
            <w:r w:rsidRPr="00B272F4">
              <w:rPr>
                <w:rFonts w:cs="Times New Roman"/>
              </w:rPr>
              <w:t>Multimedia University</w:t>
            </w:r>
          </w:p>
        </w:tc>
        <w:tc>
          <w:tcPr>
            <w:tcW w:w="3727" w:type="dxa"/>
          </w:tcPr>
          <w:p w14:paraId="01148327" w14:textId="52634EC6" w:rsidR="0015330C" w:rsidRDefault="0015330C" w:rsidP="0015330C">
            <w:r w:rsidRPr="00B272F4">
              <w:rPr>
                <w:rFonts w:cs="Times New Roman"/>
              </w:rPr>
              <w:t>The institution where the portal is being deployed.</w:t>
            </w:r>
          </w:p>
        </w:tc>
      </w:tr>
      <w:tr w:rsidR="0015330C" w14:paraId="6263C1E0" w14:textId="77777777" w:rsidTr="00931C21">
        <w:trPr>
          <w:trHeight w:val="836"/>
        </w:trPr>
        <w:tc>
          <w:tcPr>
            <w:tcW w:w="1413" w:type="dxa"/>
          </w:tcPr>
          <w:p w14:paraId="6BEB8A66" w14:textId="46D1D181" w:rsidR="0015330C" w:rsidRDefault="0015330C" w:rsidP="0015330C">
            <w:r w:rsidRPr="00B272F4">
              <w:rPr>
                <w:rFonts w:cs="Times New Roman"/>
              </w:rPr>
              <w:t>PBR</w:t>
            </w:r>
          </w:p>
        </w:tc>
        <w:tc>
          <w:tcPr>
            <w:tcW w:w="3827" w:type="dxa"/>
          </w:tcPr>
          <w:p w14:paraId="46294EF9" w14:textId="7A5F2EF5" w:rsidR="0015330C" w:rsidRDefault="0015330C" w:rsidP="0015330C">
            <w:r w:rsidRPr="00B272F4">
              <w:rPr>
                <w:rFonts w:cs="Times New Roman"/>
              </w:rPr>
              <w:t>Perspective-Based Reading</w:t>
            </w:r>
          </w:p>
        </w:tc>
        <w:tc>
          <w:tcPr>
            <w:tcW w:w="3727" w:type="dxa"/>
          </w:tcPr>
          <w:p w14:paraId="39C77582" w14:textId="309958D4" w:rsidR="0015330C" w:rsidRDefault="0015330C" w:rsidP="0015330C">
            <w:r w:rsidRPr="00B272F4">
              <w:rPr>
                <w:rFonts w:cs="Times New Roman"/>
              </w:rPr>
              <w:t>A requirements validation technique involving role-based scenario reviews.</w:t>
            </w:r>
          </w:p>
        </w:tc>
      </w:tr>
      <w:tr w:rsidR="0015330C" w14:paraId="4CF56DC3" w14:textId="77777777" w:rsidTr="00931C21">
        <w:trPr>
          <w:trHeight w:val="828"/>
        </w:trPr>
        <w:tc>
          <w:tcPr>
            <w:tcW w:w="1413" w:type="dxa"/>
          </w:tcPr>
          <w:p w14:paraId="2A48D44B" w14:textId="05F17F2E" w:rsidR="0015330C" w:rsidRDefault="0015330C" w:rsidP="0015330C">
            <w:r w:rsidRPr="00B272F4">
              <w:rPr>
                <w:rFonts w:cs="Times New Roman"/>
              </w:rPr>
              <w:t>WCAG</w:t>
            </w:r>
          </w:p>
        </w:tc>
        <w:tc>
          <w:tcPr>
            <w:tcW w:w="3827" w:type="dxa"/>
          </w:tcPr>
          <w:p w14:paraId="4704FFE3" w14:textId="1CA8CA1A" w:rsidR="0015330C" w:rsidRDefault="0015330C" w:rsidP="0015330C">
            <w:r w:rsidRPr="00B272F4">
              <w:rPr>
                <w:rFonts w:cs="Times New Roman"/>
              </w:rPr>
              <w:t>Web Content Accessibility Guidelines</w:t>
            </w:r>
          </w:p>
        </w:tc>
        <w:tc>
          <w:tcPr>
            <w:tcW w:w="3727" w:type="dxa"/>
          </w:tcPr>
          <w:p w14:paraId="25D97B9C" w14:textId="125DF860" w:rsidR="0015330C" w:rsidRDefault="0015330C" w:rsidP="0015330C">
            <w:r w:rsidRPr="00B272F4">
              <w:rPr>
                <w:rFonts w:cs="Times New Roman"/>
              </w:rPr>
              <w:t>Standards ensuring digital accessibility for users with disabilities.</w:t>
            </w:r>
          </w:p>
        </w:tc>
      </w:tr>
      <w:tr w:rsidR="0015330C" w14:paraId="1594071B" w14:textId="77777777" w:rsidTr="00931C21">
        <w:trPr>
          <w:trHeight w:val="836"/>
        </w:trPr>
        <w:tc>
          <w:tcPr>
            <w:tcW w:w="1413" w:type="dxa"/>
          </w:tcPr>
          <w:p w14:paraId="645C396C" w14:textId="3A0E45CE" w:rsidR="0015330C" w:rsidRDefault="0015330C" w:rsidP="0015330C">
            <w:r w:rsidRPr="00B272F4">
              <w:rPr>
                <w:rFonts w:cs="Times New Roman"/>
              </w:rPr>
              <w:t>PDPA</w:t>
            </w:r>
          </w:p>
        </w:tc>
        <w:tc>
          <w:tcPr>
            <w:tcW w:w="3827" w:type="dxa"/>
          </w:tcPr>
          <w:p w14:paraId="4113E2B7" w14:textId="5098BBE3" w:rsidR="0015330C" w:rsidRDefault="0015330C" w:rsidP="0015330C">
            <w:r w:rsidRPr="00B272F4">
              <w:rPr>
                <w:rFonts w:cs="Times New Roman"/>
              </w:rPr>
              <w:t>Personal Data Protection Act</w:t>
            </w:r>
          </w:p>
        </w:tc>
        <w:tc>
          <w:tcPr>
            <w:tcW w:w="3727" w:type="dxa"/>
          </w:tcPr>
          <w:p w14:paraId="32ED5156" w14:textId="0E6CDB52" w:rsidR="0015330C" w:rsidRDefault="0015330C" w:rsidP="0015330C">
            <w:r w:rsidRPr="00B272F4">
              <w:rPr>
                <w:rFonts w:cs="Times New Roman"/>
              </w:rPr>
              <w:t>A Malaysian law regulating the processing of personal data.</w:t>
            </w:r>
          </w:p>
        </w:tc>
      </w:tr>
      <w:tr w:rsidR="0015330C" w14:paraId="5913A20C" w14:textId="77777777" w:rsidTr="00931C21">
        <w:trPr>
          <w:trHeight w:val="836"/>
        </w:trPr>
        <w:tc>
          <w:tcPr>
            <w:tcW w:w="1413" w:type="dxa"/>
          </w:tcPr>
          <w:p w14:paraId="627CFD1F" w14:textId="012682D4" w:rsidR="0015330C" w:rsidRDefault="0015330C" w:rsidP="0015330C">
            <w:r w:rsidRPr="00B272F4">
              <w:rPr>
                <w:rFonts w:cs="Times New Roman"/>
              </w:rPr>
              <w:t>UUID</w:t>
            </w:r>
          </w:p>
        </w:tc>
        <w:tc>
          <w:tcPr>
            <w:tcW w:w="3827" w:type="dxa"/>
          </w:tcPr>
          <w:p w14:paraId="700784A5" w14:textId="3D75AEAC" w:rsidR="0015330C" w:rsidRDefault="0015330C" w:rsidP="0015330C">
            <w:r w:rsidRPr="00B272F4">
              <w:rPr>
                <w:rFonts w:cs="Times New Roman"/>
              </w:rPr>
              <w:t>Universally Unique Identifier</w:t>
            </w:r>
          </w:p>
        </w:tc>
        <w:tc>
          <w:tcPr>
            <w:tcW w:w="3727" w:type="dxa"/>
          </w:tcPr>
          <w:p w14:paraId="6B78ADD7" w14:textId="66BAC40A" w:rsidR="0015330C" w:rsidRDefault="0015330C" w:rsidP="0015330C">
            <w:r w:rsidRPr="00B272F4">
              <w:rPr>
                <w:rFonts w:cs="Times New Roman"/>
              </w:rPr>
              <w:t>A 128-bit label used for identifying information in computer systems.</w:t>
            </w:r>
          </w:p>
        </w:tc>
      </w:tr>
      <w:tr w:rsidR="0015330C" w14:paraId="767FBA04" w14:textId="77777777" w:rsidTr="00931C21">
        <w:trPr>
          <w:trHeight w:val="836"/>
        </w:trPr>
        <w:tc>
          <w:tcPr>
            <w:tcW w:w="1413" w:type="dxa"/>
          </w:tcPr>
          <w:p w14:paraId="3DAAD14F" w14:textId="25FFAAD8" w:rsidR="0015330C" w:rsidRDefault="0015330C" w:rsidP="0015330C">
            <w:r w:rsidRPr="00B272F4">
              <w:rPr>
                <w:rFonts w:cs="Times New Roman"/>
              </w:rPr>
              <w:t>CRUD</w:t>
            </w:r>
          </w:p>
        </w:tc>
        <w:tc>
          <w:tcPr>
            <w:tcW w:w="3827" w:type="dxa"/>
          </w:tcPr>
          <w:p w14:paraId="5D2C9346" w14:textId="5C49F9EF" w:rsidR="0015330C" w:rsidRDefault="0015330C" w:rsidP="0015330C">
            <w:r w:rsidRPr="00B272F4">
              <w:rPr>
                <w:rFonts w:cs="Times New Roman"/>
              </w:rPr>
              <w:t>Create, Read, Update, Delete</w:t>
            </w:r>
          </w:p>
        </w:tc>
        <w:tc>
          <w:tcPr>
            <w:tcW w:w="3727" w:type="dxa"/>
          </w:tcPr>
          <w:p w14:paraId="121ABA87" w14:textId="1D061B05" w:rsidR="0015330C" w:rsidRDefault="0015330C" w:rsidP="0015330C">
            <w:r w:rsidRPr="00B272F4">
              <w:rPr>
                <w:rFonts w:cs="Times New Roman"/>
              </w:rPr>
              <w:t>The four basic functions of persistent storage in software applications.</w:t>
            </w:r>
          </w:p>
        </w:tc>
      </w:tr>
    </w:tbl>
    <w:p w14:paraId="6E00319C" w14:textId="37097B62" w:rsidR="00D90E3B" w:rsidRDefault="00D90E3B">
      <w:pPr>
        <w:rPr>
          <w:rFonts w:eastAsiaTheme="majorEastAsia" w:cstheme="majorBidi"/>
          <w:b/>
          <w:sz w:val="28"/>
          <w:szCs w:val="32"/>
        </w:rPr>
      </w:pPr>
      <w:r>
        <w:br w:type="page"/>
      </w:r>
    </w:p>
    <w:p w14:paraId="0A939E95" w14:textId="0036CE02" w:rsidR="00DF6A52" w:rsidRDefault="00DF6A52" w:rsidP="008C1A3F">
      <w:pPr>
        <w:pStyle w:val="Heading2"/>
      </w:pPr>
      <w:r w:rsidRPr="00DF6A52">
        <w:lastRenderedPageBreak/>
        <w:t xml:space="preserve">5.3 Glossary </w:t>
      </w:r>
      <w:bookmarkEnd w:id="1477"/>
    </w:p>
    <w:p w14:paraId="06780A6A" w14:textId="77777777" w:rsidR="001D1331" w:rsidRDefault="001D1331" w:rsidP="00931C21">
      <w:pPr>
        <w:jc w:val="center"/>
        <w:rPr>
          <w:ins w:id="1479" w:author="Teoh Xuan Xuan" w:date="2025-05-25T20:46:00Z" w16du:dateUtc="2025-05-25T12:46:00Z"/>
          <w:i/>
          <w:iCs/>
        </w:rPr>
      </w:pPr>
    </w:p>
    <w:p w14:paraId="1625DC26" w14:textId="6AD84911" w:rsidR="00931C21" w:rsidRPr="00931C21" w:rsidRDefault="00931C21" w:rsidP="001D1331">
      <w:pPr>
        <w:pStyle w:val="Quote"/>
        <w:pPrChange w:id="1480" w:author="Teoh Xuan Xuan" w:date="2025-05-25T20:46:00Z" w16du:dateUtc="2025-05-25T12:46:00Z">
          <w:pPr>
            <w:jc w:val="center"/>
          </w:pPr>
        </w:pPrChange>
      </w:pPr>
      <w:r w:rsidRPr="00931C21">
        <w:t>Table 5.3: Glossary Table</w:t>
      </w:r>
    </w:p>
    <w:tbl>
      <w:tblPr>
        <w:tblStyle w:val="TableGrid"/>
        <w:tblW w:w="9016" w:type="dxa"/>
        <w:tblLook w:val="04A0" w:firstRow="1" w:lastRow="0" w:firstColumn="1" w:lastColumn="0" w:noHBand="0" w:noVBand="1"/>
      </w:tblPr>
      <w:tblGrid>
        <w:gridCol w:w="2405"/>
        <w:gridCol w:w="6611"/>
      </w:tblGrid>
      <w:tr w:rsidR="00931C21" w14:paraId="5437A9D9" w14:textId="77777777" w:rsidTr="00931C21">
        <w:tc>
          <w:tcPr>
            <w:tcW w:w="2405" w:type="dxa"/>
          </w:tcPr>
          <w:p w14:paraId="6070CC71" w14:textId="783E7265" w:rsidR="00931C21" w:rsidRPr="00931C21" w:rsidRDefault="00931C21" w:rsidP="00931C21">
            <w:pPr>
              <w:rPr>
                <w:b/>
                <w:bCs/>
              </w:rPr>
            </w:pPr>
            <w:r w:rsidRPr="00931C21">
              <w:rPr>
                <w:rFonts w:cs="Times New Roman"/>
                <w:b/>
                <w:bCs/>
              </w:rPr>
              <w:t>Term</w:t>
            </w:r>
          </w:p>
        </w:tc>
        <w:tc>
          <w:tcPr>
            <w:tcW w:w="6611" w:type="dxa"/>
          </w:tcPr>
          <w:p w14:paraId="625FF1A0" w14:textId="0EB781CF" w:rsidR="00931C21" w:rsidRPr="00931C21" w:rsidRDefault="00931C21" w:rsidP="00931C21">
            <w:pPr>
              <w:rPr>
                <w:b/>
                <w:bCs/>
              </w:rPr>
            </w:pPr>
            <w:r w:rsidRPr="00931C21">
              <w:rPr>
                <w:rFonts w:cs="Times New Roman"/>
                <w:b/>
                <w:bCs/>
              </w:rPr>
              <w:t>Definition</w:t>
            </w:r>
          </w:p>
        </w:tc>
      </w:tr>
      <w:tr w:rsidR="00931C21" w14:paraId="094BD943" w14:textId="77777777" w:rsidTr="00931C21">
        <w:tc>
          <w:tcPr>
            <w:tcW w:w="2405" w:type="dxa"/>
          </w:tcPr>
          <w:p w14:paraId="53F9E94D" w14:textId="30FB9214" w:rsidR="00931C21" w:rsidRDefault="00931C21" w:rsidP="00931C21">
            <w:r w:rsidRPr="00B272F4">
              <w:rPr>
                <w:rFonts w:cs="Times New Roman"/>
              </w:rPr>
              <w:t>Actor</w:t>
            </w:r>
          </w:p>
        </w:tc>
        <w:tc>
          <w:tcPr>
            <w:tcW w:w="6611" w:type="dxa"/>
          </w:tcPr>
          <w:p w14:paraId="35781686" w14:textId="3E1FE5BA" w:rsidR="00931C21" w:rsidRDefault="00931C21" w:rsidP="00931C21">
            <w:r w:rsidRPr="00B272F4">
              <w:rPr>
                <w:rFonts w:cs="Times New Roman"/>
              </w:rPr>
              <w:t>Any user or external system that interacts with the portal (e.g., student, parent, lecturer, admin).</w:t>
            </w:r>
          </w:p>
        </w:tc>
      </w:tr>
      <w:tr w:rsidR="00931C21" w14:paraId="631FDC8A" w14:textId="77777777" w:rsidTr="00931C21">
        <w:tc>
          <w:tcPr>
            <w:tcW w:w="2405" w:type="dxa"/>
          </w:tcPr>
          <w:p w14:paraId="671ABA2D" w14:textId="68BCEFF4" w:rsidR="00931C21" w:rsidRDefault="00931C21" w:rsidP="00931C21">
            <w:r w:rsidRPr="00B272F4">
              <w:rPr>
                <w:rFonts w:cs="Times New Roman"/>
              </w:rPr>
              <w:t>Booking</w:t>
            </w:r>
          </w:p>
        </w:tc>
        <w:tc>
          <w:tcPr>
            <w:tcW w:w="6611" w:type="dxa"/>
          </w:tcPr>
          <w:p w14:paraId="07653CC6" w14:textId="334E463F" w:rsidR="00931C21" w:rsidRDefault="00931C21" w:rsidP="00931C21">
            <w:r w:rsidRPr="00B272F4">
              <w:rPr>
                <w:rFonts w:cs="Times New Roman"/>
              </w:rPr>
              <w:t>A request made by a student to reserve a classroom for academic purposes.</w:t>
            </w:r>
          </w:p>
        </w:tc>
      </w:tr>
      <w:tr w:rsidR="00931C21" w14:paraId="4D988DAA" w14:textId="77777777" w:rsidTr="00931C21">
        <w:tc>
          <w:tcPr>
            <w:tcW w:w="2405" w:type="dxa"/>
          </w:tcPr>
          <w:p w14:paraId="126EB173" w14:textId="5CE9BA39" w:rsidR="00931C21" w:rsidRDefault="00931C21" w:rsidP="00931C21">
            <w:r w:rsidRPr="00B272F4">
              <w:rPr>
                <w:rFonts w:cs="Times New Roman"/>
              </w:rPr>
              <w:t>Dashboard</w:t>
            </w:r>
          </w:p>
        </w:tc>
        <w:tc>
          <w:tcPr>
            <w:tcW w:w="6611" w:type="dxa"/>
          </w:tcPr>
          <w:p w14:paraId="3B9A40D3" w14:textId="0D9A06A9" w:rsidR="00931C21" w:rsidRDefault="00931C21" w:rsidP="00931C21">
            <w:r w:rsidRPr="00B272F4">
              <w:rPr>
                <w:rFonts w:cs="Times New Roman"/>
              </w:rPr>
              <w:t>A personalized homepage where users access key information such as grades, attendance, and announcements.</w:t>
            </w:r>
          </w:p>
        </w:tc>
      </w:tr>
      <w:tr w:rsidR="00931C21" w14:paraId="19AD10B6" w14:textId="77777777" w:rsidTr="00931C21">
        <w:tc>
          <w:tcPr>
            <w:tcW w:w="2405" w:type="dxa"/>
          </w:tcPr>
          <w:p w14:paraId="00B0143E" w14:textId="68FE2EB9" w:rsidR="00931C21" w:rsidRDefault="00931C21" w:rsidP="00931C21">
            <w:r w:rsidRPr="00B272F4">
              <w:rPr>
                <w:rFonts w:cs="Times New Roman"/>
              </w:rPr>
              <w:t>Module</w:t>
            </w:r>
          </w:p>
        </w:tc>
        <w:tc>
          <w:tcPr>
            <w:tcW w:w="6611" w:type="dxa"/>
          </w:tcPr>
          <w:p w14:paraId="7E054D3C" w14:textId="7A536B49" w:rsidR="00931C21" w:rsidRDefault="00931C21" w:rsidP="00931C21">
            <w:r w:rsidRPr="00B272F4">
              <w:rPr>
                <w:rFonts w:cs="Times New Roman"/>
              </w:rPr>
              <w:t>A self-contained component of the system that delivers specific functionality (e.g., Academic Records Module, SMS Notification System).</w:t>
            </w:r>
          </w:p>
        </w:tc>
      </w:tr>
      <w:tr w:rsidR="00931C21" w14:paraId="46755E47" w14:textId="77777777" w:rsidTr="00931C21">
        <w:tc>
          <w:tcPr>
            <w:tcW w:w="2405" w:type="dxa"/>
          </w:tcPr>
          <w:p w14:paraId="04F17604" w14:textId="6D47C7ED" w:rsidR="00931C21" w:rsidRDefault="00931C21" w:rsidP="00931C21">
            <w:r w:rsidRPr="00B272F4">
              <w:rPr>
                <w:rFonts w:cs="Times New Roman"/>
              </w:rPr>
              <w:t>Notification</w:t>
            </w:r>
          </w:p>
        </w:tc>
        <w:tc>
          <w:tcPr>
            <w:tcW w:w="6611" w:type="dxa"/>
          </w:tcPr>
          <w:p w14:paraId="3E493019" w14:textId="75CDCB67" w:rsidR="00931C21" w:rsidRDefault="00931C21" w:rsidP="00931C21">
            <w:r w:rsidRPr="00B272F4">
              <w:rPr>
                <w:rFonts w:cs="Times New Roman"/>
              </w:rPr>
              <w:t>A system-generated message sent to users to alert them about specific events (e.g., fee due, new grades).</w:t>
            </w:r>
          </w:p>
        </w:tc>
      </w:tr>
      <w:tr w:rsidR="00931C21" w14:paraId="64AA6B02" w14:textId="77777777" w:rsidTr="00931C21">
        <w:tc>
          <w:tcPr>
            <w:tcW w:w="2405" w:type="dxa"/>
          </w:tcPr>
          <w:p w14:paraId="28858233" w14:textId="73011571" w:rsidR="00931C21" w:rsidRDefault="00931C21" w:rsidP="00931C21">
            <w:r w:rsidRPr="00B272F4">
              <w:rPr>
                <w:rFonts w:cs="Times New Roman"/>
              </w:rPr>
              <w:t>Pin Feather</w:t>
            </w:r>
          </w:p>
        </w:tc>
        <w:tc>
          <w:tcPr>
            <w:tcW w:w="6611" w:type="dxa"/>
          </w:tcPr>
          <w:p w14:paraId="24E0A03E" w14:textId="0BA086F7" w:rsidR="00931C21" w:rsidRDefault="00931C21" w:rsidP="00931C21">
            <w:r w:rsidRPr="00B272F4">
              <w:rPr>
                <w:rFonts w:cs="Times New Roman"/>
              </w:rPr>
              <w:t>In the context of the project metaphor (e.g., documentation aesthetics), a minor but essential refinement or detail needing attention.</w:t>
            </w:r>
          </w:p>
        </w:tc>
      </w:tr>
      <w:tr w:rsidR="00931C21" w14:paraId="11DE5BAA" w14:textId="77777777" w:rsidTr="00931C21">
        <w:tc>
          <w:tcPr>
            <w:tcW w:w="2405" w:type="dxa"/>
          </w:tcPr>
          <w:p w14:paraId="61F383E2" w14:textId="28666F66" w:rsidR="00931C21" w:rsidRDefault="00931C21" w:rsidP="00931C21">
            <w:r w:rsidRPr="00B272F4">
              <w:rPr>
                <w:rFonts w:cs="Times New Roman"/>
              </w:rPr>
              <w:t>Use Case</w:t>
            </w:r>
          </w:p>
        </w:tc>
        <w:tc>
          <w:tcPr>
            <w:tcW w:w="6611" w:type="dxa"/>
          </w:tcPr>
          <w:p w14:paraId="56176425" w14:textId="7CCC6256" w:rsidR="00931C21" w:rsidRDefault="00931C21" w:rsidP="00931C21">
            <w:r w:rsidRPr="00B272F4">
              <w:rPr>
                <w:rFonts w:cs="Times New Roman"/>
              </w:rPr>
              <w:t xml:space="preserve">A description of a system’s </w:t>
            </w:r>
            <w:proofErr w:type="spellStart"/>
            <w:r w:rsidRPr="00B272F4">
              <w:rPr>
                <w:rFonts w:cs="Times New Roman"/>
              </w:rPr>
              <w:t>behavior</w:t>
            </w:r>
            <w:proofErr w:type="spellEnd"/>
            <w:r w:rsidRPr="00B272F4">
              <w:rPr>
                <w:rFonts w:cs="Times New Roman"/>
              </w:rPr>
              <w:t xml:space="preserve"> as it responds to a request from an actor.</w:t>
            </w:r>
          </w:p>
        </w:tc>
      </w:tr>
      <w:tr w:rsidR="00931C21" w14:paraId="7C31A512" w14:textId="77777777" w:rsidTr="00931C21">
        <w:tc>
          <w:tcPr>
            <w:tcW w:w="2405" w:type="dxa"/>
          </w:tcPr>
          <w:p w14:paraId="260F8428" w14:textId="47E5659E" w:rsidR="00931C21" w:rsidRDefault="00931C21" w:rsidP="00931C21">
            <w:r w:rsidRPr="00B272F4">
              <w:rPr>
                <w:rFonts w:cs="Times New Roman"/>
              </w:rPr>
              <w:t>Validation</w:t>
            </w:r>
          </w:p>
        </w:tc>
        <w:tc>
          <w:tcPr>
            <w:tcW w:w="6611" w:type="dxa"/>
          </w:tcPr>
          <w:p w14:paraId="3C4DB7B1" w14:textId="46783949" w:rsidR="00931C21" w:rsidRDefault="00931C21" w:rsidP="00931C21">
            <w:r w:rsidRPr="00B272F4">
              <w:rPr>
                <w:rFonts w:cs="Times New Roman"/>
              </w:rPr>
              <w:t>The process of checking that the system meets the needs and expectations of users.</w:t>
            </w:r>
          </w:p>
        </w:tc>
      </w:tr>
      <w:tr w:rsidR="00931C21" w14:paraId="539A5343" w14:textId="77777777" w:rsidTr="00931C21">
        <w:tc>
          <w:tcPr>
            <w:tcW w:w="2405" w:type="dxa"/>
          </w:tcPr>
          <w:p w14:paraId="10C2FCA5" w14:textId="0D3A8C06" w:rsidR="00931C21" w:rsidRDefault="00931C21" w:rsidP="00931C21">
            <w:r w:rsidRPr="00B272F4">
              <w:rPr>
                <w:rFonts w:cs="Times New Roman"/>
              </w:rPr>
              <w:t>Verification</w:t>
            </w:r>
          </w:p>
        </w:tc>
        <w:tc>
          <w:tcPr>
            <w:tcW w:w="6611" w:type="dxa"/>
          </w:tcPr>
          <w:p w14:paraId="2362F97F" w14:textId="1A1A883E" w:rsidR="00931C21" w:rsidRDefault="00931C21" w:rsidP="00931C21">
            <w:r w:rsidRPr="00B272F4">
              <w:rPr>
                <w:rFonts w:cs="Times New Roman"/>
              </w:rPr>
              <w:t>The process of ensuring that the software conforms to its specifications.</w:t>
            </w:r>
          </w:p>
        </w:tc>
      </w:tr>
      <w:tr w:rsidR="00931C21" w14:paraId="49894EAD" w14:textId="77777777" w:rsidTr="00931C21">
        <w:tc>
          <w:tcPr>
            <w:tcW w:w="2405" w:type="dxa"/>
          </w:tcPr>
          <w:p w14:paraId="4CC9CAC7" w14:textId="06E95FA2" w:rsidR="00931C21" w:rsidRDefault="00931C21" w:rsidP="00931C21">
            <w:r w:rsidRPr="00B272F4">
              <w:rPr>
                <w:rFonts w:cs="Times New Roman"/>
              </w:rPr>
              <w:t>Stakeholder</w:t>
            </w:r>
          </w:p>
        </w:tc>
        <w:tc>
          <w:tcPr>
            <w:tcW w:w="6611" w:type="dxa"/>
          </w:tcPr>
          <w:p w14:paraId="747502E4" w14:textId="42068AAA" w:rsidR="00931C21" w:rsidRDefault="00931C21" w:rsidP="00931C21">
            <w:r w:rsidRPr="00B272F4">
              <w:rPr>
                <w:rFonts w:cs="Times New Roman"/>
              </w:rPr>
              <w:t>An individual or group with an interest in the system's development and outcomes (e.g., MMU management, faculty, students, parents).</w:t>
            </w:r>
          </w:p>
        </w:tc>
      </w:tr>
    </w:tbl>
    <w:p w14:paraId="4F83769D" w14:textId="77777777" w:rsidR="00BF4F02" w:rsidRDefault="00BF4F02">
      <w:pPr>
        <w:rPr>
          <w:rFonts w:eastAsiaTheme="majorEastAsia" w:cstheme="majorBidi"/>
          <w:b/>
          <w:sz w:val="32"/>
          <w:szCs w:val="40"/>
        </w:rPr>
      </w:pPr>
      <w:r>
        <w:br w:type="page"/>
      </w:r>
    </w:p>
    <w:p w14:paraId="5357FC81" w14:textId="39F38D60" w:rsidR="001F6FD4" w:rsidRDefault="001F6FD4" w:rsidP="001F6FD4">
      <w:pPr>
        <w:pStyle w:val="Heading1"/>
      </w:pPr>
      <w:bookmarkStart w:id="1481" w:name="_Toc199027704"/>
      <w:r>
        <w:lastRenderedPageBreak/>
        <w:t>Change Log Table</w:t>
      </w:r>
      <w:bookmarkEnd w:id="1481"/>
    </w:p>
    <w:tbl>
      <w:tblPr>
        <w:tblStyle w:val="TableGrid"/>
        <w:tblW w:w="0" w:type="auto"/>
        <w:jc w:val="center"/>
        <w:tblLook w:val="04A0" w:firstRow="1" w:lastRow="0" w:firstColumn="1" w:lastColumn="0" w:noHBand="0" w:noVBand="1"/>
      </w:tblPr>
      <w:tblGrid>
        <w:gridCol w:w="1165"/>
        <w:gridCol w:w="1620"/>
        <w:gridCol w:w="2700"/>
        <w:gridCol w:w="3531"/>
      </w:tblGrid>
      <w:tr w:rsidR="001F6FD4" w14:paraId="418A0C60" w14:textId="77777777" w:rsidTr="00BE72E5">
        <w:trPr>
          <w:jc w:val="center"/>
        </w:trPr>
        <w:tc>
          <w:tcPr>
            <w:tcW w:w="1165" w:type="dxa"/>
            <w:vAlign w:val="center"/>
          </w:tcPr>
          <w:p w14:paraId="717EC7E3" w14:textId="77777777" w:rsidR="001F6FD4" w:rsidRDefault="001F6FD4" w:rsidP="00BE72E5">
            <w:pPr>
              <w:jc w:val="center"/>
            </w:pPr>
            <w:r>
              <w:t>Version</w:t>
            </w:r>
          </w:p>
        </w:tc>
        <w:tc>
          <w:tcPr>
            <w:tcW w:w="1620" w:type="dxa"/>
            <w:vAlign w:val="center"/>
          </w:tcPr>
          <w:p w14:paraId="27C7464E" w14:textId="77777777" w:rsidR="001F6FD4" w:rsidRDefault="001F6FD4" w:rsidP="00BE72E5">
            <w:pPr>
              <w:jc w:val="center"/>
            </w:pPr>
            <w:r>
              <w:t>Date</w:t>
            </w:r>
          </w:p>
        </w:tc>
        <w:tc>
          <w:tcPr>
            <w:tcW w:w="2700" w:type="dxa"/>
            <w:vAlign w:val="center"/>
          </w:tcPr>
          <w:p w14:paraId="22E0D51C" w14:textId="77777777" w:rsidR="001F6FD4" w:rsidRDefault="001F6FD4" w:rsidP="00BE72E5">
            <w:pPr>
              <w:jc w:val="center"/>
            </w:pPr>
            <w:r>
              <w:t>Author</w:t>
            </w:r>
          </w:p>
        </w:tc>
        <w:tc>
          <w:tcPr>
            <w:tcW w:w="3531" w:type="dxa"/>
            <w:vAlign w:val="center"/>
          </w:tcPr>
          <w:p w14:paraId="265C648C" w14:textId="77777777" w:rsidR="001F6FD4" w:rsidRDefault="001F6FD4" w:rsidP="00BE72E5">
            <w:pPr>
              <w:jc w:val="center"/>
            </w:pPr>
            <w:r>
              <w:t>Changes Made</w:t>
            </w:r>
          </w:p>
        </w:tc>
      </w:tr>
      <w:tr w:rsidR="001F6FD4" w14:paraId="35D24C16" w14:textId="77777777" w:rsidTr="00BE72E5">
        <w:trPr>
          <w:jc w:val="center"/>
        </w:trPr>
        <w:tc>
          <w:tcPr>
            <w:tcW w:w="1165" w:type="dxa"/>
            <w:vAlign w:val="center"/>
          </w:tcPr>
          <w:p w14:paraId="68099D95" w14:textId="77777777" w:rsidR="001F6FD4" w:rsidRDefault="001F6FD4" w:rsidP="00BE72E5">
            <w:pPr>
              <w:jc w:val="center"/>
            </w:pPr>
            <w:r>
              <w:t>v1.0</w:t>
            </w:r>
          </w:p>
        </w:tc>
        <w:tc>
          <w:tcPr>
            <w:tcW w:w="1620" w:type="dxa"/>
            <w:vAlign w:val="center"/>
          </w:tcPr>
          <w:p w14:paraId="53EF4DBF" w14:textId="77777777" w:rsidR="001F6FD4" w:rsidRDefault="001F6FD4" w:rsidP="00BE72E5">
            <w:pPr>
              <w:jc w:val="center"/>
            </w:pPr>
            <w:r>
              <w:t>23 May 2025</w:t>
            </w:r>
          </w:p>
        </w:tc>
        <w:tc>
          <w:tcPr>
            <w:tcW w:w="2700" w:type="dxa"/>
            <w:vAlign w:val="center"/>
          </w:tcPr>
          <w:p w14:paraId="1E867274" w14:textId="77777777" w:rsidR="001F6FD4" w:rsidRDefault="001F6FD4" w:rsidP="00BE72E5">
            <w:pPr>
              <w:jc w:val="center"/>
            </w:pPr>
            <w:r>
              <w:t xml:space="preserve">Teoh Xuan </w:t>
            </w:r>
            <w:proofErr w:type="spellStart"/>
            <w:r>
              <w:t>Xuan</w:t>
            </w:r>
            <w:proofErr w:type="spellEnd"/>
          </w:p>
        </w:tc>
        <w:tc>
          <w:tcPr>
            <w:tcW w:w="3531" w:type="dxa"/>
            <w:vAlign w:val="center"/>
          </w:tcPr>
          <w:p w14:paraId="26E18C5B" w14:textId="77777777" w:rsidR="001F6FD4" w:rsidRDefault="001F6FD4" w:rsidP="00BE72E5">
            <w:pPr>
              <w:jc w:val="center"/>
            </w:pPr>
            <w:r w:rsidRPr="007D6FB2">
              <w:t>Added project cover page; created version history log table</w:t>
            </w:r>
          </w:p>
        </w:tc>
      </w:tr>
      <w:tr w:rsidR="00BF4F02" w14:paraId="206678EF" w14:textId="77777777" w:rsidTr="00BE72E5">
        <w:trPr>
          <w:jc w:val="center"/>
        </w:trPr>
        <w:tc>
          <w:tcPr>
            <w:tcW w:w="1165" w:type="dxa"/>
            <w:vAlign w:val="center"/>
          </w:tcPr>
          <w:p w14:paraId="5FBDB757" w14:textId="7F12901C" w:rsidR="00BF4F02" w:rsidRDefault="00BF4F02" w:rsidP="00BF4F02">
            <w:pPr>
              <w:jc w:val="center"/>
            </w:pPr>
            <w:r>
              <w:t>v1.1</w:t>
            </w:r>
          </w:p>
        </w:tc>
        <w:tc>
          <w:tcPr>
            <w:tcW w:w="1620" w:type="dxa"/>
            <w:vAlign w:val="center"/>
          </w:tcPr>
          <w:p w14:paraId="0C2F6C29" w14:textId="062F8FCA" w:rsidR="00BF4F02" w:rsidRDefault="00BF4F02" w:rsidP="00BF4F02">
            <w:pPr>
              <w:jc w:val="center"/>
            </w:pPr>
            <w:r>
              <w:t>24 May 2025</w:t>
            </w:r>
          </w:p>
        </w:tc>
        <w:tc>
          <w:tcPr>
            <w:tcW w:w="2700" w:type="dxa"/>
            <w:vAlign w:val="center"/>
          </w:tcPr>
          <w:p w14:paraId="1255156C" w14:textId="69ABF78C" w:rsidR="00BF4F02" w:rsidRDefault="00BF4F02" w:rsidP="00BF4F02">
            <w:pPr>
              <w:jc w:val="center"/>
            </w:pPr>
            <w:r>
              <w:t xml:space="preserve">Teoh Xuan </w:t>
            </w:r>
            <w:proofErr w:type="spellStart"/>
            <w:r>
              <w:t>Xuan</w:t>
            </w:r>
            <w:proofErr w:type="spellEnd"/>
          </w:p>
        </w:tc>
        <w:tc>
          <w:tcPr>
            <w:tcW w:w="3531" w:type="dxa"/>
            <w:vAlign w:val="center"/>
          </w:tcPr>
          <w:p w14:paraId="6523905F" w14:textId="0544946C" w:rsidR="00BF4F02" w:rsidRDefault="00BF4F02" w:rsidP="00BF4F02">
            <w:pPr>
              <w:jc w:val="center"/>
            </w:pPr>
            <w:r>
              <w:t>Update Project Title and Table of Content</w:t>
            </w:r>
          </w:p>
        </w:tc>
      </w:tr>
      <w:tr w:rsidR="00BF4F02" w14:paraId="1D8F9F20" w14:textId="77777777" w:rsidTr="00BE72E5">
        <w:trPr>
          <w:jc w:val="center"/>
        </w:trPr>
        <w:tc>
          <w:tcPr>
            <w:tcW w:w="1165" w:type="dxa"/>
            <w:vAlign w:val="center"/>
          </w:tcPr>
          <w:p w14:paraId="163A3C4C" w14:textId="535097D2" w:rsidR="00BF4F02" w:rsidRPr="0037083D" w:rsidRDefault="00396D98" w:rsidP="00BF4F02">
            <w:pPr>
              <w:jc w:val="center"/>
              <w:rPr>
                <w:lang w:val="en-US"/>
              </w:rPr>
            </w:pPr>
            <w:r>
              <w:rPr>
                <w:lang w:val="en-US"/>
              </w:rPr>
              <w:t>v1.2</w:t>
            </w:r>
          </w:p>
        </w:tc>
        <w:tc>
          <w:tcPr>
            <w:tcW w:w="1620" w:type="dxa"/>
            <w:vAlign w:val="center"/>
          </w:tcPr>
          <w:p w14:paraId="5327F06C" w14:textId="638E7003" w:rsidR="00BF4F02" w:rsidRDefault="00396D98" w:rsidP="00BF4F02">
            <w:pPr>
              <w:jc w:val="center"/>
            </w:pPr>
            <w:r>
              <w:t>24 May 2025</w:t>
            </w:r>
          </w:p>
        </w:tc>
        <w:tc>
          <w:tcPr>
            <w:tcW w:w="2700" w:type="dxa"/>
            <w:vAlign w:val="center"/>
          </w:tcPr>
          <w:p w14:paraId="3E3F3DA5" w14:textId="28450319" w:rsidR="00BF4F02" w:rsidRDefault="00396D98" w:rsidP="00BF4F02">
            <w:pPr>
              <w:jc w:val="center"/>
            </w:pPr>
            <w:r>
              <w:t xml:space="preserve">Teoh Xuan </w:t>
            </w:r>
            <w:proofErr w:type="spellStart"/>
            <w:r>
              <w:t>Xuan</w:t>
            </w:r>
            <w:proofErr w:type="spellEnd"/>
            <w:r>
              <w:t xml:space="preserve"> </w:t>
            </w:r>
          </w:p>
        </w:tc>
        <w:tc>
          <w:tcPr>
            <w:tcW w:w="3531" w:type="dxa"/>
            <w:vAlign w:val="center"/>
          </w:tcPr>
          <w:p w14:paraId="1B2CB7B0" w14:textId="62B398AA" w:rsidR="00BF4F02" w:rsidRDefault="00006973" w:rsidP="00BF4F02">
            <w:pPr>
              <w:jc w:val="center"/>
            </w:pPr>
            <w:r>
              <w:t>Update 1.0-2.0 content</w:t>
            </w:r>
          </w:p>
        </w:tc>
      </w:tr>
      <w:tr w:rsidR="00A87BAA" w14:paraId="4DFE2A78" w14:textId="77777777" w:rsidTr="00BE72E5">
        <w:trPr>
          <w:jc w:val="center"/>
        </w:trPr>
        <w:tc>
          <w:tcPr>
            <w:tcW w:w="1165" w:type="dxa"/>
            <w:vAlign w:val="center"/>
          </w:tcPr>
          <w:p w14:paraId="00779AA4" w14:textId="4C443817" w:rsidR="00A87BAA" w:rsidRDefault="00A87BAA" w:rsidP="00BF4F02">
            <w:pPr>
              <w:jc w:val="center"/>
              <w:rPr>
                <w:lang w:val="en-US"/>
              </w:rPr>
            </w:pPr>
            <w:r>
              <w:rPr>
                <w:lang w:val="en-US"/>
              </w:rPr>
              <w:t>v1.3</w:t>
            </w:r>
          </w:p>
        </w:tc>
        <w:tc>
          <w:tcPr>
            <w:tcW w:w="1620" w:type="dxa"/>
            <w:vAlign w:val="center"/>
          </w:tcPr>
          <w:p w14:paraId="07743CBB" w14:textId="4A2FB7B0" w:rsidR="00A87BAA" w:rsidRDefault="00A87BAA" w:rsidP="00BF4F02">
            <w:pPr>
              <w:jc w:val="center"/>
            </w:pPr>
            <w:r>
              <w:t>25 May 2025</w:t>
            </w:r>
          </w:p>
        </w:tc>
        <w:tc>
          <w:tcPr>
            <w:tcW w:w="2700" w:type="dxa"/>
            <w:vAlign w:val="center"/>
          </w:tcPr>
          <w:p w14:paraId="114A906C" w14:textId="3CB298A4" w:rsidR="00A87BAA" w:rsidRDefault="00A87BAA" w:rsidP="00BF4F02">
            <w:pPr>
              <w:jc w:val="center"/>
            </w:pPr>
            <w:r>
              <w:t>Yang Jia En</w:t>
            </w:r>
          </w:p>
        </w:tc>
        <w:tc>
          <w:tcPr>
            <w:tcW w:w="3531" w:type="dxa"/>
            <w:vAlign w:val="center"/>
          </w:tcPr>
          <w:p w14:paraId="74933250" w14:textId="3B694957" w:rsidR="00A87BAA" w:rsidRDefault="00A87BAA" w:rsidP="00BF4F02">
            <w:pPr>
              <w:jc w:val="center"/>
            </w:pPr>
            <w:r>
              <w:t xml:space="preserve">Update 3.6 </w:t>
            </w:r>
            <w:r w:rsidR="00B632BD">
              <w:t xml:space="preserve">and 3.10 </w:t>
            </w:r>
            <w:r>
              <w:t>Content</w:t>
            </w:r>
          </w:p>
        </w:tc>
      </w:tr>
      <w:tr w:rsidR="00F801D8" w14:paraId="54D32EEF" w14:textId="77777777" w:rsidTr="00F801D8">
        <w:trPr>
          <w:trHeight w:val="179"/>
          <w:jc w:val="center"/>
        </w:trPr>
        <w:tc>
          <w:tcPr>
            <w:tcW w:w="1165" w:type="dxa"/>
            <w:vAlign w:val="center"/>
          </w:tcPr>
          <w:p w14:paraId="50950807" w14:textId="6768EC89" w:rsidR="00F801D8" w:rsidRDefault="00F801D8" w:rsidP="00F801D8">
            <w:pPr>
              <w:jc w:val="center"/>
              <w:rPr>
                <w:lang w:val="en-US"/>
              </w:rPr>
            </w:pPr>
            <w:r>
              <w:rPr>
                <w:rFonts w:hint="eastAsia"/>
                <w:lang w:val="en-US"/>
              </w:rPr>
              <w:t>v1.4</w:t>
            </w:r>
          </w:p>
        </w:tc>
        <w:tc>
          <w:tcPr>
            <w:tcW w:w="1620" w:type="dxa"/>
            <w:vAlign w:val="center"/>
          </w:tcPr>
          <w:p w14:paraId="0061E4F1" w14:textId="3F472C4B" w:rsidR="00F801D8" w:rsidRDefault="00F801D8" w:rsidP="00F801D8">
            <w:pPr>
              <w:jc w:val="center"/>
            </w:pPr>
            <w:r>
              <w:rPr>
                <w:rFonts w:hint="eastAsia"/>
              </w:rPr>
              <w:t xml:space="preserve">25 May 2025 </w:t>
            </w:r>
          </w:p>
        </w:tc>
        <w:tc>
          <w:tcPr>
            <w:tcW w:w="2700" w:type="dxa"/>
            <w:vAlign w:val="center"/>
          </w:tcPr>
          <w:p w14:paraId="46989059" w14:textId="287B21FF" w:rsidR="00F801D8" w:rsidRDefault="00F801D8" w:rsidP="00F801D8">
            <w:pPr>
              <w:jc w:val="center"/>
            </w:pPr>
            <w:r>
              <w:rPr>
                <w:rFonts w:hint="eastAsia"/>
              </w:rPr>
              <w:t xml:space="preserve">Teoh Xuan </w:t>
            </w:r>
            <w:proofErr w:type="spellStart"/>
            <w:r>
              <w:rPr>
                <w:rFonts w:hint="eastAsia"/>
              </w:rPr>
              <w:t>Xuan</w:t>
            </w:r>
            <w:proofErr w:type="spellEnd"/>
            <w:r>
              <w:rPr>
                <w:rFonts w:hint="eastAsia"/>
              </w:rPr>
              <w:t xml:space="preserve"> </w:t>
            </w:r>
          </w:p>
        </w:tc>
        <w:tc>
          <w:tcPr>
            <w:tcW w:w="3531" w:type="dxa"/>
            <w:vAlign w:val="center"/>
          </w:tcPr>
          <w:p w14:paraId="65E672E9" w14:textId="16D40AEE" w:rsidR="00F801D8" w:rsidRDefault="00F801D8" w:rsidP="00F801D8">
            <w:pPr>
              <w:jc w:val="center"/>
            </w:pPr>
            <w:r>
              <w:rPr>
                <w:rFonts w:hint="eastAsia"/>
              </w:rPr>
              <w:t>Update 3.0, 4.0 &amp; 5.0 content</w:t>
            </w:r>
          </w:p>
        </w:tc>
      </w:tr>
      <w:tr w:rsidR="00931C21" w14:paraId="3A3B2783" w14:textId="77777777" w:rsidTr="00F801D8">
        <w:trPr>
          <w:trHeight w:val="179"/>
          <w:jc w:val="center"/>
        </w:trPr>
        <w:tc>
          <w:tcPr>
            <w:tcW w:w="1165" w:type="dxa"/>
            <w:vAlign w:val="center"/>
          </w:tcPr>
          <w:p w14:paraId="12313547" w14:textId="2F12A434" w:rsidR="00931C21" w:rsidRDefault="00931C21" w:rsidP="00F801D8">
            <w:pPr>
              <w:jc w:val="center"/>
              <w:rPr>
                <w:lang w:val="en-US"/>
              </w:rPr>
            </w:pPr>
            <w:r>
              <w:rPr>
                <w:lang w:val="en-US"/>
              </w:rPr>
              <w:t>v1.5</w:t>
            </w:r>
          </w:p>
        </w:tc>
        <w:tc>
          <w:tcPr>
            <w:tcW w:w="1620" w:type="dxa"/>
            <w:vAlign w:val="center"/>
          </w:tcPr>
          <w:p w14:paraId="04D5A217" w14:textId="14A087AA" w:rsidR="00931C21" w:rsidRDefault="00931C21" w:rsidP="00F801D8">
            <w:pPr>
              <w:jc w:val="center"/>
            </w:pPr>
            <w:r>
              <w:rPr>
                <w:rFonts w:hint="eastAsia"/>
              </w:rPr>
              <w:t>25 May 2025</w:t>
            </w:r>
          </w:p>
        </w:tc>
        <w:tc>
          <w:tcPr>
            <w:tcW w:w="2700" w:type="dxa"/>
            <w:vAlign w:val="center"/>
          </w:tcPr>
          <w:p w14:paraId="12B7EFCD" w14:textId="24743B35" w:rsidR="00931C21" w:rsidRDefault="00931C21" w:rsidP="00F801D8">
            <w:pPr>
              <w:jc w:val="center"/>
            </w:pPr>
            <w:r>
              <w:t>Yang Jia En</w:t>
            </w:r>
          </w:p>
        </w:tc>
        <w:tc>
          <w:tcPr>
            <w:tcW w:w="3531" w:type="dxa"/>
            <w:vAlign w:val="center"/>
          </w:tcPr>
          <w:p w14:paraId="35773BBA" w14:textId="21248C1C" w:rsidR="00931C21" w:rsidRDefault="00931C21" w:rsidP="00F801D8">
            <w:pPr>
              <w:jc w:val="center"/>
            </w:pPr>
            <w:r>
              <w:t>Update 5.2 and 5.3 content</w:t>
            </w:r>
          </w:p>
        </w:tc>
      </w:tr>
      <w:tr w:rsidR="001D1331" w14:paraId="74121B4F" w14:textId="77777777" w:rsidTr="00F801D8">
        <w:trPr>
          <w:trHeight w:val="179"/>
          <w:jc w:val="center"/>
          <w:ins w:id="1482" w:author="Teoh Xuan Xuan" w:date="2025-05-25T20:46:00Z" w16du:dateUtc="2025-05-25T12:46:00Z"/>
        </w:trPr>
        <w:tc>
          <w:tcPr>
            <w:tcW w:w="1165" w:type="dxa"/>
            <w:vAlign w:val="center"/>
          </w:tcPr>
          <w:p w14:paraId="79159A75" w14:textId="345A86EC" w:rsidR="001D1331" w:rsidRDefault="001D1331" w:rsidP="00F801D8">
            <w:pPr>
              <w:jc w:val="center"/>
              <w:rPr>
                <w:ins w:id="1483" w:author="Teoh Xuan Xuan" w:date="2025-05-25T20:46:00Z" w16du:dateUtc="2025-05-25T12:46:00Z"/>
                <w:lang w:val="en-US"/>
              </w:rPr>
            </w:pPr>
          </w:p>
        </w:tc>
        <w:tc>
          <w:tcPr>
            <w:tcW w:w="1620" w:type="dxa"/>
            <w:vAlign w:val="center"/>
          </w:tcPr>
          <w:p w14:paraId="4CD38007" w14:textId="77777777" w:rsidR="001D1331" w:rsidRDefault="001D1331" w:rsidP="00F801D8">
            <w:pPr>
              <w:jc w:val="center"/>
              <w:rPr>
                <w:ins w:id="1484" w:author="Teoh Xuan Xuan" w:date="2025-05-25T20:46:00Z" w16du:dateUtc="2025-05-25T12:46:00Z"/>
                <w:rFonts w:hint="eastAsia"/>
              </w:rPr>
            </w:pPr>
          </w:p>
        </w:tc>
        <w:tc>
          <w:tcPr>
            <w:tcW w:w="2700" w:type="dxa"/>
            <w:vAlign w:val="center"/>
          </w:tcPr>
          <w:p w14:paraId="68E35A64" w14:textId="77777777" w:rsidR="001D1331" w:rsidRDefault="001D1331" w:rsidP="00F801D8">
            <w:pPr>
              <w:jc w:val="center"/>
              <w:rPr>
                <w:ins w:id="1485" w:author="Teoh Xuan Xuan" w:date="2025-05-25T20:46:00Z" w16du:dateUtc="2025-05-25T12:46:00Z"/>
              </w:rPr>
            </w:pPr>
          </w:p>
        </w:tc>
        <w:tc>
          <w:tcPr>
            <w:tcW w:w="3531" w:type="dxa"/>
            <w:vAlign w:val="center"/>
          </w:tcPr>
          <w:p w14:paraId="750FA3F6" w14:textId="77777777" w:rsidR="001D1331" w:rsidRDefault="001D1331" w:rsidP="00F801D8">
            <w:pPr>
              <w:jc w:val="center"/>
              <w:rPr>
                <w:ins w:id="1486" w:author="Teoh Xuan Xuan" w:date="2025-05-25T20:46:00Z" w16du:dateUtc="2025-05-25T12:46:00Z"/>
              </w:rPr>
            </w:pPr>
          </w:p>
        </w:tc>
      </w:tr>
    </w:tbl>
    <w:p w14:paraId="29D84D57" w14:textId="77777777" w:rsidR="001F6FD4" w:rsidRPr="008E36B5" w:rsidRDefault="001F6FD4" w:rsidP="001F6FD4"/>
    <w:p w14:paraId="3EC93155" w14:textId="52910026" w:rsidR="006A3458" w:rsidRDefault="006A3458"/>
    <w:sectPr w:rsidR="006A34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235BEC6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E3FC"/>
          </v:shape>
        </w:pict>
      </mc:Choice>
      <mc:Fallback>
        <w:drawing>
          <wp:inline distT="0" distB="0" distL="0" distR="0" wp14:anchorId="654C945E" wp14:editId="654C945F">
            <wp:extent cx="142875" cy="142875"/>
            <wp:effectExtent l="0" t="0" r="9525" b="9525"/>
            <wp:docPr id="1580918215" name="Picture 1" descr="C:\Users\TEOHXU~1\AppData\Local\Temp\msoE3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97711" name="Picture 1618597711" descr="C:\Users\TEOHXU~1\AppData\Local\Temp\msoE3FC.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13EF6D19"/>
    <w:multiLevelType w:val="hybridMultilevel"/>
    <w:tmpl w:val="3968C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D9428C"/>
    <w:multiLevelType w:val="hybridMultilevel"/>
    <w:tmpl w:val="5958FE52"/>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16EE6BA4"/>
    <w:multiLevelType w:val="hybridMultilevel"/>
    <w:tmpl w:val="60062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FB5E47"/>
    <w:multiLevelType w:val="hybridMultilevel"/>
    <w:tmpl w:val="2C02C978"/>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215B5FB6"/>
    <w:multiLevelType w:val="hybridMultilevel"/>
    <w:tmpl w:val="43684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B24709"/>
    <w:multiLevelType w:val="hybridMultilevel"/>
    <w:tmpl w:val="DA2A14C4"/>
    <w:lvl w:ilvl="0" w:tplc="44090003">
      <w:start w:val="1"/>
      <w:numFmt w:val="bullet"/>
      <w:lvlText w:val="o"/>
      <w:lvlJc w:val="left"/>
      <w:pPr>
        <w:ind w:left="720" w:hanging="360"/>
      </w:pPr>
      <w:rPr>
        <w:rFonts w:ascii="Courier New" w:hAnsi="Courier New" w:cs="Courier New"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55867FA"/>
    <w:multiLevelType w:val="hybridMultilevel"/>
    <w:tmpl w:val="60E21438"/>
    <w:lvl w:ilvl="0" w:tplc="44090003">
      <w:start w:val="1"/>
      <w:numFmt w:val="bullet"/>
      <w:lvlText w:val="o"/>
      <w:lvlJc w:val="left"/>
      <w:pPr>
        <w:ind w:left="720" w:hanging="360"/>
      </w:pPr>
      <w:rPr>
        <w:rFonts w:ascii="Courier New" w:hAnsi="Courier New" w:cs="Courier New"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28ED38A1"/>
    <w:multiLevelType w:val="hybridMultilevel"/>
    <w:tmpl w:val="1318E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AA360C"/>
    <w:multiLevelType w:val="multilevel"/>
    <w:tmpl w:val="6240B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F9311F"/>
    <w:multiLevelType w:val="hybridMultilevel"/>
    <w:tmpl w:val="39E69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C6666E"/>
    <w:multiLevelType w:val="hybridMultilevel"/>
    <w:tmpl w:val="BB4A9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125C94"/>
    <w:multiLevelType w:val="hybridMultilevel"/>
    <w:tmpl w:val="ECE22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EE435C"/>
    <w:multiLevelType w:val="multilevel"/>
    <w:tmpl w:val="DC928E76"/>
    <w:lvl w:ilvl="0">
      <w:start w:val="1"/>
      <w:numFmt w:val="decimal"/>
      <w:lvlText w:val="%1."/>
      <w:lvlJc w:val="left"/>
      <w:pPr>
        <w:ind w:left="720" w:hanging="360"/>
      </w:pPr>
      <w:rPr>
        <w:rFonts w:ascii="Times New Roman" w:eastAsiaTheme="minorEastAsia" w:hAnsi="Times New Roman" w:cstheme="minorBidi"/>
      </w:rPr>
    </w:lvl>
    <w:lvl w:ilvl="1">
      <w:start w:val="3"/>
      <w:numFmt w:val="decimal"/>
      <w:isLgl/>
      <w:lvlText w:val="%1.%2"/>
      <w:lvlJc w:val="left"/>
      <w:pPr>
        <w:ind w:left="1128" w:hanging="588"/>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3" w15:restartNumberingAfterBreak="0">
    <w:nsid w:val="44331163"/>
    <w:multiLevelType w:val="hybridMultilevel"/>
    <w:tmpl w:val="50229EEA"/>
    <w:lvl w:ilvl="0" w:tplc="44090007">
      <w:start w:val="1"/>
      <w:numFmt w:val="bullet"/>
      <w:lvlText w:val=""/>
      <w:lvlPicBulletId w:val="0"/>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48594E27"/>
    <w:multiLevelType w:val="hybridMultilevel"/>
    <w:tmpl w:val="F8080F72"/>
    <w:lvl w:ilvl="0" w:tplc="4409000B">
      <w:start w:val="1"/>
      <w:numFmt w:val="bullet"/>
      <w:lvlText w:val=""/>
      <w:lvlJc w:val="left"/>
      <w:pPr>
        <w:ind w:left="1440" w:hanging="360"/>
      </w:pPr>
      <w:rPr>
        <w:rFonts w:ascii="Wingdings" w:hAnsi="Wingdings"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5" w15:restartNumberingAfterBreak="0">
    <w:nsid w:val="4A3C1F99"/>
    <w:multiLevelType w:val="multilevel"/>
    <w:tmpl w:val="C6FEAB38"/>
    <w:lvl w:ilvl="0">
      <w:start w:val="1"/>
      <w:numFmt w:val="decimal"/>
      <w:lvlText w:val="%1."/>
      <w:lvlJc w:val="left"/>
      <w:pPr>
        <w:ind w:left="720" w:hanging="360"/>
      </w:pPr>
      <w:rPr>
        <w:rFonts w:ascii="Times New Roman" w:eastAsiaTheme="minorEastAsia" w:hAnsi="Times New Roman" w:cstheme="minorBidi"/>
      </w:rPr>
    </w:lvl>
    <w:lvl w:ilv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A6F53A8"/>
    <w:multiLevelType w:val="hybridMultilevel"/>
    <w:tmpl w:val="4506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64323"/>
    <w:multiLevelType w:val="hybridMultilevel"/>
    <w:tmpl w:val="A54CE19E"/>
    <w:lvl w:ilvl="0" w:tplc="44090009">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4D7969A1"/>
    <w:multiLevelType w:val="hybridMultilevel"/>
    <w:tmpl w:val="32149296"/>
    <w:lvl w:ilvl="0" w:tplc="44090005">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524727B3"/>
    <w:multiLevelType w:val="hybridMultilevel"/>
    <w:tmpl w:val="6E424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E66F10"/>
    <w:multiLevelType w:val="hybridMultilevel"/>
    <w:tmpl w:val="1B6435A0"/>
    <w:lvl w:ilvl="0" w:tplc="4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C4623A0"/>
    <w:multiLevelType w:val="hybridMultilevel"/>
    <w:tmpl w:val="D86AE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3465DC"/>
    <w:multiLevelType w:val="hybridMultilevel"/>
    <w:tmpl w:val="D076B54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60975BE1"/>
    <w:multiLevelType w:val="hybridMultilevel"/>
    <w:tmpl w:val="0FACBE46"/>
    <w:lvl w:ilvl="0" w:tplc="44090005">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67A1582F"/>
    <w:multiLevelType w:val="hybridMultilevel"/>
    <w:tmpl w:val="76A06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967586"/>
    <w:multiLevelType w:val="hybridMultilevel"/>
    <w:tmpl w:val="BB0C624A"/>
    <w:lvl w:ilvl="0" w:tplc="44090009">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70DE366B"/>
    <w:multiLevelType w:val="hybridMultilevel"/>
    <w:tmpl w:val="E01C2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F77B86"/>
    <w:multiLevelType w:val="multilevel"/>
    <w:tmpl w:val="4D98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115524"/>
    <w:multiLevelType w:val="hybridMultilevel"/>
    <w:tmpl w:val="2F54065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9" w15:restartNumberingAfterBreak="0">
    <w:nsid w:val="75CC5FEA"/>
    <w:multiLevelType w:val="multilevel"/>
    <w:tmpl w:val="DB140A90"/>
    <w:lvl w:ilvl="0">
      <w:start w:val="1"/>
      <w:numFmt w:val="decimal"/>
      <w:lvlText w:val="%1."/>
      <w:lvlJc w:val="left"/>
      <w:pPr>
        <w:ind w:left="720" w:hanging="360"/>
      </w:pPr>
    </w:lvl>
    <w:lvl w:ilvl="1">
      <w:start w:val="3"/>
      <w:numFmt w:val="decimal"/>
      <w:isLgl/>
      <w:lvlText w:val="%1.%2"/>
      <w:lvlJc w:val="left"/>
      <w:pPr>
        <w:ind w:left="1440" w:hanging="54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30" w15:restartNumberingAfterBreak="0">
    <w:nsid w:val="7CBA32D6"/>
    <w:multiLevelType w:val="hybridMultilevel"/>
    <w:tmpl w:val="FD60D0C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430392580">
    <w:abstractNumId w:val="29"/>
  </w:num>
  <w:num w:numId="2" w16cid:durableId="862397117">
    <w:abstractNumId w:val="8"/>
  </w:num>
  <w:num w:numId="3" w16cid:durableId="248396387">
    <w:abstractNumId w:val="27"/>
  </w:num>
  <w:num w:numId="4" w16cid:durableId="2014793094">
    <w:abstractNumId w:val="15"/>
  </w:num>
  <w:num w:numId="5" w16cid:durableId="1946575169">
    <w:abstractNumId w:val="12"/>
  </w:num>
  <w:num w:numId="6" w16cid:durableId="1746340790">
    <w:abstractNumId w:val="28"/>
  </w:num>
  <w:num w:numId="7" w16cid:durableId="293491628">
    <w:abstractNumId w:val="5"/>
  </w:num>
  <w:num w:numId="8" w16cid:durableId="242304286">
    <w:abstractNumId w:val="23"/>
  </w:num>
  <w:num w:numId="9" w16cid:durableId="1341080264">
    <w:abstractNumId w:val="13"/>
  </w:num>
  <w:num w:numId="10" w16cid:durableId="1645887804">
    <w:abstractNumId w:val="17"/>
  </w:num>
  <w:num w:numId="11" w16cid:durableId="41486091">
    <w:abstractNumId w:val="25"/>
  </w:num>
  <w:num w:numId="12" w16cid:durableId="1972006957">
    <w:abstractNumId w:val="14"/>
  </w:num>
  <w:num w:numId="13" w16cid:durableId="243806521">
    <w:abstractNumId w:val="3"/>
  </w:num>
  <w:num w:numId="14" w16cid:durableId="1273056471">
    <w:abstractNumId w:val="1"/>
  </w:num>
  <w:num w:numId="15" w16cid:durableId="236790122">
    <w:abstractNumId w:val="20"/>
  </w:num>
  <w:num w:numId="16" w16cid:durableId="1198465637">
    <w:abstractNumId w:val="6"/>
  </w:num>
  <w:num w:numId="17" w16cid:durableId="840312949">
    <w:abstractNumId w:val="18"/>
  </w:num>
  <w:num w:numId="18" w16cid:durableId="1908682345">
    <w:abstractNumId w:val="4"/>
  </w:num>
  <w:num w:numId="19" w16cid:durableId="1422339742">
    <w:abstractNumId w:val="0"/>
  </w:num>
  <w:num w:numId="20" w16cid:durableId="1996908670">
    <w:abstractNumId w:val="24"/>
  </w:num>
  <w:num w:numId="21" w16cid:durableId="311835048">
    <w:abstractNumId w:val="2"/>
  </w:num>
  <w:num w:numId="22" w16cid:durableId="1915315821">
    <w:abstractNumId w:val="10"/>
  </w:num>
  <w:num w:numId="23" w16cid:durableId="1502085624">
    <w:abstractNumId w:val="9"/>
  </w:num>
  <w:num w:numId="24" w16cid:durableId="1705444324">
    <w:abstractNumId w:val="26"/>
  </w:num>
  <w:num w:numId="25" w16cid:durableId="1333140769">
    <w:abstractNumId w:val="7"/>
  </w:num>
  <w:num w:numId="26" w16cid:durableId="1113522911">
    <w:abstractNumId w:val="19"/>
  </w:num>
  <w:num w:numId="27" w16cid:durableId="1722435523">
    <w:abstractNumId w:val="16"/>
  </w:num>
  <w:num w:numId="28" w16cid:durableId="2147163016">
    <w:abstractNumId w:val="22"/>
  </w:num>
  <w:num w:numId="29" w16cid:durableId="580409956">
    <w:abstractNumId w:val="30"/>
  </w:num>
  <w:num w:numId="30" w16cid:durableId="466364513">
    <w:abstractNumId w:val="21"/>
  </w:num>
  <w:num w:numId="31" w16cid:durableId="42068662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eoh Xuan Xuan">
    <w15:presenceInfo w15:providerId="Windows Live" w15:userId="e725433cec652b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197"/>
    <w:rsid w:val="00006973"/>
    <w:rsid w:val="000078AD"/>
    <w:rsid w:val="0001234F"/>
    <w:rsid w:val="00024AD2"/>
    <w:rsid w:val="00031F81"/>
    <w:rsid w:val="00041A26"/>
    <w:rsid w:val="0005772B"/>
    <w:rsid w:val="00080766"/>
    <w:rsid w:val="00085FCF"/>
    <w:rsid w:val="000A0FCE"/>
    <w:rsid w:val="000A1DDA"/>
    <w:rsid w:val="000C2266"/>
    <w:rsid w:val="000C3F3B"/>
    <w:rsid w:val="000D42C3"/>
    <w:rsid w:val="000E463A"/>
    <w:rsid w:val="000F06CF"/>
    <w:rsid w:val="0014378B"/>
    <w:rsid w:val="0015330C"/>
    <w:rsid w:val="00173283"/>
    <w:rsid w:val="001A224A"/>
    <w:rsid w:val="001A50D1"/>
    <w:rsid w:val="001C6989"/>
    <w:rsid w:val="001D1331"/>
    <w:rsid w:val="001F6FD4"/>
    <w:rsid w:val="002007B2"/>
    <w:rsid w:val="00203877"/>
    <w:rsid w:val="00220A91"/>
    <w:rsid w:val="00244238"/>
    <w:rsid w:val="002824CD"/>
    <w:rsid w:val="00292AB2"/>
    <w:rsid w:val="002A24FD"/>
    <w:rsid w:val="002A63E3"/>
    <w:rsid w:val="002C34C1"/>
    <w:rsid w:val="002C63A1"/>
    <w:rsid w:val="002D1BBA"/>
    <w:rsid w:val="002D3FEC"/>
    <w:rsid w:val="002D55B6"/>
    <w:rsid w:val="002E4753"/>
    <w:rsid w:val="002E49B0"/>
    <w:rsid w:val="00313A95"/>
    <w:rsid w:val="00320000"/>
    <w:rsid w:val="00341850"/>
    <w:rsid w:val="00343C94"/>
    <w:rsid w:val="00351F41"/>
    <w:rsid w:val="0037083D"/>
    <w:rsid w:val="00371007"/>
    <w:rsid w:val="00380DCB"/>
    <w:rsid w:val="00381B18"/>
    <w:rsid w:val="003910F5"/>
    <w:rsid w:val="00396D98"/>
    <w:rsid w:val="003A69FB"/>
    <w:rsid w:val="003B2561"/>
    <w:rsid w:val="003C2C4F"/>
    <w:rsid w:val="003C64E0"/>
    <w:rsid w:val="003E0BE5"/>
    <w:rsid w:val="003E67ED"/>
    <w:rsid w:val="0040348F"/>
    <w:rsid w:val="00410156"/>
    <w:rsid w:val="0042029D"/>
    <w:rsid w:val="00447F04"/>
    <w:rsid w:val="004672A7"/>
    <w:rsid w:val="00474D49"/>
    <w:rsid w:val="004912DD"/>
    <w:rsid w:val="00491CC0"/>
    <w:rsid w:val="00494B66"/>
    <w:rsid w:val="004C5FC7"/>
    <w:rsid w:val="004E7593"/>
    <w:rsid w:val="004F14C5"/>
    <w:rsid w:val="004F1CAF"/>
    <w:rsid w:val="00513F42"/>
    <w:rsid w:val="00515A06"/>
    <w:rsid w:val="00522833"/>
    <w:rsid w:val="00524FED"/>
    <w:rsid w:val="00527834"/>
    <w:rsid w:val="0054497E"/>
    <w:rsid w:val="00553A79"/>
    <w:rsid w:val="0059607E"/>
    <w:rsid w:val="005B0D78"/>
    <w:rsid w:val="005B1F04"/>
    <w:rsid w:val="005F6A70"/>
    <w:rsid w:val="00607D14"/>
    <w:rsid w:val="006205F5"/>
    <w:rsid w:val="006232C3"/>
    <w:rsid w:val="00630698"/>
    <w:rsid w:val="006433BF"/>
    <w:rsid w:val="006515F5"/>
    <w:rsid w:val="0067157E"/>
    <w:rsid w:val="00675CAC"/>
    <w:rsid w:val="006838CB"/>
    <w:rsid w:val="00692616"/>
    <w:rsid w:val="0069659A"/>
    <w:rsid w:val="006A3458"/>
    <w:rsid w:val="006B177A"/>
    <w:rsid w:val="006D1E7F"/>
    <w:rsid w:val="006E24B3"/>
    <w:rsid w:val="006E3348"/>
    <w:rsid w:val="007014AE"/>
    <w:rsid w:val="0070657D"/>
    <w:rsid w:val="00720639"/>
    <w:rsid w:val="0072500E"/>
    <w:rsid w:val="007260FA"/>
    <w:rsid w:val="00742B91"/>
    <w:rsid w:val="00744F71"/>
    <w:rsid w:val="00752197"/>
    <w:rsid w:val="007526B7"/>
    <w:rsid w:val="007819ED"/>
    <w:rsid w:val="00794C0E"/>
    <w:rsid w:val="007964A6"/>
    <w:rsid w:val="007A29E3"/>
    <w:rsid w:val="007B39B6"/>
    <w:rsid w:val="007C15FD"/>
    <w:rsid w:val="007C7779"/>
    <w:rsid w:val="007D1D4B"/>
    <w:rsid w:val="007E436C"/>
    <w:rsid w:val="007F0071"/>
    <w:rsid w:val="008006CB"/>
    <w:rsid w:val="00825A97"/>
    <w:rsid w:val="00827A9F"/>
    <w:rsid w:val="00833349"/>
    <w:rsid w:val="0083791F"/>
    <w:rsid w:val="008545F9"/>
    <w:rsid w:val="00862C81"/>
    <w:rsid w:val="00873549"/>
    <w:rsid w:val="00875379"/>
    <w:rsid w:val="00884468"/>
    <w:rsid w:val="00886D4C"/>
    <w:rsid w:val="008941CA"/>
    <w:rsid w:val="008C1A3F"/>
    <w:rsid w:val="008C3D19"/>
    <w:rsid w:val="00910833"/>
    <w:rsid w:val="00912C53"/>
    <w:rsid w:val="00921AFC"/>
    <w:rsid w:val="009241B4"/>
    <w:rsid w:val="00931C21"/>
    <w:rsid w:val="00940C51"/>
    <w:rsid w:val="00951DBC"/>
    <w:rsid w:val="00952D00"/>
    <w:rsid w:val="009727F1"/>
    <w:rsid w:val="009753FB"/>
    <w:rsid w:val="0098568B"/>
    <w:rsid w:val="0098763F"/>
    <w:rsid w:val="009A3082"/>
    <w:rsid w:val="009B1DC8"/>
    <w:rsid w:val="009D250D"/>
    <w:rsid w:val="009F2847"/>
    <w:rsid w:val="009F2C8B"/>
    <w:rsid w:val="00A04A9E"/>
    <w:rsid w:val="00A121A9"/>
    <w:rsid w:val="00A15164"/>
    <w:rsid w:val="00A216F0"/>
    <w:rsid w:val="00A21D21"/>
    <w:rsid w:val="00A66855"/>
    <w:rsid w:val="00A851F4"/>
    <w:rsid w:val="00A85D26"/>
    <w:rsid w:val="00A87BAA"/>
    <w:rsid w:val="00AB4E6A"/>
    <w:rsid w:val="00AD16BA"/>
    <w:rsid w:val="00AD50EE"/>
    <w:rsid w:val="00AF100B"/>
    <w:rsid w:val="00B145D1"/>
    <w:rsid w:val="00B365A0"/>
    <w:rsid w:val="00B36789"/>
    <w:rsid w:val="00B36BF4"/>
    <w:rsid w:val="00B534B3"/>
    <w:rsid w:val="00B632BD"/>
    <w:rsid w:val="00B63CE8"/>
    <w:rsid w:val="00B7187C"/>
    <w:rsid w:val="00B72C2A"/>
    <w:rsid w:val="00B97E84"/>
    <w:rsid w:val="00B97FAE"/>
    <w:rsid w:val="00BB5E63"/>
    <w:rsid w:val="00BC48AC"/>
    <w:rsid w:val="00BD4DE0"/>
    <w:rsid w:val="00BD6316"/>
    <w:rsid w:val="00BE3AB8"/>
    <w:rsid w:val="00BF4F02"/>
    <w:rsid w:val="00C329DC"/>
    <w:rsid w:val="00C37639"/>
    <w:rsid w:val="00C42951"/>
    <w:rsid w:val="00C6290A"/>
    <w:rsid w:val="00C64BB4"/>
    <w:rsid w:val="00C84E06"/>
    <w:rsid w:val="00CB0753"/>
    <w:rsid w:val="00CB223A"/>
    <w:rsid w:val="00CB2ABB"/>
    <w:rsid w:val="00CC14CF"/>
    <w:rsid w:val="00CC31FF"/>
    <w:rsid w:val="00CE4104"/>
    <w:rsid w:val="00D15543"/>
    <w:rsid w:val="00D461F1"/>
    <w:rsid w:val="00D51101"/>
    <w:rsid w:val="00D5631B"/>
    <w:rsid w:val="00D71C66"/>
    <w:rsid w:val="00D7416C"/>
    <w:rsid w:val="00D82228"/>
    <w:rsid w:val="00D90E3B"/>
    <w:rsid w:val="00D9504B"/>
    <w:rsid w:val="00DD3C86"/>
    <w:rsid w:val="00DD6333"/>
    <w:rsid w:val="00DE7695"/>
    <w:rsid w:val="00DF3564"/>
    <w:rsid w:val="00DF6A52"/>
    <w:rsid w:val="00E13333"/>
    <w:rsid w:val="00E33171"/>
    <w:rsid w:val="00E5322F"/>
    <w:rsid w:val="00E60D47"/>
    <w:rsid w:val="00E64A36"/>
    <w:rsid w:val="00E75C08"/>
    <w:rsid w:val="00E76419"/>
    <w:rsid w:val="00E81D9C"/>
    <w:rsid w:val="00E87622"/>
    <w:rsid w:val="00E93BB7"/>
    <w:rsid w:val="00E95212"/>
    <w:rsid w:val="00EC1207"/>
    <w:rsid w:val="00EE2690"/>
    <w:rsid w:val="00F11B2A"/>
    <w:rsid w:val="00F12736"/>
    <w:rsid w:val="00F30658"/>
    <w:rsid w:val="00F4305F"/>
    <w:rsid w:val="00F43ED3"/>
    <w:rsid w:val="00F554BC"/>
    <w:rsid w:val="00F67836"/>
    <w:rsid w:val="00F801D8"/>
    <w:rsid w:val="00F93C86"/>
    <w:rsid w:val="00F93ED0"/>
    <w:rsid w:val="00F966F0"/>
    <w:rsid w:val="00FD55BB"/>
    <w:rsid w:val="00FF256A"/>
    <w:rsid w:val="00FF7F6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30CF60"/>
  <w15:chartTrackingRefBased/>
  <w15:docId w15:val="{96EC1CF7-0B9E-4880-AFC1-787588E57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0766"/>
    <w:rPr>
      <w:rFonts w:ascii="Times New Roman" w:hAnsi="Times New Roman"/>
    </w:rPr>
  </w:style>
  <w:style w:type="paragraph" w:styleId="Heading1">
    <w:name w:val="heading 1"/>
    <w:basedOn w:val="Normal"/>
    <w:next w:val="Normal"/>
    <w:link w:val="Heading1Char"/>
    <w:uiPriority w:val="9"/>
    <w:qFormat/>
    <w:rsid w:val="001F6FD4"/>
    <w:pPr>
      <w:keepNext/>
      <w:keepLines/>
      <w:spacing w:before="480" w:after="20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BF4F02"/>
    <w:pPr>
      <w:keepNext/>
      <w:keepLines/>
      <w:spacing w:before="160" w:after="80"/>
      <w:outlineLvl w:val="1"/>
    </w:pPr>
    <w:rPr>
      <w:rFonts w:eastAsiaTheme="majorEastAsia" w:cstheme="majorBidi"/>
      <w:b/>
      <w:sz w:val="28"/>
      <w:szCs w:val="32"/>
    </w:rPr>
  </w:style>
  <w:style w:type="paragraph" w:styleId="Heading3">
    <w:name w:val="heading 3"/>
    <w:basedOn w:val="Heading4"/>
    <w:next w:val="Normal"/>
    <w:link w:val="Heading3Char"/>
    <w:uiPriority w:val="9"/>
    <w:unhideWhenUsed/>
    <w:qFormat/>
    <w:rsid w:val="004F14C5"/>
    <w:pPr>
      <w:outlineLvl w:val="2"/>
    </w:pPr>
    <w:rPr>
      <w:sz w:val="26"/>
    </w:rPr>
  </w:style>
  <w:style w:type="paragraph" w:styleId="Heading4">
    <w:name w:val="heading 4"/>
    <w:basedOn w:val="Normal"/>
    <w:next w:val="Normal"/>
    <w:link w:val="Heading4Char"/>
    <w:uiPriority w:val="9"/>
    <w:unhideWhenUsed/>
    <w:qFormat/>
    <w:rsid w:val="004672A7"/>
    <w:pPr>
      <w:keepNext/>
      <w:keepLines/>
      <w:spacing w:before="80" w:after="40"/>
      <w:ind w:firstLine="72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75219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521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521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521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521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6FD4"/>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BF4F0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4F14C5"/>
    <w:rPr>
      <w:rFonts w:ascii="Times New Roman" w:eastAsiaTheme="majorEastAsia" w:hAnsi="Times New Roman" w:cstheme="majorBidi"/>
      <w:b/>
      <w:iCs/>
      <w:sz w:val="26"/>
    </w:rPr>
  </w:style>
  <w:style w:type="character" w:customStyle="1" w:styleId="Heading4Char">
    <w:name w:val="Heading 4 Char"/>
    <w:basedOn w:val="DefaultParagraphFont"/>
    <w:link w:val="Heading4"/>
    <w:uiPriority w:val="9"/>
    <w:rsid w:val="004672A7"/>
    <w:rPr>
      <w:rFonts w:ascii="Times New Roman" w:eastAsiaTheme="majorEastAsia" w:hAnsi="Times New Roman" w:cstheme="majorBidi"/>
      <w:b/>
      <w:iCs/>
    </w:rPr>
  </w:style>
  <w:style w:type="character" w:customStyle="1" w:styleId="Heading5Char">
    <w:name w:val="Heading 5 Char"/>
    <w:basedOn w:val="DefaultParagraphFont"/>
    <w:link w:val="Heading5"/>
    <w:uiPriority w:val="9"/>
    <w:semiHidden/>
    <w:rsid w:val="0075219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521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521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521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52197"/>
    <w:rPr>
      <w:rFonts w:eastAsiaTheme="majorEastAsia" w:cstheme="majorBidi"/>
      <w:color w:val="272727" w:themeColor="text1" w:themeTint="D8"/>
    </w:rPr>
  </w:style>
  <w:style w:type="paragraph" w:styleId="Title">
    <w:name w:val="Title"/>
    <w:basedOn w:val="Normal"/>
    <w:next w:val="Normal"/>
    <w:link w:val="TitleChar"/>
    <w:uiPriority w:val="10"/>
    <w:qFormat/>
    <w:rsid w:val="007521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21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029D"/>
    <w:pPr>
      <w:numPr>
        <w:ilvl w:val="1"/>
      </w:numPr>
      <w:spacing w:before="120" w:after="280"/>
      <w:pPrChange w:id="0" w:author="Teoh Xuan Xuan" w:date="2025-05-25T19:00:00Z">
        <w:pPr>
          <w:numPr>
            <w:ilvl w:val="1"/>
          </w:numPr>
          <w:spacing w:after="160" w:line="278" w:lineRule="auto"/>
        </w:pPr>
      </w:pPrChange>
    </w:pPr>
    <w:rPr>
      <w:rFonts w:eastAsiaTheme="majorEastAsia" w:cstheme="majorBidi"/>
      <w:i/>
      <w:spacing w:val="15"/>
      <w:sz w:val="22"/>
      <w:szCs w:val="28"/>
      <w:rPrChange w:id="0" w:author="Teoh Xuan Xuan" w:date="2025-05-25T19:00:00Z">
        <w:rPr>
          <w:rFonts w:eastAsiaTheme="majorEastAsia" w:cstheme="majorBidi"/>
          <w:color w:val="595959" w:themeColor="text1" w:themeTint="A6"/>
          <w:spacing w:val="15"/>
          <w:kern w:val="2"/>
          <w:sz w:val="28"/>
          <w:szCs w:val="28"/>
          <w:lang w:val="en-MY" w:eastAsia="zh-CN" w:bidi="ar-SA"/>
          <w14:ligatures w14:val="standardContextual"/>
        </w:rPr>
      </w:rPrChange>
    </w:rPr>
  </w:style>
  <w:style w:type="character" w:customStyle="1" w:styleId="SubtitleChar">
    <w:name w:val="Subtitle Char"/>
    <w:basedOn w:val="DefaultParagraphFont"/>
    <w:link w:val="Subtitle"/>
    <w:uiPriority w:val="11"/>
    <w:rsid w:val="0042029D"/>
    <w:rPr>
      <w:rFonts w:ascii="Times New Roman" w:eastAsiaTheme="majorEastAsia" w:hAnsi="Times New Roman" w:cstheme="majorBidi"/>
      <w:i/>
      <w:spacing w:val="15"/>
      <w:sz w:val="22"/>
      <w:szCs w:val="28"/>
    </w:rPr>
  </w:style>
  <w:style w:type="paragraph" w:styleId="Quote">
    <w:name w:val="Quote"/>
    <w:basedOn w:val="Normal"/>
    <w:next w:val="Normal"/>
    <w:link w:val="QuoteChar"/>
    <w:uiPriority w:val="29"/>
    <w:qFormat/>
    <w:rsid w:val="0042029D"/>
    <w:pPr>
      <w:spacing w:before="160"/>
      <w:jc w:val="center"/>
    </w:pPr>
    <w:rPr>
      <w:i/>
      <w:iCs/>
      <w:color w:val="262626" w:themeColor="text1" w:themeTint="D9"/>
      <w:sz w:val="22"/>
    </w:rPr>
  </w:style>
  <w:style w:type="character" w:customStyle="1" w:styleId="QuoteChar">
    <w:name w:val="Quote Char"/>
    <w:basedOn w:val="DefaultParagraphFont"/>
    <w:link w:val="Quote"/>
    <w:uiPriority w:val="29"/>
    <w:rsid w:val="0042029D"/>
    <w:rPr>
      <w:rFonts w:ascii="Times New Roman" w:hAnsi="Times New Roman"/>
      <w:i/>
      <w:iCs/>
      <w:color w:val="262626" w:themeColor="text1" w:themeTint="D9"/>
      <w:sz w:val="22"/>
    </w:rPr>
  </w:style>
  <w:style w:type="paragraph" w:styleId="ListParagraph">
    <w:name w:val="List Paragraph"/>
    <w:basedOn w:val="Normal"/>
    <w:uiPriority w:val="34"/>
    <w:qFormat/>
    <w:rsid w:val="00752197"/>
    <w:pPr>
      <w:ind w:left="720"/>
      <w:contextualSpacing/>
    </w:pPr>
  </w:style>
  <w:style w:type="character" w:styleId="IntenseEmphasis">
    <w:name w:val="Intense Emphasis"/>
    <w:basedOn w:val="DefaultParagraphFont"/>
    <w:uiPriority w:val="21"/>
    <w:qFormat/>
    <w:rsid w:val="00752197"/>
    <w:rPr>
      <w:i/>
      <w:iCs/>
      <w:color w:val="2F5496" w:themeColor="accent1" w:themeShade="BF"/>
    </w:rPr>
  </w:style>
  <w:style w:type="paragraph" w:styleId="IntenseQuote">
    <w:name w:val="Intense Quote"/>
    <w:basedOn w:val="Normal"/>
    <w:next w:val="Normal"/>
    <w:link w:val="IntenseQuoteChar"/>
    <w:uiPriority w:val="30"/>
    <w:qFormat/>
    <w:rsid w:val="0075219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52197"/>
    <w:rPr>
      <w:i/>
      <w:iCs/>
      <w:color w:val="2F5496" w:themeColor="accent1" w:themeShade="BF"/>
    </w:rPr>
  </w:style>
  <w:style w:type="character" w:styleId="IntenseReference">
    <w:name w:val="Intense Reference"/>
    <w:basedOn w:val="DefaultParagraphFont"/>
    <w:uiPriority w:val="32"/>
    <w:qFormat/>
    <w:rsid w:val="00752197"/>
    <w:rPr>
      <w:b/>
      <w:bCs/>
      <w:smallCaps/>
      <w:color w:val="2F5496" w:themeColor="accent1" w:themeShade="BF"/>
      <w:spacing w:val="5"/>
    </w:rPr>
  </w:style>
  <w:style w:type="paragraph" w:styleId="Revision">
    <w:name w:val="Revision"/>
    <w:hidden/>
    <w:uiPriority w:val="99"/>
    <w:semiHidden/>
    <w:rsid w:val="001F6FD4"/>
    <w:pPr>
      <w:spacing w:after="0" w:line="240" w:lineRule="auto"/>
    </w:pPr>
  </w:style>
  <w:style w:type="table" w:styleId="TableGrid">
    <w:name w:val="Table Grid"/>
    <w:basedOn w:val="TableNormal"/>
    <w:uiPriority w:val="59"/>
    <w:rsid w:val="001F6F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F4F02"/>
    <w:pPr>
      <w:spacing w:before="240" w:after="0" w:line="259" w:lineRule="auto"/>
      <w:outlineLvl w:val="9"/>
    </w:pPr>
    <w:rPr>
      <w:rFonts w:asciiTheme="majorHAnsi" w:hAnsiTheme="majorHAnsi"/>
      <w:b w:val="0"/>
      <w:color w:val="2F5496" w:themeColor="accent1" w:themeShade="BF"/>
      <w:kern w:val="0"/>
      <w:szCs w:val="32"/>
      <w:lang w:val="en-US" w:eastAsia="en-US"/>
      <w14:ligatures w14:val="none"/>
    </w:rPr>
  </w:style>
  <w:style w:type="paragraph" w:styleId="TOC1">
    <w:name w:val="toc 1"/>
    <w:basedOn w:val="Normal"/>
    <w:next w:val="Normal"/>
    <w:autoRedefine/>
    <w:uiPriority w:val="39"/>
    <w:unhideWhenUsed/>
    <w:rsid w:val="00BF4F02"/>
    <w:pPr>
      <w:spacing w:after="100"/>
    </w:pPr>
  </w:style>
  <w:style w:type="paragraph" w:styleId="TOC2">
    <w:name w:val="toc 2"/>
    <w:basedOn w:val="Normal"/>
    <w:next w:val="Normal"/>
    <w:autoRedefine/>
    <w:uiPriority w:val="39"/>
    <w:unhideWhenUsed/>
    <w:rsid w:val="00BF4F02"/>
    <w:pPr>
      <w:spacing w:after="100"/>
      <w:ind w:left="240"/>
    </w:pPr>
  </w:style>
  <w:style w:type="paragraph" w:styleId="TOC3">
    <w:name w:val="toc 3"/>
    <w:basedOn w:val="Normal"/>
    <w:next w:val="Normal"/>
    <w:autoRedefine/>
    <w:uiPriority w:val="39"/>
    <w:unhideWhenUsed/>
    <w:rsid w:val="00BF4F02"/>
    <w:pPr>
      <w:spacing w:after="100"/>
      <w:ind w:left="480"/>
    </w:pPr>
  </w:style>
  <w:style w:type="character" w:styleId="Hyperlink">
    <w:name w:val="Hyperlink"/>
    <w:basedOn w:val="DefaultParagraphFont"/>
    <w:uiPriority w:val="99"/>
    <w:unhideWhenUsed/>
    <w:rsid w:val="00BF4F02"/>
    <w:rPr>
      <w:color w:val="0563C1" w:themeColor="hyperlink"/>
      <w:u w:val="single"/>
    </w:rPr>
  </w:style>
  <w:style w:type="character" w:styleId="CommentReference">
    <w:name w:val="annotation reference"/>
    <w:basedOn w:val="DefaultParagraphFont"/>
    <w:uiPriority w:val="99"/>
    <w:semiHidden/>
    <w:unhideWhenUsed/>
    <w:rsid w:val="006E24B3"/>
    <w:rPr>
      <w:sz w:val="16"/>
      <w:szCs w:val="16"/>
    </w:rPr>
  </w:style>
  <w:style w:type="paragraph" w:styleId="CommentText">
    <w:name w:val="annotation text"/>
    <w:basedOn w:val="Normal"/>
    <w:link w:val="CommentTextChar"/>
    <w:uiPriority w:val="99"/>
    <w:semiHidden/>
    <w:unhideWhenUsed/>
    <w:rsid w:val="006E24B3"/>
    <w:pPr>
      <w:spacing w:line="240" w:lineRule="auto"/>
    </w:pPr>
    <w:rPr>
      <w:sz w:val="20"/>
      <w:szCs w:val="20"/>
    </w:rPr>
  </w:style>
  <w:style w:type="character" w:customStyle="1" w:styleId="CommentTextChar">
    <w:name w:val="Comment Text Char"/>
    <w:basedOn w:val="DefaultParagraphFont"/>
    <w:link w:val="CommentText"/>
    <w:uiPriority w:val="99"/>
    <w:semiHidden/>
    <w:rsid w:val="006E24B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E24B3"/>
    <w:rPr>
      <w:b/>
      <w:bCs/>
    </w:rPr>
  </w:style>
  <w:style w:type="character" w:customStyle="1" w:styleId="CommentSubjectChar">
    <w:name w:val="Comment Subject Char"/>
    <w:basedOn w:val="CommentTextChar"/>
    <w:link w:val="CommentSubject"/>
    <w:uiPriority w:val="99"/>
    <w:semiHidden/>
    <w:rsid w:val="006E24B3"/>
    <w:rPr>
      <w:rFonts w:ascii="Times New Roman" w:hAnsi="Times New Roman"/>
      <w:b/>
      <w:bCs/>
      <w:sz w:val="20"/>
      <w:szCs w:val="20"/>
    </w:rPr>
  </w:style>
  <w:style w:type="paragraph" w:styleId="NormalWeb">
    <w:name w:val="Normal (Web)"/>
    <w:basedOn w:val="Normal"/>
    <w:uiPriority w:val="99"/>
    <w:unhideWhenUsed/>
    <w:rsid w:val="00C6290A"/>
    <w:pPr>
      <w:spacing w:before="100" w:beforeAutospacing="1" w:after="100" w:afterAutospacing="1" w:line="240" w:lineRule="auto"/>
    </w:pPr>
    <w:rPr>
      <w:rFonts w:eastAsia="Times New Roman" w:cs="Times New Roman"/>
      <w:kern w:val="0"/>
      <w14:ligatures w14:val="none"/>
    </w:rPr>
  </w:style>
  <w:style w:type="character" w:styleId="UnresolvedMention">
    <w:name w:val="Unresolved Mention"/>
    <w:basedOn w:val="DefaultParagraphFont"/>
    <w:uiPriority w:val="99"/>
    <w:semiHidden/>
    <w:unhideWhenUsed/>
    <w:rsid w:val="00E5322F"/>
    <w:rPr>
      <w:color w:val="605E5C"/>
      <w:shd w:val="clear" w:color="auto" w:fill="E1DFDD"/>
    </w:rPr>
  </w:style>
  <w:style w:type="character" w:styleId="SubtleEmphasis">
    <w:name w:val="Subtle Emphasis"/>
    <w:basedOn w:val="DefaultParagraphFont"/>
    <w:uiPriority w:val="19"/>
    <w:qFormat/>
    <w:rsid w:val="00D9504B"/>
    <w:rPr>
      <w:i/>
      <w:iCs/>
      <w:color w:val="404040" w:themeColor="text1" w:themeTint="BF"/>
    </w:rPr>
  </w:style>
  <w:style w:type="character" w:styleId="BookTitle">
    <w:name w:val="Book Title"/>
    <w:basedOn w:val="DefaultParagraphFont"/>
    <w:uiPriority w:val="33"/>
    <w:qFormat/>
    <w:rsid w:val="006433BF"/>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8286">
      <w:bodyDiv w:val="1"/>
      <w:marLeft w:val="0"/>
      <w:marRight w:val="0"/>
      <w:marTop w:val="0"/>
      <w:marBottom w:val="0"/>
      <w:divBdr>
        <w:top w:val="none" w:sz="0" w:space="0" w:color="auto"/>
        <w:left w:val="none" w:sz="0" w:space="0" w:color="auto"/>
        <w:bottom w:val="none" w:sz="0" w:space="0" w:color="auto"/>
        <w:right w:val="none" w:sz="0" w:space="0" w:color="auto"/>
      </w:divBdr>
    </w:div>
    <w:div w:id="29839067">
      <w:bodyDiv w:val="1"/>
      <w:marLeft w:val="0"/>
      <w:marRight w:val="0"/>
      <w:marTop w:val="0"/>
      <w:marBottom w:val="0"/>
      <w:divBdr>
        <w:top w:val="none" w:sz="0" w:space="0" w:color="auto"/>
        <w:left w:val="none" w:sz="0" w:space="0" w:color="auto"/>
        <w:bottom w:val="none" w:sz="0" w:space="0" w:color="auto"/>
        <w:right w:val="none" w:sz="0" w:space="0" w:color="auto"/>
      </w:divBdr>
    </w:div>
    <w:div w:id="57755416">
      <w:bodyDiv w:val="1"/>
      <w:marLeft w:val="0"/>
      <w:marRight w:val="0"/>
      <w:marTop w:val="0"/>
      <w:marBottom w:val="0"/>
      <w:divBdr>
        <w:top w:val="none" w:sz="0" w:space="0" w:color="auto"/>
        <w:left w:val="none" w:sz="0" w:space="0" w:color="auto"/>
        <w:bottom w:val="none" w:sz="0" w:space="0" w:color="auto"/>
        <w:right w:val="none" w:sz="0" w:space="0" w:color="auto"/>
      </w:divBdr>
    </w:div>
    <w:div w:id="137186782">
      <w:bodyDiv w:val="1"/>
      <w:marLeft w:val="0"/>
      <w:marRight w:val="0"/>
      <w:marTop w:val="0"/>
      <w:marBottom w:val="0"/>
      <w:divBdr>
        <w:top w:val="none" w:sz="0" w:space="0" w:color="auto"/>
        <w:left w:val="none" w:sz="0" w:space="0" w:color="auto"/>
        <w:bottom w:val="none" w:sz="0" w:space="0" w:color="auto"/>
        <w:right w:val="none" w:sz="0" w:space="0" w:color="auto"/>
      </w:divBdr>
    </w:div>
    <w:div w:id="177235517">
      <w:bodyDiv w:val="1"/>
      <w:marLeft w:val="0"/>
      <w:marRight w:val="0"/>
      <w:marTop w:val="0"/>
      <w:marBottom w:val="0"/>
      <w:divBdr>
        <w:top w:val="none" w:sz="0" w:space="0" w:color="auto"/>
        <w:left w:val="none" w:sz="0" w:space="0" w:color="auto"/>
        <w:bottom w:val="none" w:sz="0" w:space="0" w:color="auto"/>
        <w:right w:val="none" w:sz="0" w:space="0" w:color="auto"/>
      </w:divBdr>
    </w:div>
    <w:div w:id="230821685">
      <w:bodyDiv w:val="1"/>
      <w:marLeft w:val="0"/>
      <w:marRight w:val="0"/>
      <w:marTop w:val="0"/>
      <w:marBottom w:val="0"/>
      <w:divBdr>
        <w:top w:val="none" w:sz="0" w:space="0" w:color="auto"/>
        <w:left w:val="none" w:sz="0" w:space="0" w:color="auto"/>
        <w:bottom w:val="none" w:sz="0" w:space="0" w:color="auto"/>
        <w:right w:val="none" w:sz="0" w:space="0" w:color="auto"/>
      </w:divBdr>
    </w:div>
    <w:div w:id="242304799">
      <w:bodyDiv w:val="1"/>
      <w:marLeft w:val="0"/>
      <w:marRight w:val="0"/>
      <w:marTop w:val="0"/>
      <w:marBottom w:val="0"/>
      <w:divBdr>
        <w:top w:val="none" w:sz="0" w:space="0" w:color="auto"/>
        <w:left w:val="none" w:sz="0" w:space="0" w:color="auto"/>
        <w:bottom w:val="none" w:sz="0" w:space="0" w:color="auto"/>
        <w:right w:val="none" w:sz="0" w:space="0" w:color="auto"/>
      </w:divBdr>
    </w:div>
    <w:div w:id="293364797">
      <w:bodyDiv w:val="1"/>
      <w:marLeft w:val="0"/>
      <w:marRight w:val="0"/>
      <w:marTop w:val="0"/>
      <w:marBottom w:val="0"/>
      <w:divBdr>
        <w:top w:val="none" w:sz="0" w:space="0" w:color="auto"/>
        <w:left w:val="none" w:sz="0" w:space="0" w:color="auto"/>
        <w:bottom w:val="none" w:sz="0" w:space="0" w:color="auto"/>
        <w:right w:val="none" w:sz="0" w:space="0" w:color="auto"/>
      </w:divBdr>
    </w:div>
    <w:div w:id="323164705">
      <w:bodyDiv w:val="1"/>
      <w:marLeft w:val="0"/>
      <w:marRight w:val="0"/>
      <w:marTop w:val="0"/>
      <w:marBottom w:val="0"/>
      <w:divBdr>
        <w:top w:val="none" w:sz="0" w:space="0" w:color="auto"/>
        <w:left w:val="none" w:sz="0" w:space="0" w:color="auto"/>
        <w:bottom w:val="none" w:sz="0" w:space="0" w:color="auto"/>
        <w:right w:val="none" w:sz="0" w:space="0" w:color="auto"/>
      </w:divBdr>
    </w:div>
    <w:div w:id="339964168">
      <w:bodyDiv w:val="1"/>
      <w:marLeft w:val="0"/>
      <w:marRight w:val="0"/>
      <w:marTop w:val="0"/>
      <w:marBottom w:val="0"/>
      <w:divBdr>
        <w:top w:val="none" w:sz="0" w:space="0" w:color="auto"/>
        <w:left w:val="none" w:sz="0" w:space="0" w:color="auto"/>
        <w:bottom w:val="none" w:sz="0" w:space="0" w:color="auto"/>
        <w:right w:val="none" w:sz="0" w:space="0" w:color="auto"/>
      </w:divBdr>
    </w:div>
    <w:div w:id="343820478">
      <w:bodyDiv w:val="1"/>
      <w:marLeft w:val="0"/>
      <w:marRight w:val="0"/>
      <w:marTop w:val="0"/>
      <w:marBottom w:val="0"/>
      <w:divBdr>
        <w:top w:val="none" w:sz="0" w:space="0" w:color="auto"/>
        <w:left w:val="none" w:sz="0" w:space="0" w:color="auto"/>
        <w:bottom w:val="none" w:sz="0" w:space="0" w:color="auto"/>
        <w:right w:val="none" w:sz="0" w:space="0" w:color="auto"/>
      </w:divBdr>
    </w:div>
    <w:div w:id="348607047">
      <w:bodyDiv w:val="1"/>
      <w:marLeft w:val="0"/>
      <w:marRight w:val="0"/>
      <w:marTop w:val="0"/>
      <w:marBottom w:val="0"/>
      <w:divBdr>
        <w:top w:val="none" w:sz="0" w:space="0" w:color="auto"/>
        <w:left w:val="none" w:sz="0" w:space="0" w:color="auto"/>
        <w:bottom w:val="none" w:sz="0" w:space="0" w:color="auto"/>
        <w:right w:val="none" w:sz="0" w:space="0" w:color="auto"/>
      </w:divBdr>
    </w:div>
    <w:div w:id="408159491">
      <w:bodyDiv w:val="1"/>
      <w:marLeft w:val="0"/>
      <w:marRight w:val="0"/>
      <w:marTop w:val="0"/>
      <w:marBottom w:val="0"/>
      <w:divBdr>
        <w:top w:val="none" w:sz="0" w:space="0" w:color="auto"/>
        <w:left w:val="none" w:sz="0" w:space="0" w:color="auto"/>
        <w:bottom w:val="none" w:sz="0" w:space="0" w:color="auto"/>
        <w:right w:val="none" w:sz="0" w:space="0" w:color="auto"/>
      </w:divBdr>
    </w:div>
    <w:div w:id="408890758">
      <w:bodyDiv w:val="1"/>
      <w:marLeft w:val="0"/>
      <w:marRight w:val="0"/>
      <w:marTop w:val="0"/>
      <w:marBottom w:val="0"/>
      <w:divBdr>
        <w:top w:val="none" w:sz="0" w:space="0" w:color="auto"/>
        <w:left w:val="none" w:sz="0" w:space="0" w:color="auto"/>
        <w:bottom w:val="none" w:sz="0" w:space="0" w:color="auto"/>
        <w:right w:val="none" w:sz="0" w:space="0" w:color="auto"/>
      </w:divBdr>
    </w:div>
    <w:div w:id="447237401">
      <w:bodyDiv w:val="1"/>
      <w:marLeft w:val="0"/>
      <w:marRight w:val="0"/>
      <w:marTop w:val="0"/>
      <w:marBottom w:val="0"/>
      <w:divBdr>
        <w:top w:val="none" w:sz="0" w:space="0" w:color="auto"/>
        <w:left w:val="none" w:sz="0" w:space="0" w:color="auto"/>
        <w:bottom w:val="none" w:sz="0" w:space="0" w:color="auto"/>
        <w:right w:val="none" w:sz="0" w:space="0" w:color="auto"/>
      </w:divBdr>
    </w:div>
    <w:div w:id="506602101">
      <w:bodyDiv w:val="1"/>
      <w:marLeft w:val="0"/>
      <w:marRight w:val="0"/>
      <w:marTop w:val="0"/>
      <w:marBottom w:val="0"/>
      <w:divBdr>
        <w:top w:val="none" w:sz="0" w:space="0" w:color="auto"/>
        <w:left w:val="none" w:sz="0" w:space="0" w:color="auto"/>
        <w:bottom w:val="none" w:sz="0" w:space="0" w:color="auto"/>
        <w:right w:val="none" w:sz="0" w:space="0" w:color="auto"/>
      </w:divBdr>
    </w:div>
    <w:div w:id="511145196">
      <w:bodyDiv w:val="1"/>
      <w:marLeft w:val="0"/>
      <w:marRight w:val="0"/>
      <w:marTop w:val="0"/>
      <w:marBottom w:val="0"/>
      <w:divBdr>
        <w:top w:val="none" w:sz="0" w:space="0" w:color="auto"/>
        <w:left w:val="none" w:sz="0" w:space="0" w:color="auto"/>
        <w:bottom w:val="none" w:sz="0" w:space="0" w:color="auto"/>
        <w:right w:val="none" w:sz="0" w:space="0" w:color="auto"/>
      </w:divBdr>
    </w:div>
    <w:div w:id="519777624">
      <w:bodyDiv w:val="1"/>
      <w:marLeft w:val="0"/>
      <w:marRight w:val="0"/>
      <w:marTop w:val="0"/>
      <w:marBottom w:val="0"/>
      <w:divBdr>
        <w:top w:val="none" w:sz="0" w:space="0" w:color="auto"/>
        <w:left w:val="none" w:sz="0" w:space="0" w:color="auto"/>
        <w:bottom w:val="none" w:sz="0" w:space="0" w:color="auto"/>
        <w:right w:val="none" w:sz="0" w:space="0" w:color="auto"/>
      </w:divBdr>
    </w:div>
    <w:div w:id="576404676">
      <w:bodyDiv w:val="1"/>
      <w:marLeft w:val="0"/>
      <w:marRight w:val="0"/>
      <w:marTop w:val="0"/>
      <w:marBottom w:val="0"/>
      <w:divBdr>
        <w:top w:val="none" w:sz="0" w:space="0" w:color="auto"/>
        <w:left w:val="none" w:sz="0" w:space="0" w:color="auto"/>
        <w:bottom w:val="none" w:sz="0" w:space="0" w:color="auto"/>
        <w:right w:val="none" w:sz="0" w:space="0" w:color="auto"/>
      </w:divBdr>
    </w:div>
    <w:div w:id="586113185">
      <w:bodyDiv w:val="1"/>
      <w:marLeft w:val="0"/>
      <w:marRight w:val="0"/>
      <w:marTop w:val="0"/>
      <w:marBottom w:val="0"/>
      <w:divBdr>
        <w:top w:val="none" w:sz="0" w:space="0" w:color="auto"/>
        <w:left w:val="none" w:sz="0" w:space="0" w:color="auto"/>
        <w:bottom w:val="none" w:sz="0" w:space="0" w:color="auto"/>
        <w:right w:val="none" w:sz="0" w:space="0" w:color="auto"/>
      </w:divBdr>
    </w:div>
    <w:div w:id="587690589">
      <w:bodyDiv w:val="1"/>
      <w:marLeft w:val="0"/>
      <w:marRight w:val="0"/>
      <w:marTop w:val="0"/>
      <w:marBottom w:val="0"/>
      <w:divBdr>
        <w:top w:val="none" w:sz="0" w:space="0" w:color="auto"/>
        <w:left w:val="none" w:sz="0" w:space="0" w:color="auto"/>
        <w:bottom w:val="none" w:sz="0" w:space="0" w:color="auto"/>
        <w:right w:val="none" w:sz="0" w:space="0" w:color="auto"/>
      </w:divBdr>
    </w:div>
    <w:div w:id="600643194">
      <w:bodyDiv w:val="1"/>
      <w:marLeft w:val="0"/>
      <w:marRight w:val="0"/>
      <w:marTop w:val="0"/>
      <w:marBottom w:val="0"/>
      <w:divBdr>
        <w:top w:val="none" w:sz="0" w:space="0" w:color="auto"/>
        <w:left w:val="none" w:sz="0" w:space="0" w:color="auto"/>
        <w:bottom w:val="none" w:sz="0" w:space="0" w:color="auto"/>
        <w:right w:val="none" w:sz="0" w:space="0" w:color="auto"/>
      </w:divBdr>
    </w:div>
    <w:div w:id="605818494">
      <w:bodyDiv w:val="1"/>
      <w:marLeft w:val="0"/>
      <w:marRight w:val="0"/>
      <w:marTop w:val="0"/>
      <w:marBottom w:val="0"/>
      <w:divBdr>
        <w:top w:val="none" w:sz="0" w:space="0" w:color="auto"/>
        <w:left w:val="none" w:sz="0" w:space="0" w:color="auto"/>
        <w:bottom w:val="none" w:sz="0" w:space="0" w:color="auto"/>
        <w:right w:val="none" w:sz="0" w:space="0" w:color="auto"/>
      </w:divBdr>
    </w:div>
    <w:div w:id="649481344">
      <w:bodyDiv w:val="1"/>
      <w:marLeft w:val="0"/>
      <w:marRight w:val="0"/>
      <w:marTop w:val="0"/>
      <w:marBottom w:val="0"/>
      <w:divBdr>
        <w:top w:val="none" w:sz="0" w:space="0" w:color="auto"/>
        <w:left w:val="none" w:sz="0" w:space="0" w:color="auto"/>
        <w:bottom w:val="none" w:sz="0" w:space="0" w:color="auto"/>
        <w:right w:val="none" w:sz="0" w:space="0" w:color="auto"/>
      </w:divBdr>
    </w:div>
    <w:div w:id="680551869">
      <w:bodyDiv w:val="1"/>
      <w:marLeft w:val="0"/>
      <w:marRight w:val="0"/>
      <w:marTop w:val="0"/>
      <w:marBottom w:val="0"/>
      <w:divBdr>
        <w:top w:val="none" w:sz="0" w:space="0" w:color="auto"/>
        <w:left w:val="none" w:sz="0" w:space="0" w:color="auto"/>
        <w:bottom w:val="none" w:sz="0" w:space="0" w:color="auto"/>
        <w:right w:val="none" w:sz="0" w:space="0" w:color="auto"/>
      </w:divBdr>
    </w:div>
    <w:div w:id="681321973">
      <w:bodyDiv w:val="1"/>
      <w:marLeft w:val="0"/>
      <w:marRight w:val="0"/>
      <w:marTop w:val="0"/>
      <w:marBottom w:val="0"/>
      <w:divBdr>
        <w:top w:val="none" w:sz="0" w:space="0" w:color="auto"/>
        <w:left w:val="none" w:sz="0" w:space="0" w:color="auto"/>
        <w:bottom w:val="none" w:sz="0" w:space="0" w:color="auto"/>
        <w:right w:val="none" w:sz="0" w:space="0" w:color="auto"/>
      </w:divBdr>
    </w:div>
    <w:div w:id="684551325">
      <w:bodyDiv w:val="1"/>
      <w:marLeft w:val="0"/>
      <w:marRight w:val="0"/>
      <w:marTop w:val="0"/>
      <w:marBottom w:val="0"/>
      <w:divBdr>
        <w:top w:val="none" w:sz="0" w:space="0" w:color="auto"/>
        <w:left w:val="none" w:sz="0" w:space="0" w:color="auto"/>
        <w:bottom w:val="none" w:sz="0" w:space="0" w:color="auto"/>
        <w:right w:val="none" w:sz="0" w:space="0" w:color="auto"/>
      </w:divBdr>
    </w:div>
    <w:div w:id="731319850">
      <w:bodyDiv w:val="1"/>
      <w:marLeft w:val="0"/>
      <w:marRight w:val="0"/>
      <w:marTop w:val="0"/>
      <w:marBottom w:val="0"/>
      <w:divBdr>
        <w:top w:val="none" w:sz="0" w:space="0" w:color="auto"/>
        <w:left w:val="none" w:sz="0" w:space="0" w:color="auto"/>
        <w:bottom w:val="none" w:sz="0" w:space="0" w:color="auto"/>
        <w:right w:val="none" w:sz="0" w:space="0" w:color="auto"/>
      </w:divBdr>
    </w:div>
    <w:div w:id="757210753">
      <w:bodyDiv w:val="1"/>
      <w:marLeft w:val="0"/>
      <w:marRight w:val="0"/>
      <w:marTop w:val="0"/>
      <w:marBottom w:val="0"/>
      <w:divBdr>
        <w:top w:val="none" w:sz="0" w:space="0" w:color="auto"/>
        <w:left w:val="none" w:sz="0" w:space="0" w:color="auto"/>
        <w:bottom w:val="none" w:sz="0" w:space="0" w:color="auto"/>
        <w:right w:val="none" w:sz="0" w:space="0" w:color="auto"/>
      </w:divBdr>
    </w:div>
    <w:div w:id="819271740">
      <w:bodyDiv w:val="1"/>
      <w:marLeft w:val="0"/>
      <w:marRight w:val="0"/>
      <w:marTop w:val="0"/>
      <w:marBottom w:val="0"/>
      <w:divBdr>
        <w:top w:val="none" w:sz="0" w:space="0" w:color="auto"/>
        <w:left w:val="none" w:sz="0" w:space="0" w:color="auto"/>
        <w:bottom w:val="none" w:sz="0" w:space="0" w:color="auto"/>
        <w:right w:val="none" w:sz="0" w:space="0" w:color="auto"/>
      </w:divBdr>
    </w:div>
    <w:div w:id="859582573">
      <w:bodyDiv w:val="1"/>
      <w:marLeft w:val="0"/>
      <w:marRight w:val="0"/>
      <w:marTop w:val="0"/>
      <w:marBottom w:val="0"/>
      <w:divBdr>
        <w:top w:val="none" w:sz="0" w:space="0" w:color="auto"/>
        <w:left w:val="none" w:sz="0" w:space="0" w:color="auto"/>
        <w:bottom w:val="none" w:sz="0" w:space="0" w:color="auto"/>
        <w:right w:val="none" w:sz="0" w:space="0" w:color="auto"/>
      </w:divBdr>
    </w:div>
    <w:div w:id="894391636">
      <w:bodyDiv w:val="1"/>
      <w:marLeft w:val="0"/>
      <w:marRight w:val="0"/>
      <w:marTop w:val="0"/>
      <w:marBottom w:val="0"/>
      <w:divBdr>
        <w:top w:val="none" w:sz="0" w:space="0" w:color="auto"/>
        <w:left w:val="none" w:sz="0" w:space="0" w:color="auto"/>
        <w:bottom w:val="none" w:sz="0" w:space="0" w:color="auto"/>
        <w:right w:val="none" w:sz="0" w:space="0" w:color="auto"/>
      </w:divBdr>
    </w:div>
    <w:div w:id="911234205">
      <w:bodyDiv w:val="1"/>
      <w:marLeft w:val="0"/>
      <w:marRight w:val="0"/>
      <w:marTop w:val="0"/>
      <w:marBottom w:val="0"/>
      <w:divBdr>
        <w:top w:val="none" w:sz="0" w:space="0" w:color="auto"/>
        <w:left w:val="none" w:sz="0" w:space="0" w:color="auto"/>
        <w:bottom w:val="none" w:sz="0" w:space="0" w:color="auto"/>
        <w:right w:val="none" w:sz="0" w:space="0" w:color="auto"/>
      </w:divBdr>
    </w:div>
    <w:div w:id="919483244">
      <w:bodyDiv w:val="1"/>
      <w:marLeft w:val="0"/>
      <w:marRight w:val="0"/>
      <w:marTop w:val="0"/>
      <w:marBottom w:val="0"/>
      <w:divBdr>
        <w:top w:val="none" w:sz="0" w:space="0" w:color="auto"/>
        <w:left w:val="none" w:sz="0" w:space="0" w:color="auto"/>
        <w:bottom w:val="none" w:sz="0" w:space="0" w:color="auto"/>
        <w:right w:val="none" w:sz="0" w:space="0" w:color="auto"/>
      </w:divBdr>
    </w:div>
    <w:div w:id="1043596597">
      <w:bodyDiv w:val="1"/>
      <w:marLeft w:val="0"/>
      <w:marRight w:val="0"/>
      <w:marTop w:val="0"/>
      <w:marBottom w:val="0"/>
      <w:divBdr>
        <w:top w:val="none" w:sz="0" w:space="0" w:color="auto"/>
        <w:left w:val="none" w:sz="0" w:space="0" w:color="auto"/>
        <w:bottom w:val="none" w:sz="0" w:space="0" w:color="auto"/>
        <w:right w:val="none" w:sz="0" w:space="0" w:color="auto"/>
      </w:divBdr>
    </w:div>
    <w:div w:id="1058045166">
      <w:bodyDiv w:val="1"/>
      <w:marLeft w:val="0"/>
      <w:marRight w:val="0"/>
      <w:marTop w:val="0"/>
      <w:marBottom w:val="0"/>
      <w:divBdr>
        <w:top w:val="none" w:sz="0" w:space="0" w:color="auto"/>
        <w:left w:val="none" w:sz="0" w:space="0" w:color="auto"/>
        <w:bottom w:val="none" w:sz="0" w:space="0" w:color="auto"/>
        <w:right w:val="none" w:sz="0" w:space="0" w:color="auto"/>
      </w:divBdr>
    </w:div>
    <w:div w:id="1070037531">
      <w:bodyDiv w:val="1"/>
      <w:marLeft w:val="0"/>
      <w:marRight w:val="0"/>
      <w:marTop w:val="0"/>
      <w:marBottom w:val="0"/>
      <w:divBdr>
        <w:top w:val="none" w:sz="0" w:space="0" w:color="auto"/>
        <w:left w:val="none" w:sz="0" w:space="0" w:color="auto"/>
        <w:bottom w:val="none" w:sz="0" w:space="0" w:color="auto"/>
        <w:right w:val="none" w:sz="0" w:space="0" w:color="auto"/>
      </w:divBdr>
    </w:div>
    <w:div w:id="1102840178">
      <w:bodyDiv w:val="1"/>
      <w:marLeft w:val="0"/>
      <w:marRight w:val="0"/>
      <w:marTop w:val="0"/>
      <w:marBottom w:val="0"/>
      <w:divBdr>
        <w:top w:val="none" w:sz="0" w:space="0" w:color="auto"/>
        <w:left w:val="none" w:sz="0" w:space="0" w:color="auto"/>
        <w:bottom w:val="none" w:sz="0" w:space="0" w:color="auto"/>
        <w:right w:val="none" w:sz="0" w:space="0" w:color="auto"/>
      </w:divBdr>
    </w:div>
    <w:div w:id="1106539330">
      <w:bodyDiv w:val="1"/>
      <w:marLeft w:val="0"/>
      <w:marRight w:val="0"/>
      <w:marTop w:val="0"/>
      <w:marBottom w:val="0"/>
      <w:divBdr>
        <w:top w:val="none" w:sz="0" w:space="0" w:color="auto"/>
        <w:left w:val="none" w:sz="0" w:space="0" w:color="auto"/>
        <w:bottom w:val="none" w:sz="0" w:space="0" w:color="auto"/>
        <w:right w:val="none" w:sz="0" w:space="0" w:color="auto"/>
      </w:divBdr>
    </w:div>
    <w:div w:id="1152218606">
      <w:bodyDiv w:val="1"/>
      <w:marLeft w:val="0"/>
      <w:marRight w:val="0"/>
      <w:marTop w:val="0"/>
      <w:marBottom w:val="0"/>
      <w:divBdr>
        <w:top w:val="none" w:sz="0" w:space="0" w:color="auto"/>
        <w:left w:val="none" w:sz="0" w:space="0" w:color="auto"/>
        <w:bottom w:val="none" w:sz="0" w:space="0" w:color="auto"/>
        <w:right w:val="none" w:sz="0" w:space="0" w:color="auto"/>
      </w:divBdr>
    </w:div>
    <w:div w:id="1165169391">
      <w:bodyDiv w:val="1"/>
      <w:marLeft w:val="0"/>
      <w:marRight w:val="0"/>
      <w:marTop w:val="0"/>
      <w:marBottom w:val="0"/>
      <w:divBdr>
        <w:top w:val="none" w:sz="0" w:space="0" w:color="auto"/>
        <w:left w:val="none" w:sz="0" w:space="0" w:color="auto"/>
        <w:bottom w:val="none" w:sz="0" w:space="0" w:color="auto"/>
        <w:right w:val="none" w:sz="0" w:space="0" w:color="auto"/>
      </w:divBdr>
    </w:div>
    <w:div w:id="1310667108">
      <w:bodyDiv w:val="1"/>
      <w:marLeft w:val="0"/>
      <w:marRight w:val="0"/>
      <w:marTop w:val="0"/>
      <w:marBottom w:val="0"/>
      <w:divBdr>
        <w:top w:val="none" w:sz="0" w:space="0" w:color="auto"/>
        <w:left w:val="none" w:sz="0" w:space="0" w:color="auto"/>
        <w:bottom w:val="none" w:sz="0" w:space="0" w:color="auto"/>
        <w:right w:val="none" w:sz="0" w:space="0" w:color="auto"/>
      </w:divBdr>
    </w:div>
    <w:div w:id="1325204780">
      <w:bodyDiv w:val="1"/>
      <w:marLeft w:val="0"/>
      <w:marRight w:val="0"/>
      <w:marTop w:val="0"/>
      <w:marBottom w:val="0"/>
      <w:divBdr>
        <w:top w:val="none" w:sz="0" w:space="0" w:color="auto"/>
        <w:left w:val="none" w:sz="0" w:space="0" w:color="auto"/>
        <w:bottom w:val="none" w:sz="0" w:space="0" w:color="auto"/>
        <w:right w:val="none" w:sz="0" w:space="0" w:color="auto"/>
      </w:divBdr>
    </w:div>
    <w:div w:id="1374697584">
      <w:bodyDiv w:val="1"/>
      <w:marLeft w:val="0"/>
      <w:marRight w:val="0"/>
      <w:marTop w:val="0"/>
      <w:marBottom w:val="0"/>
      <w:divBdr>
        <w:top w:val="none" w:sz="0" w:space="0" w:color="auto"/>
        <w:left w:val="none" w:sz="0" w:space="0" w:color="auto"/>
        <w:bottom w:val="none" w:sz="0" w:space="0" w:color="auto"/>
        <w:right w:val="none" w:sz="0" w:space="0" w:color="auto"/>
      </w:divBdr>
    </w:div>
    <w:div w:id="1406218458">
      <w:bodyDiv w:val="1"/>
      <w:marLeft w:val="0"/>
      <w:marRight w:val="0"/>
      <w:marTop w:val="0"/>
      <w:marBottom w:val="0"/>
      <w:divBdr>
        <w:top w:val="none" w:sz="0" w:space="0" w:color="auto"/>
        <w:left w:val="none" w:sz="0" w:space="0" w:color="auto"/>
        <w:bottom w:val="none" w:sz="0" w:space="0" w:color="auto"/>
        <w:right w:val="none" w:sz="0" w:space="0" w:color="auto"/>
      </w:divBdr>
    </w:div>
    <w:div w:id="1414469782">
      <w:bodyDiv w:val="1"/>
      <w:marLeft w:val="0"/>
      <w:marRight w:val="0"/>
      <w:marTop w:val="0"/>
      <w:marBottom w:val="0"/>
      <w:divBdr>
        <w:top w:val="none" w:sz="0" w:space="0" w:color="auto"/>
        <w:left w:val="none" w:sz="0" w:space="0" w:color="auto"/>
        <w:bottom w:val="none" w:sz="0" w:space="0" w:color="auto"/>
        <w:right w:val="none" w:sz="0" w:space="0" w:color="auto"/>
      </w:divBdr>
    </w:div>
    <w:div w:id="1434864376">
      <w:bodyDiv w:val="1"/>
      <w:marLeft w:val="0"/>
      <w:marRight w:val="0"/>
      <w:marTop w:val="0"/>
      <w:marBottom w:val="0"/>
      <w:divBdr>
        <w:top w:val="none" w:sz="0" w:space="0" w:color="auto"/>
        <w:left w:val="none" w:sz="0" w:space="0" w:color="auto"/>
        <w:bottom w:val="none" w:sz="0" w:space="0" w:color="auto"/>
        <w:right w:val="none" w:sz="0" w:space="0" w:color="auto"/>
      </w:divBdr>
    </w:div>
    <w:div w:id="1436175085">
      <w:bodyDiv w:val="1"/>
      <w:marLeft w:val="0"/>
      <w:marRight w:val="0"/>
      <w:marTop w:val="0"/>
      <w:marBottom w:val="0"/>
      <w:divBdr>
        <w:top w:val="none" w:sz="0" w:space="0" w:color="auto"/>
        <w:left w:val="none" w:sz="0" w:space="0" w:color="auto"/>
        <w:bottom w:val="none" w:sz="0" w:space="0" w:color="auto"/>
        <w:right w:val="none" w:sz="0" w:space="0" w:color="auto"/>
      </w:divBdr>
    </w:div>
    <w:div w:id="1450970476">
      <w:bodyDiv w:val="1"/>
      <w:marLeft w:val="0"/>
      <w:marRight w:val="0"/>
      <w:marTop w:val="0"/>
      <w:marBottom w:val="0"/>
      <w:divBdr>
        <w:top w:val="none" w:sz="0" w:space="0" w:color="auto"/>
        <w:left w:val="none" w:sz="0" w:space="0" w:color="auto"/>
        <w:bottom w:val="none" w:sz="0" w:space="0" w:color="auto"/>
        <w:right w:val="none" w:sz="0" w:space="0" w:color="auto"/>
      </w:divBdr>
    </w:div>
    <w:div w:id="1484665838">
      <w:bodyDiv w:val="1"/>
      <w:marLeft w:val="0"/>
      <w:marRight w:val="0"/>
      <w:marTop w:val="0"/>
      <w:marBottom w:val="0"/>
      <w:divBdr>
        <w:top w:val="none" w:sz="0" w:space="0" w:color="auto"/>
        <w:left w:val="none" w:sz="0" w:space="0" w:color="auto"/>
        <w:bottom w:val="none" w:sz="0" w:space="0" w:color="auto"/>
        <w:right w:val="none" w:sz="0" w:space="0" w:color="auto"/>
      </w:divBdr>
    </w:div>
    <w:div w:id="1492021844">
      <w:bodyDiv w:val="1"/>
      <w:marLeft w:val="0"/>
      <w:marRight w:val="0"/>
      <w:marTop w:val="0"/>
      <w:marBottom w:val="0"/>
      <w:divBdr>
        <w:top w:val="none" w:sz="0" w:space="0" w:color="auto"/>
        <w:left w:val="none" w:sz="0" w:space="0" w:color="auto"/>
        <w:bottom w:val="none" w:sz="0" w:space="0" w:color="auto"/>
        <w:right w:val="none" w:sz="0" w:space="0" w:color="auto"/>
      </w:divBdr>
    </w:div>
    <w:div w:id="1506558595">
      <w:bodyDiv w:val="1"/>
      <w:marLeft w:val="0"/>
      <w:marRight w:val="0"/>
      <w:marTop w:val="0"/>
      <w:marBottom w:val="0"/>
      <w:divBdr>
        <w:top w:val="none" w:sz="0" w:space="0" w:color="auto"/>
        <w:left w:val="none" w:sz="0" w:space="0" w:color="auto"/>
        <w:bottom w:val="none" w:sz="0" w:space="0" w:color="auto"/>
        <w:right w:val="none" w:sz="0" w:space="0" w:color="auto"/>
      </w:divBdr>
    </w:div>
    <w:div w:id="1540318528">
      <w:bodyDiv w:val="1"/>
      <w:marLeft w:val="0"/>
      <w:marRight w:val="0"/>
      <w:marTop w:val="0"/>
      <w:marBottom w:val="0"/>
      <w:divBdr>
        <w:top w:val="none" w:sz="0" w:space="0" w:color="auto"/>
        <w:left w:val="none" w:sz="0" w:space="0" w:color="auto"/>
        <w:bottom w:val="none" w:sz="0" w:space="0" w:color="auto"/>
        <w:right w:val="none" w:sz="0" w:space="0" w:color="auto"/>
      </w:divBdr>
    </w:div>
    <w:div w:id="1598055382">
      <w:bodyDiv w:val="1"/>
      <w:marLeft w:val="0"/>
      <w:marRight w:val="0"/>
      <w:marTop w:val="0"/>
      <w:marBottom w:val="0"/>
      <w:divBdr>
        <w:top w:val="none" w:sz="0" w:space="0" w:color="auto"/>
        <w:left w:val="none" w:sz="0" w:space="0" w:color="auto"/>
        <w:bottom w:val="none" w:sz="0" w:space="0" w:color="auto"/>
        <w:right w:val="none" w:sz="0" w:space="0" w:color="auto"/>
      </w:divBdr>
    </w:div>
    <w:div w:id="1606577687">
      <w:bodyDiv w:val="1"/>
      <w:marLeft w:val="0"/>
      <w:marRight w:val="0"/>
      <w:marTop w:val="0"/>
      <w:marBottom w:val="0"/>
      <w:divBdr>
        <w:top w:val="none" w:sz="0" w:space="0" w:color="auto"/>
        <w:left w:val="none" w:sz="0" w:space="0" w:color="auto"/>
        <w:bottom w:val="none" w:sz="0" w:space="0" w:color="auto"/>
        <w:right w:val="none" w:sz="0" w:space="0" w:color="auto"/>
      </w:divBdr>
    </w:div>
    <w:div w:id="1657412449">
      <w:bodyDiv w:val="1"/>
      <w:marLeft w:val="0"/>
      <w:marRight w:val="0"/>
      <w:marTop w:val="0"/>
      <w:marBottom w:val="0"/>
      <w:divBdr>
        <w:top w:val="none" w:sz="0" w:space="0" w:color="auto"/>
        <w:left w:val="none" w:sz="0" w:space="0" w:color="auto"/>
        <w:bottom w:val="none" w:sz="0" w:space="0" w:color="auto"/>
        <w:right w:val="none" w:sz="0" w:space="0" w:color="auto"/>
      </w:divBdr>
    </w:div>
    <w:div w:id="1776705919">
      <w:bodyDiv w:val="1"/>
      <w:marLeft w:val="0"/>
      <w:marRight w:val="0"/>
      <w:marTop w:val="0"/>
      <w:marBottom w:val="0"/>
      <w:divBdr>
        <w:top w:val="none" w:sz="0" w:space="0" w:color="auto"/>
        <w:left w:val="none" w:sz="0" w:space="0" w:color="auto"/>
        <w:bottom w:val="none" w:sz="0" w:space="0" w:color="auto"/>
        <w:right w:val="none" w:sz="0" w:space="0" w:color="auto"/>
      </w:divBdr>
    </w:div>
    <w:div w:id="1896701775">
      <w:bodyDiv w:val="1"/>
      <w:marLeft w:val="0"/>
      <w:marRight w:val="0"/>
      <w:marTop w:val="0"/>
      <w:marBottom w:val="0"/>
      <w:divBdr>
        <w:top w:val="none" w:sz="0" w:space="0" w:color="auto"/>
        <w:left w:val="none" w:sz="0" w:space="0" w:color="auto"/>
        <w:bottom w:val="none" w:sz="0" w:space="0" w:color="auto"/>
        <w:right w:val="none" w:sz="0" w:space="0" w:color="auto"/>
      </w:divBdr>
    </w:div>
    <w:div w:id="1982467217">
      <w:bodyDiv w:val="1"/>
      <w:marLeft w:val="0"/>
      <w:marRight w:val="0"/>
      <w:marTop w:val="0"/>
      <w:marBottom w:val="0"/>
      <w:divBdr>
        <w:top w:val="none" w:sz="0" w:space="0" w:color="auto"/>
        <w:left w:val="none" w:sz="0" w:space="0" w:color="auto"/>
        <w:bottom w:val="none" w:sz="0" w:space="0" w:color="auto"/>
        <w:right w:val="none" w:sz="0" w:space="0" w:color="auto"/>
      </w:divBdr>
    </w:div>
    <w:div w:id="2003003674">
      <w:bodyDiv w:val="1"/>
      <w:marLeft w:val="0"/>
      <w:marRight w:val="0"/>
      <w:marTop w:val="0"/>
      <w:marBottom w:val="0"/>
      <w:divBdr>
        <w:top w:val="none" w:sz="0" w:space="0" w:color="auto"/>
        <w:left w:val="none" w:sz="0" w:space="0" w:color="auto"/>
        <w:bottom w:val="none" w:sz="0" w:space="0" w:color="auto"/>
        <w:right w:val="none" w:sz="0" w:space="0" w:color="auto"/>
      </w:divBdr>
    </w:div>
    <w:div w:id="2005358236">
      <w:bodyDiv w:val="1"/>
      <w:marLeft w:val="0"/>
      <w:marRight w:val="0"/>
      <w:marTop w:val="0"/>
      <w:marBottom w:val="0"/>
      <w:divBdr>
        <w:top w:val="none" w:sz="0" w:space="0" w:color="auto"/>
        <w:left w:val="none" w:sz="0" w:space="0" w:color="auto"/>
        <w:bottom w:val="none" w:sz="0" w:space="0" w:color="auto"/>
        <w:right w:val="none" w:sz="0" w:space="0" w:color="auto"/>
      </w:divBdr>
    </w:div>
    <w:div w:id="2027369901">
      <w:bodyDiv w:val="1"/>
      <w:marLeft w:val="0"/>
      <w:marRight w:val="0"/>
      <w:marTop w:val="0"/>
      <w:marBottom w:val="0"/>
      <w:divBdr>
        <w:top w:val="none" w:sz="0" w:space="0" w:color="auto"/>
        <w:left w:val="none" w:sz="0" w:space="0" w:color="auto"/>
        <w:bottom w:val="none" w:sz="0" w:space="0" w:color="auto"/>
        <w:right w:val="none" w:sz="0" w:space="0" w:color="auto"/>
      </w:divBdr>
    </w:div>
    <w:div w:id="2028175351">
      <w:bodyDiv w:val="1"/>
      <w:marLeft w:val="0"/>
      <w:marRight w:val="0"/>
      <w:marTop w:val="0"/>
      <w:marBottom w:val="0"/>
      <w:divBdr>
        <w:top w:val="none" w:sz="0" w:space="0" w:color="auto"/>
        <w:left w:val="none" w:sz="0" w:space="0" w:color="auto"/>
        <w:bottom w:val="none" w:sz="0" w:space="0" w:color="auto"/>
        <w:right w:val="none" w:sz="0" w:space="0" w:color="auto"/>
      </w:divBdr>
    </w:div>
    <w:div w:id="2067991365">
      <w:bodyDiv w:val="1"/>
      <w:marLeft w:val="0"/>
      <w:marRight w:val="0"/>
      <w:marTop w:val="0"/>
      <w:marBottom w:val="0"/>
      <w:divBdr>
        <w:top w:val="none" w:sz="0" w:space="0" w:color="auto"/>
        <w:left w:val="none" w:sz="0" w:space="0" w:color="auto"/>
        <w:bottom w:val="none" w:sz="0" w:space="0" w:color="auto"/>
        <w:right w:val="none" w:sz="0" w:space="0" w:color="auto"/>
      </w:divBdr>
    </w:div>
    <w:div w:id="2076194111">
      <w:bodyDiv w:val="1"/>
      <w:marLeft w:val="0"/>
      <w:marRight w:val="0"/>
      <w:marTop w:val="0"/>
      <w:marBottom w:val="0"/>
      <w:divBdr>
        <w:top w:val="none" w:sz="0" w:space="0" w:color="auto"/>
        <w:left w:val="none" w:sz="0" w:space="0" w:color="auto"/>
        <w:bottom w:val="none" w:sz="0" w:space="0" w:color="auto"/>
        <w:right w:val="none" w:sz="0" w:space="0" w:color="auto"/>
      </w:divBdr>
    </w:div>
    <w:div w:id="2088722559">
      <w:bodyDiv w:val="1"/>
      <w:marLeft w:val="0"/>
      <w:marRight w:val="0"/>
      <w:marTop w:val="0"/>
      <w:marBottom w:val="0"/>
      <w:divBdr>
        <w:top w:val="none" w:sz="0" w:space="0" w:color="auto"/>
        <w:left w:val="none" w:sz="0" w:space="0" w:color="auto"/>
        <w:bottom w:val="none" w:sz="0" w:space="0" w:color="auto"/>
        <w:right w:val="none" w:sz="0" w:space="0" w:color="auto"/>
      </w:divBdr>
    </w:div>
    <w:div w:id="2100906208">
      <w:bodyDiv w:val="1"/>
      <w:marLeft w:val="0"/>
      <w:marRight w:val="0"/>
      <w:marTop w:val="0"/>
      <w:marBottom w:val="0"/>
      <w:divBdr>
        <w:top w:val="none" w:sz="0" w:space="0" w:color="auto"/>
        <w:left w:val="none" w:sz="0" w:space="0" w:color="auto"/>
        <w:bottom w:val="none" w:sz="0" w:space="0" w:color="auto"/>
        <w:right w:val="none" w:sz="0" w:space="0" w:color="auto"/>
      </w:divBdr>
    </w:div>
    <w:div w:id="2106682107">
      <w:bodyDiv w:val="1"/>
      <w:marLeft w:val="0"/>
      <w:marRight w:val="0"/>
      <w:marTop w:val="0"/>
      <w:marBottom w:val="0"/>
      <w:divBdr>
        <w:top w:val="none" w:sz="0" w:space="0" w:color="auto"/>
        <w:left w:val="none" w:sz="0" w:space="0" w:color="auto"/>
        <w:bottom w:val="none" w:sz="0" w:space="0" w:color="auto"/>
        <w:right w:val="none" w:sz="0" w:space="0" w:color="auto"/>
      </w:divBdr>
    </w:div>
    <w:div w:id="2132552165">
      <w:bodyDiv w:val="1"/>
      <w:marLeft w:val="0"/>
      <w:marRight w:val="0"/>
      <w:marTop w:val="0"/>
      <w:marBottom w:val="0"/>
      <w:divBdr>
        <w:top w:val="none" w:sz="0" w:space="0" w:color="auto"/>
        <w:left w:val="none" w:sz="0" w:space="0" w:color="auto"/>
        <w:bottom w:val="none" w:sz="0" w:space="0" w:color="auto"/>
        <w:right w:val="none" w:sz="0" w:space="0" w:color="auto"/>
      </w:divBdr>
    </w:div>
    <w:div w:id="214034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microsoft.com/office/2011/relationships/people" Target="people.xml"/><Relationship Id="rId16" Type="http://schemas.openxmlformats.org/officeDocument/2006/relationships/image" Target="media/image11.png"/><Relationship Id="rId11" Type="http://schemas.openxmlformats.org/officeDocument/2006/relationships/image" Target="media/image8.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doi.org/10.1108/09604521111100243"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5.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9.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3.png"/><Relationship Id="rId15" Type="http://schemas.openxmlformats.org/officeDocument/2006/relationships/hyperlink" Target="https://www.iso.org/standard/72089.html" TargetMode="Externa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7.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4.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5F0B02-1EF0-45CA-BA25-D14FF4BAD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127</Pages>
  <Words>12959</Words>
  <Characters>87077</Characters>
  <Application>Microsoft Office Word</Application>
  <DocSecurity>0</DocSecurity>
  <Lines>5122</Lines>
  <Paragraphs>3572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Teoh Xuan Xuan</dc:creator>
  <cp:keywords/>
  <dc:description/>
  <cp:lastModifiedBy>Teoh Xuan Xuan</cp:lastModifiedBy>
  <cp:revision>53</cp:revision>
  <dcterms:created xsi:type="dcterms:W3CDTF">2025-05-25T10:15:00Z</dcterms:created>
  <dcterms:modified xsi:type="dcterms:W3CDTF">2025-05-25T12:46:00Z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306c5e52-5934-4b1a-837b-d1322fdb7847</vt:lpwstr>
  </property>
</Properties>
</file>